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80050C" w:rsidRDefault="00864F90" w:rsidP="00DD0C24"/>
        <w:p w14:paraId="02199707" w14:textId="77777777" w:rsidR="00AB1B02" w:rsidRPr="0080050C" w:rsidRDefault="00AB1B02" w:rsidP="00DD0C24"/>
        <w:p w14:paraId="2AC38D15" w14:textId="77777777" w:rsidR="00AB1B02" w:rsidRPr="0080050C" w:rsidRDefault="00AB1B02" w:rsidP="00DD0C24"/>
        <w:p w14:paraId="2B08388C" w14:textId="77777777" w:rsidR="00AB1B02" w:rsidRPr="0080050C" w:rsidRDefault="00AB1B02" w:rsidP="00DD0C24"/>
        <w:p w14:paraId="756E1C23" w14:textId="77777777" w:rsidR="00AB1B02" w:rsidRPr="0080050C" w:rsidRDefault="00AB1B02" w:rsidP="00DD0C24"/>
        <w:p w14:paraId="1C3A5D48" w14:textId="77777777" w:rsidR="008141D4" w:rsidRPr="0080050C" w:rsidRDefault="008141D4" w:rsidP="00DD0C24"/>
        <w:p w14:paraId="061962A9" w14:textId="77777777" w:rsidR="008141D4" w:rsidRPr="0080050C" w:rsidRDefault="008141D4" w:rsidP="00DD0C24"/>
        <w:p w14:paraId="16EA9629" w14:textId="77777777" w:rsidR="008141D4" w:rsidRPr="0080050C" w:rsidRDefault="008141D4" w:rsidP="00DD0C24"/>
        <w:p w14:paraId="408F4F2D" w14:textId="77777777" w:rsidR="008141D4" w:rsidRPr="0080050C" w:rsidRDefault="008141D4" w:rsidP="00DD0C24"/>
        <w:p w14:paraId="54DD5899" w14:textId="77777777" w:rsidR="008141D4" w:rsidRPr="0080050C" w:rsidRDefault="008141D4" w:rsidP="00DD0C24"/>
        <w:p w14:paraId="4A9CCAF6" w14:textId="77777777" w:rsidR="008141D4" w:rsidRPr="0080050C" w:rsidRDefault="008141D4" w:rsidP="00DD0C24"/>
        <w:p w14:paraId="7C230FFD" w14:textId="77777777" w:rsidR="008141D4" w:rsidRPr="0080050C" w:rsidRDefault="008141D4" w:rsidP="00DD0C24"/>
        <w:p w14:paraId="682947D5" w14:textId="77777777" w:rsidR="008141D4" w:rsidRPr="0080050C" w:rsidRDefault="008141D4" w:rsidP="00DD0C24"/>
        <w:p w14:paraId="7CB48A00" w14:textId="48072CE2" w:rsidR="005D5F01" w:rsidRPr="0080050C" w:rsidRDefault="00CE1AD8" w:rsidP="00DD0C24">
          <w:pPr>
            <w:pStyle w:val="RefH1NoTOC"/>
          </w:pPr>
          <w:r w:rsidRPr="0080050C">
            <w:t>Non</w:t>
          </w:r>
          <w:r w:rsidR="003637E7" w:rsidRPr="0080050C">
            <w:t>profit Data</w:t>
          </w:r>
          <w:r w:rsidR="004932C2" w:rsidRPr="0080050C">
            <w:t xml:space="preserve"> W</w:t>
          </w:r>
          <w:r w:rsidR="003637E7" w:rsidRPr="0080050C">
            <w:t>arehouse Quickstart -</w:t>
          </w:r>
          <w:r w:rsidR="00E21857" w:rsidRPr="0080050C">
            <w:t xml:space="preserve"> Deployment Guide</w:t>
          </w:r>
        </w:p>
        <w:p w14:paraId="351F129E" w14:textId="0C7263F7" w:rsidR="00AB1B02" w:rsidRPr="0080050C" w:rsidRDefault="003637E7" w:rsidP="00DD0C24">
          <w:pPr>
            <w:pStyle w:val="RefH2NoTOC"/>
          </w:pPr>
          <w:bookmarkStart w:id="1" w:name="_Toc30767774"/>
          <w:r w:rsidRPr="0080050C">
            <w:t>Step</w:t>
          </w:r>
          <w:ins w:id="2" w:author="Erin McHugh Saif" w:date="2020-01-23T13:24:00Z">
            <w:r w:rsidR="00602173">
              <w:t>-</w:t>
            </w:r>
          </w:ins>
          <w:del w:id="3" w:author="Erin McHugh Saif" w:date="2020-01-23T13:24:00Z">
            <w:r w:rsidRPr="0080050C">
              <w:delText xml:space="preserve"> </w:delText>
            </w:r>
          </w:del>
          <w:r w:rsidRPr="0080050C">
            <w:t>by</w:t>
          </w:r>
          <w:ins w:id="4" w:author="Erin McHugh Saif" w:date="2020-01-23T13:25:00Z">
            <w:r w:rsidR="00602173">
              <w:t>-</w:t>
            </w:r>
          </w:ins>
          <w:del w:id="5" w:author="Erin McHugh Saif" w:date="2020-01-23T13:25:00Z">
            <w:r w:rsidRPr="0080050C">
              <w:delText xml:space="preserve"> </w:delText>
            </w:r>
          </w:del>
          <w:r w:rsidRPr="0080050C">
            <w:t>step deployment</w:t>
          </w:r>
          <w:r w:rsidR="00C77A3C" w:rsidRPr="0080050C">
            <w:t xml:space="preserve"> and configuration</w:t>
          </w:r>
          <w:r w:rsidRPr="0080050C">
            <w:t xml:space="preserve"> guide for the Nonprofit Data</w:t>
          </w:r>
          <w:r w:rsidR="004932C2" w:rsidRPr="0080050C">
            <w:t xml:space="preserve"> W</w:t>
          </w:r>
          <w:r w:rsidRPr="0080050C">
            <w:t>arehouse Quickstart solution</w:t>
          </w:r>
          <w:bookmarkEnd w:id="1"/>
        </w:p>
        <w:p w14:paraId="041A118B" w14:textId="77777777" w:rsidR="00AB1B02" w:rsidRPr="0080050C" w:rsidRDefault="00AB1B02" w:rsidP="00DD0C24"/>
        <w:p w14:paraId="771FA250" w14:textId="77777777" w:rsidR="00AB1B02" w:rsidRPr="0080050C" w:rsidRDefault="00AB1B02" w:rsidP="00DD0C24"/>
        <w:p w14:paraId="13A2C656" w14:textId="77777777" w:rsidR="00214636" w:rsidRPr="0080050C" w:rsidRDefault="00214636" w:rsidP="00DD0C24"/>
        <w:p w14:paraId="669F7AAD" w14:textId="77777777" w:rsidR="00214636" w:rsidRPr="0080050C" w:rsidRDefault="00214636" w:rsidP="00DD0C24"/>
        <w:p w14:paraId="0F3229D9" w14:textId="77777777" w:rsidR="00214636" w:rsidRPr="0080050C" w:rsidRDefault="00214636" w:rsidP="00DD0C24"/>
        <w:p w14:paraId="127C2BFF" w14:textId="77777777" w:rsidR="006E3A88" w:rsidRPr="0080050C" w:rsidRDefault="006E3A88" w:rsidP="00DD0C24"/>
        <w:p w14:paraId="40B09806" w14:textId="77777777" w:rsidR="006E3A88" w:rsidRPr="0080050C" w:rsidRDefault="006E3A88" w:rsidP="00DD0C24"/>
        <w:p w14:paraId="51C4F578" w14:textId="77777777" w:rsidR="006E3A88" w:rsidRPr="0080050C" w:rsidRDefault="006E3A88" w:rsidP="00DD0C24"/>
        <w:p w14:paraId="0C09EDE4" w14:textId="13969548" w:rsidR="006E3A88" w:rsidRDefault="006E3A88" w:rsidP="00DD0C24">
          <w:pPr>
            <w:rPr>
              <w:ins w:id="6" w:author="Scott Hudson" w:date="2020-01-24T14:11:00Z"/>
            </w:rPr>
          </w:pPr>
        </w:p>
        <w:p w14:paraId="12E9A7B4" w14:textId="28D34EE0" w:rsidR="0041215B" w:rsidRDefault="0041215B" w:rsidP="00DD0C24">
          <w:pPr>
            <w:rPr>
              <w:ins w:id="7" w:author="Scott Hudson" w:date="2020-01-24T14:11:00Z"/>
            </w:rPr>
          </w:pPr>
        </w:p>
        <w:p w14:paraId="4D85C0D7" w14:textId="1F43CD4D" w:rsidR="0041215B" w:rsidRDefault="0041215B" w:rsidP="00DD0C24">
          <w:pPr>
            <w:rPr>
              <w:ins w:id="8" w:author="Scott Hudson" w:date="2020-01-24T14:11:00Z"/>
            </w:rPr>
          </w:pPr>
        </w:p>
        <w:p w14:paraId="0727CA9C" w14:textId="1C9468AA" w:rsidR="0041215B" w:rsidRDefault="0041215B" w:rsidP="00DD0C24">
          <w:pPr>
            <w:rPr>
              <w:ins w:id="9" w:author="Scott Hudson" w:date="2020-01-24T14:11:00Z"/>
            </w:rPr>
          </w:pPr>
        </w:p>
        <w:p w14:paraId="047FF8C2" w14:textId="3C76EA64" w:rsidR="0041215B" w:rsidRDefault="0041215B" w:rsidP="00DD0C24">
          <w:pPr>
            <w:rPr>
              <w:ins w:id="10" w:author="Scott Hudson" w:date="2020-01-24T14:11:00Z"/>
            </w:rPr>
          </w:pPr>
        </w:p>
        <w:p w14:paraId="390AD5D8" w14:textId="77777777" w:rsidR="0041215B" w:rsidRPr="0080050C" w:rsidRDefault="0041215B" w:rsidP="00DD0C24"/>
        <w:p w14:paraId="73F7E984" w14:textId="77777777" w:rsidR="008141D4" w:rsidRPr="0080050C" w:rsidRDefault="008141D4" w:rsidP="00DD0C24"/>
        <w:p w14:paraId="08C654CF" w14:textId="43D5F41E" w:rsidR="00A30689" w:rsidRPr="0080050C" w:rsidRDefault="00864F90" w:rsidP="00DD0C24">
          <w:pPr>
            <w:pStyle w:val="RefH3NoTOC"/>
          </w:pPr>
          <w:r w:rsidRPr="0080050C">
            <w:br w:type="page"/>
          </w:r>
        </w:p>
        <w:p w14:paraId="3BB03362" w14:textId="77777777" w:rsidR="00A30689" w:rsidRPr="0080050C" w:rsidRDefault="00A30689" w:rsidP="00DD0C24">
          <w:pPr>
            <w:pStyle w:val="RefH1NoTOC"/>
          </w:pPr>
          <w:bookmarkStart w:id="11" w:name="_Toc399174937"/>
          <w:bookmarkStart w:id="12" w:name="_Toc7190509"/>
          <w:r w:rsidRPr="0080050C">
            <w:lastRenderedPageBreak/>
            <w:t>Reference Information</w:t>
          </w:r>
          <w:bookmarkEnd w:id="11"/>
          <w:bookmarkEnd w:id="12"/>
        </w:p>
        <w:p w14:paraId="6F4A7203" w14:textId="77777777" w:rsidR="00A30689" w:rsidRPr="0080050C" w:rsidRDefault="00A30689" w:rsidP="00DD0C24"/>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967F5F" w:rsidRPr="0080050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80050C" w:rsidRDefault="00A30689" w:rsidP="00DD0C24">
                <w:pPr>
                  <w:pStyle w:val="NoSpacing"/>
                  <w:rPr>
                    <w:color w:val="FEFFFF" w:themeColor="text2"/>
                  </w:rPr>
                </w:pPr>
                <w:r w:rsidRPr="0080050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80050C" w:rsidRDefault="00A30689" w:rsidP="00DD0C24">
                <w:pPr>
                  <w:pStyle w:val="NoSpacing"/>
                  <w:rPr>
                    <w:color w:val="FEFFFF" w:themeColor="text2"/>
                  </w:rPr>
                </w:pPr>
                <w:r w:rsidRPr="0080050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80050C" w:rsidRDefault="00A30689" w:rsidP="00DD0C24">
                <w:pPr>
                  <w:pStyle w:val="NoSpacing"/>
                  <w:rPr>
                    <w:color w:val="FEFFFF" w:themeColor="text2"/>
                  </w:rPr>
                </w:pPr>
                <w:r w:rsidRPr="0080050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80050C" w:rsidRDefault="00A30689" w:rsidP="00DD0C24">
                <w:pPr>
                  <w:pStyle w:val="NoSpacing"/>
                  <w:rPr>
                    <w:color w:val="FEFFFF" w:themeColor="text2"/>
                  </w:rPr>
                </w:pPr>
                <w:r w:rsidRPr="0080050C">
                  <w:rPr>
                    <w:color w:val="FEFFFF" w:themeColor="text2"/>
                  </w:rPr>
                  <w:t>Date</w:t>
                </w:r>
              </w:p>
            </w:tc>
          </w:tr>
          <w:tr w:rsidR="00B427CB" w:rsidRPr="0080050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568D8552" w:rsidR="00A30689" w:rsidRPr="0080050C" w:rsidRDefault="00A30689" w:rsidP="00DD0C24">
                <w:pPr>
                  <w:pStyle w:val="NoSpacing"/>
                  <w:rPr>
                    <w:color w:val="FEFFFF" w:themeColor="text2"/>
                  </w:rPr>
                </w:pPr>
                <w:r w:rsidRPr="0080050C">
                  <w:rPr>
                    <w:color w:val="FEFFFF" w:themeColor="text2"/>
                  </w:rPr>
                  <w:t>1.</w:t>
                </w:r>
                <w:r w:rsidR="00064D58">
                  <w:rPr>
                    <w:color w:val="FEFFFF" w:themeColor="text2"/>
                  </w:rPr>
                  <w:t>1</w:t>
                </w:r>
              </w:p>
            </w:tc>
            <w:tc>
              <w:tcPr>
                <w:tcW w:w="2268" w:type="dxa"/>
                <w:tcBorders>
                  <w:left w:val="single" w:sz="4" w:space="0" w:color="auto"/>
                </w:tcBorders>
                <w:vAlign w:val="center"/>
              </w:tcPr>
              <w:p w14:paraId="106E7E55" w14:textId="50A689F7" w:rsidR="00A30689" w:rsidRPr="0080050C" w:rsidRDefault="00EA31EC" w:rsidP="00DD0C24">
                <w:pPr>
                  <w:pStyle w:val="NoSpacing"/>
                </w:pPr>
                <w:r>
                  <w:t>Final</w:t>
                </w:r>
                <w:r w:rsidR="00064D58">
                  <w:t>- updated</w:t>
                </w:r>
              </w:p>
            </w:tc>
            <w:tc>
              <w:tcPr>
                <w:tcW w:w="1985" w:type="dxa"/>
                <w:tcBorders>
                  <w:left w:val="nil"/>
                </w:tcBorders>
                <w:vAlign w:val="center"/>
              </w:tcPr>
              <w:p w14:paraId="79F14B2E" w14:textId="653C2424" w:rsidR="00A30689" w:rsidRPr="0080050C" w:rsidRDefault="00EA31EC" w:rsidP="00DD0C24">
                <w:pPr>
                  <w:pStyle w:val="NoSpacing"/>
                </w:pPr>
                <w:r>
                  <w:t>Microsoft</w:t>
                </w:r>
              </w:p>
            </w:tc>
            <w:tc>
              <w:tcPr>
                <w:tcW w:w="1984" w:type="dxa"/>
                <w:tcBorders>
                  <w:left w:val="nil"/>
                </w:tcBorders>
                <w:vAlign w:val="center"/>
              </w:tcPr>
              <w:p w14:paraId="38DE2EC7" w14:textId="6039899B" w:rsidR="00A30689" w:rsidRPr="0080050C" w:rsidRDefault="000F5FDC" w:rsidP="00DD0C24">
                <w:pPr>
                  <w:pStyle w:val="NoSpacing"/>
                </w:pPr>
                <w:r w:rsidRPr="0080050C">
                  <w:t>20</w:t>
                </w:r>
                <w:r w:rsidR="00CD0DF2" w:rsidRPr="0080050C">
                  <w:t>/0</w:t>
                </w:r>
                <w:r w:rsidR="00064D58">
                  <w:t>2</w:t>
                </w:r>
                <w:r w:rsidR="00CD0DF2" w:rsidRPr="0080050C">
                  <w:t>/2020</w:t>
                </w:r>
              </w:p>
            </w:tc>
          </w:tr>
          <w:tr w:rsidR="00B427CB" w:rsidRPr="0080050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8D6C33" w:rsidR="00A30689" w:rsidRPr="0080050C" w:rsidRDefault="00A30689" w:rsidP="00DD0C24">
                <w:pPr>
                  <w:pStyle w:val="NoSpacing"/>
                  <w:rPr>
                    <w:color w:val="FEFFFF" w:themeColor="text2"/>
                  </w:rPr>
                </w:pPr>
              </w:p>
            </w:tc>
            <w:tc>
              <w:tcPr>
                <w:tcW w:w="2268" w:type="dxa"/>
                <w:tcBorders>
                  <w:left w:val="single" w:sz="4" w:space="0" w:color="auto"/>
                </w:tcBorders>
                <w:vAlign w:val="center"/>
              </w:tcPr>
              <w:p w14:paraId="6EAA2C92" w14:textId="4919DB25" w:rsidR="00A30689" w:rsidRPr="0080050C" w:rsidRDefault="00A30689" w:rsidP="00DD0C24">
                <w:pPr>
                  <w:pStyle w:val="NoSpacing"/>
                </w:pPr>
              </w:p>
            </w:tc>
            <w:tc>
              <w:tcPr>
                <w:tcW w:w="1985" w:type="dxa"/>
                <w:tcBorders>
                  <w:left w:val="nil"/>
                </w:tcBorders>
                <w:vAlign w:val="center"/>
              </w:tcPr>
              <w:p w14:paraId="117CC33F" w14:textId="49DD47D7" w:rsidR="00A30689" w:rsidRPr="0080050C" w:rsidRDefault="00A30689" w:rsidP="00DD0C24">
                <w:pPr>
                  <w:pStyle w:val="NoSpacing"/>
                </w:pPr>
              </w:p>
            </w:tc>
            <w:tc>
              <w:tcPr>
                <w:tcW w:w="1984" w:type="dxa"/>
                <w:tcBorders>
                  <w:left w:val="nil"/>
                </w:tcBorders>
                <w:vAlign w:val="center"/>
              </w:tcPr>
              <w:p w14:paraId="7A5AF211" w14:textId="300D0BA2" w:rsidR="00A30689" w:rsidRPr="0080050C" w:rsidRDefault="00A30689" w:rsidP="00DD0C24">
                <w:pPr>
                  <w:pStyle w:val="NoSpacing"/>
                </w:pPr>
              </w:p>
            </w:tc>
          </w:tr>
          <w:tr w:rsidR="00B427CB" w:rsidRPr="0080050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80050C" w:rsidRDefault="00DD0C24" w:rsidP="00DD0C24">
                <w:pPr>
                  <w:pStyle w:val="NoSpacing"/>
                </w:pPr>
              </w:p>
            </w:tc>
            <w:tc>
              <w:tcPr>
                <w:tcW w:w="2268" w:type="dxa"/>
                <w:tcBorders>
                  <w:left w:val="single" w:sz="4" w:space="0" w:color="auto"/>
                </w:tcBorders>
                <w:vAlign w:val="center"/>
              </w:tcPr>
              <w:p w14:paraId="3F0AB304" w14:textId="77777777" w:rsidR="00DD0C24" w:rsidRPr="0080050C" w:rsidRDefault="00DD0C24" w:rsidP="00DD0C24">
                <w:pPr>
                  <w:pStyle w:val="NoSpacing"/>
                </w:pPr>
              </w:p>
            </w:tc>
            <w:tc>
              <w:tcPr>
                <w:tcW w:w="1985" w:type="dxa"/>
                <w:tcBorders>
                  <w:left w:val="nil"/>
                </w:tcBorders>
                <w:vAlign w:val="center"/>
              </w:tcPr>
              <w:p w14:paraId="188272A7" w14:textId="77777777" w:rsidR="00DD0C24" w:rsidRPr="0080050C" w:rsidRDefault="00DD0C24" w:rsidP="00DD0C24">
                <w:pPr>
                  <w:pStyle w:val="NoSpacing"/>
                </w:pPr>
              </w:p>
            </w:tc>
            <w:tc>
              <w:tcPr>
                <w:tcW w:w="1984" w:type="dxa"/>
                <w:tcBorders>
                  <w:left w:val="nil"/>
                </w:tcBorders>
                <w:vAlign w:val="center"/>
              </w:tcPr>
              <w:p w14:paraId="5F752E1C" w14:textId="77777777" w:rsidR="00DD0C24" w:rsidRPr="0080050C" w:rsidRDefault="00DD0C24" w:rsidP="00DD0C24">
                <w:pPr>
                  <w:pStyle w:val="NoSpacing"/>
                </w:pPr>
              </w:p>
            </w:tc>
          </w:tr>
        </w:tbl>
        <w:p w14:paraId="313197FC" w14:textId="77777777" w:rsidR="00A30689" w:rsidRPr="0080050C" w:rsidRDefault="00A30689" w:rsidP="00DD0C24"/>
        <w:p w14:paraId="56A059D0" w14:textId="77777777" w:rsidR="00A30689" w:rsidRPr="0080050C" w:rsidRDefault="00A30689" w:rsidP="00DD0C24"/>
        <w:p w14:paraId="60A27466" w14:textId="77777777" w:rsidR="00A30689" w:rsidRPr="0080050C" w:rsidRDefault="00A30689" w:rsidP="00DD0C24"/>
        <w:p w14:paraId="53586636" w14:textId="29C07AED" w:rsidR="00A30689" w:rsidRPr="0080050C" w:rsidRDefault="00A30689" w:rsidP="00DD0C24"/>
        <w:p w14:paraId="01561ACF" w14:textId="77777777" w:rsidR="00A30689" w:rsidRPr="0080050C" w:rsidRDefault="00A30689" w:rsidP="00DD0C24"/>
        <w:p w14:paraId="5F4F2DF8" w14:textId="77777777" w:rsidR="00A30689" w:rsidRPr="0080050C" w:rsidRDefault="00A30689" w:rsidP="00DD0C24"/>
        <w:p w14:paraId="7BA37AD4" w14:textId="77777777" w:rsidR="00A30689" w:rsidRPr="0080050C" w:rsidRDefault="00A30689" w:rsidP="00DD0C24"/>
        <w:p w14:paraId="49AC065C" w14:textId="77777777" w:rsidR="00A30689" w:rsidRPr="0080050C" w:rsidRDefault="00A30689" w:rsidP="00DD0C24"/>
        <w:p w14:paraId="677CCE43" w14:textId="77777777" w:rsidR="00A30689" w:rsidRPr="0080050C" w:rsidRDefault="00A30689" w:rsidP="00DD0C24"/>
        <w:p w14:paraId="3A01CE2F" w14:textId="77777777" w:rsidR="00A30689" w:rsidRPr="0080050C" w:rsidRDefault="00A30689" w:rsidP="00DD0C24"/>
        <w:p w14:paraId="724FC5DA" w14:textId="77777777" w:rsidR="00A30689" w:rsidRPr="0080050C" w:rsidRDefault="00A30689" w:rsidP="00DD0C24"/>
        <w:p w14:paraId="796621CB" w14:textId="77777777" w:rsidR="00A30689" w:rsidRPr="0080050C" w:rsidRDefault="00A30689" w:rsidP="00DD0C24"/>
        <w:p w14:paraId="5E2B74A3" w14:textId="77777777" w:rsidR="00A30689" w:rsidRPr="0080050C" w:rsidRDefault="00A30689" w:rsidP="00DD0C24"/>
        <w:p w14:paraId="44266FD9" w14:textId="77777777" w:rsidR="00A30689" w:rsidRPr="0080050C" w:rsidRDefault="00A30689" w:rsidP="00DD0C24"/>
        <w:p w14:paraId="119DC17C" w14:textId="77777777" w:rsidR="00A30689" w:rsidRPr="0080050C" w:rsidRDefault="00A30689" w:rsidP="00DD0C24"/>
        <w:p w14:paraId="6C1469DE" w14:textId="77777777" w:rsidR="00A30689" w:rsidRPr="0080050C" w:rsidRDefault="00A30689" w:rsidP="00DD0C24"/>
        <w:p w14:paraId="662E4FD9" w14:textId="77777777" w:rsidR="00A30689" w:rsidRPr="0080050C" w:rsidRDefault="00A30689" w:rsidP="00DD0C24"/>
        <w:p w14:paraId="10807D2F" w14:textId="091AD780" w:rsidR="0085682B" w:rsidRPr="00BE7372" w:rsidDel="00BE7372" w:rsidRDefault="0085682B" w:rsidP="00BE7372">
          <w:pPr>
            <w:spacing w:after="200" w:line="276" w:lineRule="auto"/>
            <w:jc w:val="left"/>
            <w:rPr>
              <w:del w:id="13" w:author="Scott Hudson" w:date="2020-01-24T14:14:00Z"/>
              <w:rFonts w:eastAsiaTheme="majorEastAsia" w:cstheme="majorBidi"/>
              <w:b/>
              <w:bCs/>
              <w:color w:val="1169B2" w:themeColor="accent2"/>
              <w:sz w:val="44"/>
              <w:szCs w:val="28"/>
            </w:rPr>
          </w:pPr>
          <w:bookmarkStart w:id="14" w:name="_Toc7190511"/>
        </w:p>
        <w:p w14:paraId="1604E680" w14:textId="77777777" w:rsidR="00531278" w:rsidRPr="0080050C" w:rsidRDefault="00AA2510" w:rsidP="00BE7372">
          <w:pPr>
            <w:spacing w:after="200" w:line="276" w:lineRule="auto"/>
            <w:jc w:val="left"/>
          </w:pPr>
        </w:p>
      </w:sdtContent>
    </w:sdt>
    <w:bookmarkEnd w:id="14" w:displacedByCustomXml="prev"/>
    <w:p w14:paraId="77130D4C" w14:textId="77777777" w:rsidR="00A30689" w:rsidRPr="0080050C" w:rsidRDefault="00A30689" w:rsidP="00DD0C24"/>
    <w:sdt>
      <w:sdtPr>
        <w:rPr>
          <w:rFonts w:eastAsiaTheme="minorEastAsia" w:cstheme="minorBidi"/>
          <w:b w:val="0"/>
          <w:bCs w:val="0"/>
          <w:color w:val="757575" w:themeColor="background2" w:themeShade="80"/>
          <w:sz w:val="20"/>
          <w:szCs w:val="22"/>
        </w:rPr>
        <w:id w:val="-821503804"/>
        <w:docPartObj>
          <w:docPartGallery w:val="Table of Contents"/>
          <w:docPartUnique/>
        </w:docPartObj>
      </w:sdtPr>
      <w:sdtEndPr/>
      <w:sdtContent>
        <w:p w14:paraId="1153F07C" w14:textId="77777777" w:rsidR="00BE7372" w:rsidRDefault="00BE7372">
          <w:pPr>
            <w:pStyle w:val="TOCHeading"/>
          </w:pPr>
        </w:p>
        <w:p w14:paraId="410E32C5" w14:textId="77777777" w:rsidR="00BE7372" w:rsidRDefault="00BE7372">
          <w:pPr>
            <w:spacing w:after="200" w:line="276" w:lineRule="auto"/>
            <w:jc w:val="left"/>
            <w:rPr>
              <w:rFonts w:eastAsiaTheme="majorEastAsia" w:cstheme="majorBidi"/>
              <w:b/>
              <w:bCs/>
              <w:color w:val="1169B2" w:themeColor="accent2"/>
              <w:sz w:val="44"/>
              <w:szCs w:val="28"/>
            </w:rPr>
          </w:pPr>
          <w:r>
            <w:br w:type="page"/>
          </w:r>
        </w:p>
        <w:p w14:paraId="48698622" w14:textId="5C3D91C6" w:rsidR="00A13A74" w:rsidRDefault="00A13A74">
          <w:pPr>
            <w:pStyle w:val="TOCHeading"/>
          </w:pPr>
          <w:r>
            <w:lastRenderedPageBreak/>
            <w:t>Contents</w:t>
          </w:r>
        </w:p>
        <w:p w14:paraId="06576B2D" w14:textId="6E08385D" w:rsidR="00BE7372" w:rsidRDefault="00A13A74">
          <w:pPr>
            <w:pStyle w:val="TOC2"/>
            <w:tabs>
              <w:tab w:val="right" w:leader="dot" w:pos="9629"/>
            </w:tabs>
            <w:rPr>
              <w:rFonts w:asciiTheme="minorHAnsi" w:hAnsiTheme="minorHAnsi"/>
              <w:color w:val="auto"/>
              <w:sz w:val="22"/>
              <w:lang w:eastAsia="en-GB"/>
            </w:rPr>
          </w:pPr>
          <w:r>
            <w:fldChar w:fldCharType="begin"/>
          </w:r>
          <w:r>
            <w:instrText xml:space="preserve"> TOC \o "1-3" \h \z \u </w:instrText>
          </w:r>
          <w:r>
            <w:fldChar w:fldCharType="separate"/>
          </w:r>
          <w:hyperlink w:anchor="_Toc30767774" w:history="1">
            <w:r w:rsidR="00BE7372" w:rsidRPr="00C442A6">
              <w:rPr>
                <w:rStyle w:val="Hyperlink"/>
              </w:rPr>
              <w:t>Step-by-step deployment and configuration guide for the Nonprofit Data Warehouse Quickstart solution</w:t>
            </w:r>
            <w:r w:rsidR="00BE7372">
              <w:rPr>
                <w:webHidden/>
              </w:rPr>
              <w:tab/>
            </w:r>
            <w:r w:rsidR="00BE7372">
              <w:rPr>
                <w:webHidden/>
              </w:rPr>
              <w:fldChar w:fldCharType="begin"/>
            </w:r>
            <w:r w:rsidR="00BE7372">
              <w:rPr>
                <w:webHidden/>
              </w:rPr>
              <w:instrText xml:space="preserve"> PAGEREF _Toc30767774 \h </w:instrText>
            </w:r>
            <w:r w:rsidR="00BE7372">
              <w:rPr>
                <w:webHidden/>
              </w:rPr>
            </w:r>
            <w:r w:rsidR="00BE7372">
              <w:rPr>
                <w:webHidden/>
              </w:rPr>
              <w:fldChar w:fldCharType="separate"/>
            </w:r>
            <w:r w:rsidR="00BE7372">
              <w:rPr>
                <w:webHidden/>
              </w:rPr>
              <w:t>0</w:t>
            </w:r>
            <w:r w:rsidR="00BE7372">
              <w:rPr>
                <w:webHidden/>
              </w:rPr>
              <w:fldChar w:fldCharType="end"/>
            </w:r>
          </w:hyperlink>
        </w:p>
        <w:p w14:paraId="62B7473B" w14:textId="02AB35F4" w:rsidR="00BE7372" w:rsidRDefault="00AA2510">
          <w:pPr>
            <w:pStyle w:val="TOC3"/>
            <w:rPr>
              <w:rFonts w:asciiTheme="minorHAnsi" w:hAnsiTheme="minorHAnsi"/>
              <w:color w:val="auto"/>
              <w:sz w:val="22"/>
              <w:lang w:eastAsia="en-GB"/>
            </w:rPr>
          </w:pPr>
          <w:hyperlink w:anchor="_Toc30767775" w:history="1">
            <w:r w:rsidR="00BE7372" w:rsidRPr="00C442A6">
              <w:rPr>
                <w:rStyle w:val="Hyperlink"/>
              </w:rPr>
              <w:t>Version 1.0   |   14</w:t>
            </w:r>
            <w:r w:rsidR="00BE7372" w:rsidRPr="00C442A6">
              <w:rPr>
                <w:rStyle w:val="Hyperlink"/>
                <w:vertAlign w:val="superscript"/>
              </w:rPr>
              <w:t>th</w:t>
            </w:r>
            <w:r w:rsidR="00BE7372" w:rsidRPr="00C442A6">
              <w:rPr>
                <w:rStyle w:val="Hyperlink"/>
              </w:rPr>
              <w:t xml:space="preserve"> January 2020</w:t>
            </w:r>
            <w:r w:rsidR="00BE7372">
              <w:rPr>
                <w:webHidden/>
              </w:rPr>
              <w:tab/>
            </w:r>
            <w:r w:rsidR="00BE7372">
              <w:rPr>
                <w:webHidden/>
              </w:rPr>
              <w:fldChar w:fldCharType="begin"/>
            </w:r>
            <w:r w:rsidR="00BE7372">
              <w:rPr>
                <w:webHidden/>
              </w:rPr>
              <w:instrText xml:space="preserve"> PAGEREF _Toc30767775 \h </w:instrText>
            </w:r>
            <w:r w:rsidR="00BE7372">
              <w:rPr>
                <w:webHidden/>
              </w:rPr>
            </w:r>
            <w:r w:rsidR="00BE7372">
              <w:rPr>
                <w:webHidden/>
              </w:rPr>
              <w:fldChar w:fldCharType="separate"/>
            </w:r>
            <w:r w:rsidR="00BE7372">
              <w:rPr>
                <w:webHidden/>
              </w:rPr>
              <w:t>0</w:t>
            </w:r>
            <w:r w:rsidR="00BE7372">
              <w:rPr>
                <w:webHidden/>
              </w:rPr>
              <w:fldChar w:fldCharType="end"/>
            </w:r>
          </w:hyperlink>
        </w:p>
        <w:p w14:paraId="2C3490E1" w14:textId="39D1B991" w:rsidR="00BE7372" w:rsidRDefault="00AA2510">
          <w:pPr>
            <w:pStyle w:val="TOC1"/>
            <w:tabs>
              <w:tab w:val="left" w:pos="400"/>
              <w:tab w:val="right" w:leader="dot" w:pos="9629"/>
            </w:tabs>
            <w:rPr>
              <w:rFonts w:asciiTheme="minorHAnsi" w:hAnsiTheme="minorHAnsi"/>
              <w:color w:val="auto"/>
              <w:sz w:val="22"/>
              <w:lang w:eastAsia="en-GB"/>
            </w:rPr>
          </w:pPr>
          <w:hyperlink w:anchor="_Toc30767776" w:history="1">
            <w:r w:rsidR="00BE7372" w:rsidRPr="00C442A6">
              <w:rPr>
                <w:rStyle w:val="Hyperlink"/>
              </w:rPr>
              <w:t>1</w:t>
            </w:r>
            <w:r w:rsidR="00BE7372">
              <w:rPr>
                <w:rFonts w:asciiTheme="minorHAnsi" w:hAnsiTheme="minorHAnsi"/>
                <w:color w:val="auto"/>
                <w:sz w:val="22"/>
                <w:lang w:eastAsia="en-GB"/>
              </w:rPr>
              <w:tab/>
            </w:r>
            <w:r w:rsidR="00BE7372" w:rsidRPr="00C442A6">
              <w:rPr>
                <w:rStyle w:val="Hyperlink"/>
              </w:rPr>
              <w:t>Introduction</w:t>
            </w:r>
            <w:r w:rsidR="00BE7372">
              <w:rPr>
                <w:webHidden/>
              </w:rPr>
              <w:tab/>
            </w:r>
            <w:r w:rsidR="00BE7372">
              <w:rPr>
                <w:webHidden/>
              </w:rPr>
              <w:fldChar w:fldCharType="begin"/>
            </w:r>
            <w:r w:rsidR="00BE7372">
              <w:rPr>
                <w:webHidden/>
              </w:rPr>
              <w:instrText xml:space="preserve"> PAGEREF _Toc30767776 \h </w:instrText>
            </w:r>
            <w:r w:rsidR="00BE7372">
              <w:rPr>
                <w:webHidden/>
              </w:rPr>
            </w:r>
            <w:r w:rsidR="00BE7372">
              <w:rPr>
                <w:webHidden/>
              </w:rPr>
              <w:fldChar w:fldCharType="separate"/>
            </w:r>
            <w:r w:rsidR="00BE7372">
              <w:rPr>
                <w:webHidden/>
              </w:rPr>
              <w:t>4</w:t>
            </w:r>
            <w:r w:rsidR="00BE7372">
              <w:rPr>
                <w:webHidden/>
              </w:rPr>
              <w:fldChar w:fldCharType="end"/>
            </w:r>
          </w:hyperlink>
        </w:p>
        <w:p w14:paraId="77A6D789" w14:textId="3C2BC799" w:rsidR="00BE7372" w:rsidRDefault="00AA2510">
          <w:pPr>
            <w:pStyle w:val="TOC1"/>
            <w:tabs>
              <w:tab w:val="left" w:pos="400"/>
              <w:tab w:val="right" w:leader="dot" w:pos="9629"/>
            </w:tabs>
            <w:rPr>
              <w:rFonts w:asciiTheme="minorHAnsi" w:hAnsiTheme="minorHAnsi"/>
              <w:color w:val="auto"/>
              <w:sz w:val="22"/>
              <w:lang w:eastAsia="en-GB"/>
            </w:rPr>
          </w:pPr>
          <w:hyperlink w:anchor="_Toc30767777" w:history="1">
            <w:r w:rsidR="00BE7372" w:rsidRPr="00C442A6">
              <w:rPr>
                <w:rStyle w:val="Hyperlink"/>
              </w:rPr>
              <w:t>2</w:t>
            </w:r>
            <w:r w:rsidR="00BE7372">
              <w:rPr>
                <w:rFonts w:asciiTheme="minorHAnsi" w:hAnsiTheme="minorHAnsi"/>
                <w:color w:val="auto"/>
                <w:sz w:val="22"/>
                <w:lang w:eastAsia="en-GB"/>
              </w:rPr>
              <w:tab/>
            </w:r>
            <w:r w:rsidR="00BE7372" w:rsidRPr="00C442A6">
              <w:rPr>
                <w:rStyle w:val="Hyperlink"/>
              </w:rPr>
              <w:t>Deployment Checklist</w:t>
            </w:r>
            <w:r w:rsidR="00BE7372">
              <w:rPr>
                <w:webHidden/>
              </w:rPr>
              <w:tab/>
            </w:r>
            <w:r w:rsidR="00BE7372">
              <w:rPr>
                <w:webHidden/>
              </w:rPr>
              <w:fldChar w:fldCharType="begin"/>
            </w:r>
            <w:r w:rsidR="00BE7372">
              <w:rPr>
                <w:webHidden/>
              </w:rPr>
              <w:instrText xml:space="preserve"> PAGEREF _Toc30767777 \h </w:instrText>
            </w:r>
            <w:r w:rsidR="00BE7372">
              <w:rPr>
                <w:webHidden/>
              </w:rPr>
            </w:r>
            <w:r w:rsidR="00BE7372">
              <w:rPr>
                <w:webHidden/>
              </w:rPr>
              <w:fldChar w:fldCharType="separate"/>
            </w:r>
            <w:r w:rsidR="00BE7372">
              <w:rPr>
                <w:webHidden/>
              </w:rPr>
              <w:t>5</w:t>
            </w:r>
            <w:r w:rsidR="00BE7372">
              <w:rPr>
                <w:webHidden/>
              </w:rPr>
              <w:fldChar w:fldCharType="end"/>
            </w:r>
          </w:hyperlink>
        </w:p>
        <w:p w14:paraId="56A78DC4" w14:textId="7B3DB3F2" w:rsidR="00BE7372" w:rsidRDefault="00AA2510">
          <w:pPr>
            <w:pStyle w:val="TOC2"/>
            <w:tabs>
              <w:tab w:val="left" w:pos="880"/>
              <w:tab w:val="right" w:leader="dot" w:pos="9629"/>
            </w:tabs>
            <w:rPr>
              <w:rFonts w:asciiTheme="minorHAnsi" w:hAnsiTheme="minorHAnsi"/>
              <w:color w:val="auto"/>
              <w:sz w:val="22"/>
              <w:lang w:eastAsia="en-GB"/>
            </w:rPr>
          </w:pPr>
          <w:hyperlink w:anchor="_Toc30767778" w:history="1">
            <w:r w:rsidR="00BE7372" w:rsidRPr="00C442A6">
              <w:rPr>
                <w:rStyle w:val="Hyperlink"/>
              </w:rPr>
              <w:t>2.1</w:t>
            </w:r>
            <w:r w:rsidR="00BE7372">
              <w:rPr>
                <w:rFonts w:asciiTheme="minorHAnsi" w:hAnsiTheme="minorHAnsi"/>
                <w:color w:val="auto"/>
                <w:sz w:val="22"/>
                <w:lang w:eastAsia="en-GB"/>
              </w:rPr>
              <w:tab/>
            </w:r>
            <w:r w:rsidR="00BE7372" w:rsidRPr="00C442A6">
              <w:rPr>
                <w:rStyle w:val="Hyperlink"/>
              </w:rPr>
              <w:t>Pre-deployment Steps</w:t>
            </w:r>
            <w:r w:rsidR="00BE7372">
              <w:rPr>
                <w:webHidden/>
              </w:rPr>
              <w:tab/>
            </w:r>
            <w:r w:rsidR="00BE7372">
              <w:rPr>
                <w:webHidden/>
              </w:rPr>
              <w:fldChar w:fldCharType="begin"/>
            </w:r>
            <w:r w:rsidR="00BE7372">
              <w:rPr>
                <w:webHidden/>
              </w:rPr>
              <w:instrText xml:space="preserve"> PAGEREF _Toc30767778 \h </w:instrText>
            </w:r>
            <w:r w:rsidR="00BE7372">
              <w:rPr>
                <w:webHidden/>
              </w:rPr>
            </w:r>
            <w:r w:rsidR="00BE7372">
              <w:rPr>
                <w:webHidden/>
              </w:rPr>
              <w:fldChar w:fldCharType="separate"/>
            </w:r>
            <w:r w:rsidR="00BE7372">
              <w:rPr>
                <w:webHidden/>
              </w:rPr>
              <w:t>5</w:t>
            </w:r>
            <w:r w:rsidR="00BE7372">
              <w:rPr>
                <w:webHidden/>
              </w:rPr>
              <w:fldChar w:fldCharType="end"/>
            </w:r>
          </w:hyperlink>
        </w:p>
        <w:p w14:paraId="74F680BA" w14:textId="6B0039CD" w:rsidR="00BE7372" w:rsidRDefault="00AA2510">
          <w:pPr>
            <w:pStyle w:val="TOC1"/>
            <w:tabs>
              <w:tab w:val="right" w:leader="dot" w:pos="9629"/>
            </w:tabs>
            <w:rPr>
              <w:rFonts w:asciiTheme="minorHAnsi" w:hAnsiTheme="minorHAnsi"/>
              <w:color w:val="auto"/>
              <w:sz w:val="22"/>
              <w:lang w:eastAsia="en-GB"/>
            </w:rPr>
          </w:pPr>
          <w:hyperlink w:anchor="_Toc30767779" w:history="1">
            <w:r w:rsidR="00BE7372" w:rsidRPr="00C442A6">
              <w:rPr>
                <w:rStyle w:val="Hyperlink"/>
              </w:rPr>
              <w:t>3.1.1</w:t>
            </w:r>
            <w:r w:rsidR="00BE7372">
              <w:rPr>
                <w:webHidden/>
              </w:rPr>
              <w:tab/>
            </w:r>
            <w:r w:rsidR="00BE7372">
              <w:rPr>
                <w:webHidden/>
              </w:rPr>
              <w:fldChar w:fldCharType="begin"/>
            </w:r>
            <w:r w:rsidR="00BE7372">
              <w:rPr>
                <w:webHidden/>
              </w:rPr>
              <w:instrText xml:space="preserve"> PAGEREF _Toc30767779 \h </w:instrText>
            </w:r>
            <w:r w:rsidR="00BE7372">
              <w:rPr>
                <w:webHidden/>
              </w:rPr>
            </w:r>
            <w:r w:rsidR="00BE7372">
              <w:rPr>
                <w:webHidden/>
              </w:rPr>
              <w:fldChar w:fldCharType="separate"/>
            </w:r>
            <w:r w:rsidR="00BE7372">
              <w:rPr>
                <w:webHidden/>
              </w:rPr>
              <w:t>5</w:t>
            </w:r>
            <w:r w:rsidR="00BE7372">
              <w:rPr>
                <w:webHidden/>
              </w:rPr>
              <w:fldChar w:fldCharType="end"/>
            </w:r>
          </w:hyperlink>
        </w:p>
        <w:p w14:paraId="2FB54852" w14:textId="18C35C5A" w:rsidR="00BE7372" w:rsidRDefault="00AA2510">
          <w:pPr>
            <w:pStyle w:val="TOC1"/>
            <w:tabs>
              <w:tab w:val="right" w:leader="dot" w:pos="9629"/>
            </w:tabs>
            <w:rPr>
              <w:rFonts w:asciiTheme="minorHAnsi" w:hAnsiTheme="minorHAnsi"/>
              <w:color w:val="auto"/>
              <w:sz w:val="22"/>
              <w:lang w:eastAsia="en-GB"/>
            </w:rPr>
          </w:pPr>
          <w:hyperlink w:anchor="_Toc30767780" w:history="1">
            <w:r w:rsidR="00BE7372" w:rsidRPr="00C442A6">
              <w:rPr>
                <w:rStyle w:val="Hyperlink"/>
              </w:rPr>
              <w:t>3.1.3.1</w:t>
            </w:r>
            <w:r w:rsidR="00BE7372">
              <w:rPr>
                <w:webHidden/>
              </w:rPr>
              <w:tab/>
            </w:r>
            <w:r w:rsidR="00BE7372">
              <w:rPr>
                <w:webHidden/>
              </w:rPr>
              <w:fldChar w:fldCharType="begin"/>
            </w:r>
            <w:r w:rsidR="00BE7372">
              <w:rPr>
                <w:webHidden/>
              </w:rPr>
              <w:instrText xml:space="preserve"> PAGEREF _Toc30767780 \h </w:instrText>
            </w:r>
            <w:r w:rsidR="00BE7372">
              <w:rPr>
                <w:webHidden/>
              </w:rPr>
            </w:r>
            <w:r w:rsidR="00BE7372">
              <w:rPr>
                <w:webHidden/>
              </w:rPr>
              <w:fldChar w:fldCharType="separate"/>
            </w:r>
            <w:r w:rsidR="00BE7372">
              <w:rPr>
                <w:webHidden/>
              </w:rPr>
              <w:t>5</w:t>
            </w:r>
            <w:r w:rsidR="00BE7372">
              <w:rPr>
                <w:webHidden/>
              </w:rPr>
              <w:fldChar w:fldCharType="end"/>
            </w:r>
          </w:hyperlink>
        </w:p>
        <w:p w14:paraId="58A4493B" w14:textId="373D871A" w:rsidR="00BE7372" w:rsidRDefault="00AA2510">
          <w:pPr>
            <w:pStyle w:val="TOC2"/>
            <w:tabs>
              <w:tab w:val="left" w:pos="880"/>
              <w:tab w:val="right" w:leader="dot" w:pos="9629"/>
            </w:tabs>
            <w:rPr>
              <w:rFonts w:asciiTheme="minorHAnsi" w:hAnsiTheme="minorHAnsi"/>
              <w:color w:val="auto"/>
              <w:sz w:val="22"/>
              <w:lang w:eastAsia="en-GB"/>
            </w:rPr>
          </w:pPr>
          <w:hyperlink w:anchor="_Toc30767781" w:history="1">
            <w:r w:rsidR="00BE7372" w:rsidRPr="00C442A6">
              <w:rPr>
                <w:rStyle w:val="Hyperlink"/>
              </w:rPr>
              <w:t>2.2</w:t>
            </w:r>
            <w:r w:rsidR="00BE7372">
              <w:rPr>
                <w:rFonts w:asciiTheme="minorHAnsi" w:hAnsiTheme="minorHAnsi"/>
                <w:color w:val="auto"/>
                <w:sz w:val="22"/>
                <w:lang w:eastAsia="en-GB"/>
              </w:rPr>
              <w:tab/>
            </w:r>
            <w:r w:rsidR="00BE7372" w:rsidRPr="00C442A6">
              <w:rPr>
                <w:rStyle w:val="Hyperlink"/>
              </w:rPr>
              <w:t>Deployment Steps</w:t>
            </w:r>
            <w:r w:rsidR="00BE7372">
              <w:rPr>
                <w:webHidden/>
              </w:rPr>
              <w:tab/>
            </w:r>
            <w:r w:rsidR="00BE7372">
              <w:rPr>
                <w:webHidden/>
              </w:rPr>
              <w:fldChar w:fldCharType="begin"/>
            </w:r>
            <w:r w:rsidR="00BE7372">
              <w:rPr>
                <w:webHidden/>
              </w:rPr>
              <w:instrText xml:space="preserve"> PAGEREF _Toc30767781 \h </w:instrText>
            </w:r>
            <w:r w:rsidR="00BE7372">
              <w:rPr>
                <w:webHidden/>
              </w:rPr>
            </w:r>
            <w:r w:rsidR="00BE7372">
              <w:rPr>
                <w:webHidden/>
              </w:rPr>
              <w:fldChar w:fldCharType="separate"/>
            </w:r>
            <w:r w:rsidR="00BE7372">
              <w:rPr>
                <w:webHidden/>
              </w:rPr>
              <w:t>5</w:t>
            </w:r>
            <w:r w:rsidR="00BE7372">
              <w:rPr>
                <w:webHidden/>
              </w:rPr>
              <w:fldChar w:fldCharType="end"/>
            </w:r>
          </w:hyperlink>
        </w:p>
        <w:p w14:paraId="319A354D" w14:textId="2ABC0CE7" w:rsidR="00BE7372" w:rsidRDefault="00AA2510">
          <w:pPr>
            <w:pStyle w:val="TOC2"/>
            <w:tabs>
              <w:tab w:val="left" w:pos="880"/>
              <w:tab w:val="right" w:leader="dot" w:pos="9629"/>
            </w:tabs>
            <w:rPr>
              <w:rFonts w:asciiTheme="minorHAnsi" w:hAnsiTheme="minorHAnsi"/>
              <w:color w:val="auto"/>
              <w:sz w:val="22"/>
              <w:lang w:eastAsia="en-GB"/>
            </w:rPr>
          </w:pPr>
          <w:hyperlink w:anchor="_Toc30767782" w:history="1">
            <w:r w:rsidR="00BE7372" w:rsidRPr="00C442A6">
              <w:rPr>
                <w:rStyle w:val="Hyperlink"/>
              </w:rPr>
              <w:t>2.3</w:t>
            </w:r>
            <w:r w:rsidR="00BE7372">
              <w:rPr>
                <w:rFonts w:asciiTheme="minorHAnsi" w:hAnsiTheme="minorHAnsi"/>
                <w:color w:val="auto"/>
                <w:sz w:val="22"/>
                <w:lang w:eastAsia="en-GB"/>
              </w:rPr>
              <w:tab/>
            </w:r>
            <w:r w:rsidR="00BE7372" w:rsidRPr="00C442A6">
              <w:rPr>
                <w:rStyle w:val="Hyperlink"/>
              </w:rPr>
              <w:t>Post-deployment steps</w:t>
            </w:r>
            <w:r w:rsidR="00BE7372">
              <w:rPr>
                <w:webHidden/>
              </w:rPr>
              <w:tab/>
            </w:r>
            <w:r w:rsidR="00BE7372">
              <w:rPr>
                <w:webHidden/>
              </w:rPr>
              <w:fldChar w:fldCharType="begin"/>
            </w:r>
            <w:r w:rsidR="00BE7372">
              <w:rPr>
                <w:webHidden/>
              </w:rPr>
              <w:instrText xml:space="preserve"> PAGEREF _Toc30767782 \h </w:instrText>
            </w:r>
            <w:r w:rsidR="00BE7372">
              <w:rPr>
                <w:webHidden/>
              </w:rPr>
            </w:r>
            <w:r w:rsidR="00BE7372">
              <w:rPr>
                <w:webHidden/>
              </w:rPr>
              <w:fldChar w:fldCharType="separate"/>
            </w:r>
            <w:r w:rsidR="00BE7372">
              <w:rPr>
                <w:webHidden/>
              </w:rPr>
              <w:t>6</w:t>
            </w:r>
            <w:r w:rsidR="00BE7372">
              <w:rPr>
                <w:webHidden/>
              </w:rPr>
              <w:fldChar w:fldCharType="end"/>
            </w:r>
          </w:hyperlink>
        </w:p>
        <w:p w14:paraId="03FB8EC9" w14:textId="050EE35D" w:rsidR="00BE7372" w:rsidRDefault="00AA2510">
          <w:pPr>
            <w:pStyle w:val="TOC1"/>
            <w:tabs>
              <w:tab w:val="left" w:pos="400"/>
              <w:tab w:val="right" w:leader="dot" w:pos="9629"/>
            </w:tabs>
            <w:rPr>
              <w:rFonts w:asciiTheme="minorHAnsi" w:hAnsiTheme="minorHAnsi"/>
              <w:color w:val="auto"/>
              <w:sz w:val="22"/>
              <w:lang w:eastAsia="en-GB"/>
            </w:rPr>
          </w:pPr>
          <w:hyperlink w:anchor="_Toc30767783" w:history="1">
            <w:r w:rsidR="00BE7372" w:rsidRPr="00C442A6">
              <w:rPr>
                <w:rStyle w:val="Hyperlink"/>
              </w:rPr>
              <w:t>3</w:t>
            </w:r>
            <w:r w:rsidR="00BE7372">
              <w:rPr>
                <w:rFonts w:asciiTheme="minorHAnsi" w:hAnsiTheme="minorHAnsi"/>
                <w:color w:val="auto"/>
                <w:sz w:val="22"/>
                <w:lang w:eastAsia="en-GB"/>
              </w:rPr>
              <w:tab/>
            </w:r>
            <w:r w:rsidR="00BE7372" w:rsidRPr="00C442A6">
              <w:rPr>
                <w:rStyle w:val="Hyperlink"/>
              </w:rPr>
              <w:t>How to deploy from GitHub</w:t>
            </w:r>
            <w:r w:rsidR="00BE7372">
              <w:rPr>
                <w:webHidden/>
              </w:rPr>
              <w:tab/>
            </w:r>
            <w:r w:rsidR="00BE7372">
              <w:rPr>
                <w:webHidden/>
              </w:rPr>
              <w:fldChar w:fldCharType="begin"/>
            </w:r>
            <w:r w:rsidR="00BE7372">
              <w:rPr>
                <w:webHidden/>
              </w:rPr>
              <w:instrText xml:space="preserve"> PAGEREF _Toc30767783 \h </w:instrText>
            </w:r>
            <w:r w:rsidR="00BE7372">
              <w:rPr>
                <w:webHidden/>
              </w:rPr>
            </w:r>
            <w:r w:rsidR="00BE7372">
              <w:rPr>
                <w:webHidden/>
              </w:rPr>
              <w:fldChar w:fldCharType="separate"/>
            </w:r>
            <w:r w:rsidR="00BE7372">
              <w:rPr>
                <w:webHidden/>
              </w:rPr>
              <w:t>7</w:t>
            </w:r>
            <w:r w:rsidR="00BE7372">
              <w:rPr>
                <w:webHidden/>
              </w:rPr>
              <w:fldChar w:fldCharType="end"/>
            </w:r>
          </w:hyperlink>
        </w:p>
        <w:p w14:paraId="64A17741" w14:textId="212EC916" w:rsidR="00BE7372" w:rsidRDefault="00AA2510">
          <w:pPr>
            <w:pStyle w:val="TOC2"/>
            <w:tabs>
              <w:tab w:val="left" w:pos="880"/>
              <w:tab w:val="right" w:leader="dot" w:pos="9629"/>
            </w:tabs>
            <w:rPr>
              <w:rFonts w:asciiTheme="minorHAnsi" w:hAnsiTheme="minorHAnsi"/>
              <w:color w:val="auto"/>
              <w:sz w:val="22"/>
              <w:lang w:eastAsia="en-GB"/>
            </w:rPr>
          </w:pPr>
          <w:hyperlink w:anchor="_Toc30767784" w:history="1">
            <w:r w:rsidR="00BE7372" w:rsidRPr="00C442A6">
              <w:rPr>
                <w:rStyle w:val="Hyperlink"/>
              </w:rPr>
              <w:t>3.1</w:t>
            </w:r>
            <w:r w:rsidR="00BE7372">
              <w:rPr>
                <w:rFonts w:asciiTheme="minorHAnsi" w:hAnsiTheme="minorHAnsi"/>
                <w:color w:val="auto"/>
                <w:sz w:val="22"/>
                <w:lang w:eastAsia="en-GB"/>
              </w:rPr>
              <w:tab/>
            </w:r>
            <w:r w:rsidR="00BE7372" w:rsidRPr="00C442A6">
              <w:rPr>
                <w:rStyle w:val="Hyperlink"/>
              </w:rPr>
              <w:t>Prerequisites</w:t>
            </w:r>
            <w:r w:rsidR="00BE7372">
              <w:rPr>
                <w:webHidden/>
              </w:rPr>
              <w:tab/>
            </w:r>
            <w:r w:rsidR="00BE7372">
              <w:rPr>
                <w:webHidden/>
              </w:rPr>
              <w:fldChar w:fldCharType="begin"/>
            </w:r>
            <w:r w:rsidR="00BE7372">
              <w:rPr>
                <w:webHidden/>
              </w:rPr>
              <w:instrText xml:space="preserve"> PAGEREF _Toc30767784 \h </w:instrText>
            </w:r>
            <w:r w:rsidR="00BE7372">
              <w:rPr>
                <w:webHidden/>
              </w:rPr>
            </w:r>
            <w:r w:rsidR="00BE7372">
              <w:rPr>
                <w:webHidden/>
              </w:rPr>
              <w:fldChar w:fldCharType="separate"/>
            </w:r>
            <w:r w:rsidR="00BE7372">
              <w:rPr>
                <w:webHidden/>
              </w:rPr>
              <w:t>7</w:t>
            </w:r>
            <w:r w:rsidR="00BE7372">
              <w:rPr>
                <w:webHidden/>
              </w:rPr>
              <w:fldChar w:fldCharType="end"/>
            </w:r>
          </w:hyperlink>
        </w:p>
        <w:p w14:paraId="2168E855" w14:textId="437A0414" w:rsidR="00BE7372" w:rsidRDefault="00AA2510">
          <w:pPr>
            <w:pStyle w:val="TOC3"/>
            <w:rPr>
              <w:rFonts w:asciiTheme="minorHAnsi" w:hAnsiTheme="minorHAnsi"/>
              <w:color w:val="auto"/>
              <w:sz w:val="22"/>
              <w:lang w:eastAsia="en-GB"/>
            </w:rPr>
          </w:pPr>
          <w:hyperlink w:anchor="_Toc30767785" w:history="1">
            <w:r w:rsidR="00BE7372" w:rsidRPr="00C442A6">
              <w:rPr>
                <w:rStyle w:val="Hyperlink"/>
              </w:rPr>
              <w:t>3.1.1</w:t>
            </w:r>
            <w:r w:rsidR="00BE7372">
              <w:rPr>
                <w:rFonts w:asciiTheme="minorHAnsi" w:hAnsiTheme="minorHAnsi"/>
                <w:color w:val="auto"/>
                <w:sz w:val="22"/>
                <w:lang w:eastAsia="en-GB"/>
              </w:rPr>
              <w:tab/>
            </w:r>
            <w:r w:rsidR="00BE7372" w:rsidRPr="00C442A6">
              <w:rPr>
                <w:rStyle w:val="Hyperlink"/>
              </w:rPr>
              <w:t>Required Tools</w:t>
            </w:r>
            <w:r w:rsidR="00BE7372">
              <w:rPr>
                <w:webHidden/>
              </w:rPr>
              <w:tab/>
            </w:r>
            <w:r w:rsidR="00BE7372">
              <w:rPr>
                <w:webHidden/>
              </w:rPr>
              <w:fldChar w:fldCharType="begin"/>
            </w:r>
            <w:r w:rsidR="00BE7372">
              <w:rPr>
                <w:webHidden/>
              </w:rPr>
              <w:instrText xml:space="preserve"> PAGEREF _Toc30767785 \h </w:instrText>
            </w:r>
            <w:r w:rsidR="00BE7372">
              <w:rPr>
                <w:webHidden/>
              </w:rPr>
            </w:r>
            <w:r w:rsidR="00BE7372">
              <w:rPr>
                <w:webHidden/>
              </w:rPr>
              <w:fldChar w:fldCharType="separate"/>
            </w:r>
            <w:r w:rsidR="00BE7372">
              <w:rPr>
                <w:webHidden/>
              </w:rPr>
              <w:t>7</w:t>
            </w:r>
            <w:r w:rsidR="00BE7372">
              <w:rPr>
                <w:webHidden/>
              </w:rPr>
              <w:fldChar w:fldCharType="end"/>
            </w:r>
          </w:hyperlink>
        </w:p>
        <w:p w14:paraId="50A5D80C" w14:textId="56DD43E0" w:rsidR="00BE7372" w:rsidRDefault="00AA2510">
          <w:pPr>
            <w:pStyle w:val="TOC3"/>
            <w:rPr>
              <w:rFonts w:asciiTheme="minorHAnsi" w:hAnsiTheme="minorHAnsi"/>
              <w:color w:val="auto"/>
              <w:sz w:val="22"/>
              <w:lang w:eastAsia="en-GB"/>
            </w:rPr>
          </w:pPr>
          <w:hyperlink w:anchor="_Toc30767786" w:history="1">
            <w:r w:rsidR="00BE7372" w:rsidRPr="00C442A6">
              <w:rPr>
                <w:rStyle w:val="Hyperlink"/>
              </w:rPr>
              <w:t>3.1.2</w:t>
            </w:r>
            <w:r w:rsidR="00BE7372">
              <w:rPr>
                <w:rFonts w:asciiTheme="minorHAnsi" w:hAnsiTheme="minorHAnsi"/>
                <w:color w:val="auto"/>
                <w:sz w:val="22"/>
                <w:lang w:eastAsia="en-GB"/>
              </w:rPr>
              <w:tab/>
            </w:r>
            <w:r w:rsidR="00BE7372" w:rsidRPr="00C442A6">
              <w:rPr>
                <w:rStyle w:val="Hyperlink"/>
              </w:rPr>
              <w:t>Required licenses/accounts</w:t>
            </w:r>
            <w:r w:rsidR="00BE7372">
              <w:rPr>
                <w:webHidden/>
              </w:rPr>
              <w:tab/>
            </w:r>
            <w:r w:rsidR="00BE7372">
              <w:rPr>
                <w:webHidden/>
              </w:rPr>
              <w:fldChar w:fldCharType="begin"/>
            </w:r>
            <w:r w:rsidR="00BE7372">
              <w:rPr>
                <w:webHidden/>
              </w:rPr>
              <w:instrText xml:space="preserve"> PAGEREF _Toc30767786 \h </w:instrText>
            </w:r>
            <w:r w:rsidR="00BE7372">
              <w:rPr>
                <w:webHidden/>
              </w:rPr>
            </w:r>
            <w:r w:rsidR="00BE7372">
              <w:rPr>
                <w:webHidden/>
              </w:rPr>
              <w:fldChar w:fldCharType="separate"/>
            </w:r>
            <w:r w:rsidR="00BE7372">
              <w:rPr>
                <w:webHidden/>
              </w:rPr>
              <w:t>8</w:t>
            </w:r>
            <w:r w:rsidR="00BE7372">
              <w:rPr>
                <w:webHidden/>
              </w:rPr>
              <w:fldChar w:fldCharType="end"/>
            </w:r>
          </w:hyperlink>
        </w:p>
        <w:p w14:paraId="055E3608" w14:textId="0C056AA5" w:rsidR="00BE7372" w:rsidRDefault="00AA2510">
          <w:pPr>
            <w:pStyle w:val="TOC3"/>
            <w:rPr>
              <w:rFonts w:asciiTheme="minorHAnsi" w:hAnsiTheme="minorHAnsi"/>
              <w:color w:val="auto"/>
              <w:sz w:val="22"/>
              <w:lang w:eastAsia="en-GB"/>
            </w:rPr>
          </w:pPr>
          <w:hyperlink w:anchor="_Toc30767787" w:history="1">
            <w:r w:rsidR="00BE7372" w:rsidRPr="00C442A6">
              <w:rPr>
                <w:rStyle w:val="Hyperlink"/>
              </w:rPr>
              <w:t>3.1.3</w:t>
            </w:r>
            <w:r w:rsidR="00BE7372">
              <w:rPr>
                <w:rFonts w:asciiTheme="minorHAnsi" w:hAnsiTheme="minorHAnsi"/>
                <w:color w:val="auto"/>
                <w:sz w:val="22"/>
                <w:lang w:eastAsia="en-GB"/>
              </w:rPr>
              <w:tab/>
            </w:r>
            <w:r w:rsidR="00BE7372" w:rsidRPr="00C442A6">
              <w:rPr>
                <w:rStyle w:val="Hyperlink"/>
              </w:rPr>
              <w:t>Required pre-deployment steps</w:t>
            </w:r>
            <w:r w:rsidR="00BE7372">
              <w:rPr>
                <w:webHidden/>
              </w:rPr>
              <w:tab/>
            </w:r>
            <w:r w:rsidR="00BE7372">
              <w:rPr>
                <w:webHidden/>
              </w:rPr>
              <w:fldChar w:fldCharType="begin"/>
            </w:r>
            <w:r w:rsidR="00BE7372">
              <w:rPr>
                <w:webHidden/>
              </w:rPr>
              <w:instrText xml:space="preserve"> PAGEREF _Toc30767787 \h </w:instrText>
            </w:r>
            <w:r w:rsidR="00BE7372">
              <w:rPr>
                <w:webHidden/>
              </w:rPr>
            </w:r>
            <w:r w:rsidR="00BE7372">
              <w:rPr>
                <w:webHidden/>
              </w:rPr>
              <w:fldChar w:fldCharType="separate"/>
            </w:r>
            <w:r w:rsidR="00BE7372">
              <w:rPr>
                <w:webHidden/>
              </w:rPr>
              <w:t>8</w:t>
            </w:r>
            <w:r w:rsidR="00BE7372">
              <w:rPr>
                <w:webHidden/>
              </w:rPr>
              <w:fldChar w:fldCharType="end"/>
            </w:r>
          </w:hyperlink>
        </w:p>
        <w:p w14:paraId="0A4B7314" w14:textId="067991BD" w:rsidR="00BE7372" w:rsidRDefault="00AA2510">
          <w:pPr>
            <w:pStyle w:val="TOC2"/>
            <w:tabs>
              <w:tab w:val="left" w:pos="880"/>
              <w:tab w:val="right" w:leader="dot" w:pos="9629"/>
            </w:tabs>
            <w:rPr>
              <w:rFonts w:asciiTheme="minorHAnsi" w:hAnsiTheme="minorHAnsi"/>
              <w:color w:val="auto"/>
              <w:sz w:val="22"/>
              <w:lang w:eastAsia="en-GB"/>
            </w:rPr>
          </w:pPr>
          <w:hyperlink w:anchor="_Toc30767788" w:history="1">
            <w:r w:rsidR="00BE7372" w:rsidRPr="00C442A6">
              <w:rPr>
                <w:rStyle w:val="Hyperlink"/>
              </w:rPr>
              <w:t>3.2</w:t>
            </w:r>
            <w:r w:rsidR="00BE7372">
              <w:rPr>
                <w:rFonts w:asciiTheme="minorHAnsi" w:hAnsiTheme="minorHAnsi"/>
                <w:color w:val="auto"/>
                <w:sz w:val="22"/>
                <w:lang w:eastAsia="en-GB"/>
              </w:rPr>
              <w:tab/>
            </w:r>
            <w:r w:rsidR="00BE7372" w:rsidRPr="00C442A6">
              <w:rPr>
                <w:rStyle w:val="Hyperlink"/>
              </w:rPr>
              <w:t>Deployment Process</w:t>
            </w:r>
            <w:r w:rsidR="00BE7372">
              <w:rPr>
                <w:webHidden/>
              </w:rPr>
              <w:tab/>
            </w:r>
            <w:r w:rsidR="00BE7372">
              <w:rPr>
                <w:webHidden/>
              </w:rPr>
              <w:fldChar w:fldCharType="begin"/>
            </w:r>
            <w:r w:rsidR="00BE7372">
              <w:rPr>
                <w:webHidden/>
              </w:rPr>
              <w:instrText xml:space="preserve"> PAGEREF _Toc30767788 \h </w:instrText>
            </w:r>
            <w:r w:rsidR="00BE7372">
              <w:rPr>
                <w:webHidden/>
              </w:rPr>
            </w:r>
            <w:r w:rsidR="00BE7372">
              <w:rPr>
                <w:webHidden/>
              </w:rPr>
              <w:fldChar w:fldCharType="separate"/>
            </w:r>
            <w:r w:rsidR="00BE7372">
              <w:rPr>
                <w:webHidden/>
              </w:rPr>
              <w:t>18</w:t>
            </w:r>
            <w:r w:rsidR="00BE7372">
              <w:rPr>
                <w:webHidden/>
              </w:rPr>
              <w:fldChar w:fldCharType="end"/>
            </w:r>
          </w:hyperlink>
        </w:p>
        <w:p w14:paraId="0B8A7327" w14:textId="31992CB2" w:rsidR="00BE7372" w:rsidRDefault="00AA2510">
          <w:pPr>
            <w:pStyle w:val="TOC3"/>
            <w:rPr>
              <w:rFonts w:asciiTheme="minorHAnsi" w:hAnsiTheme="minorHAnsi"/>
              <w:color w:val="auto"/>
              <w:sz w:val="22"/>
              <w:lang w:eastAsia="en-GB"/>
            </w:rPr>
          </w:pPr>
          <w:hyperlink w:anchor="_Toc30767789" w:history="1">
            <w:r w:rsidR="00BE7372" w:rsidRPr="00C442A6">
              <w:rPr>
                <w:rStyle w:val="Hyperlink"/>
              </w:rPr>
              <w:t>3.2.1</w:t>
            </w:r>
            <w:r w:rsidR="00BE7372">
              <w:rPr>
                <w:rFonts w:asciiTheme="minorHAnsi" w:hAnsiTheme="minorHAnsi"/>
                <w:color w:val="auto"/>
                <w:sz w:val="22"/>
                <w:lang w:eastAsia="en-GB"/>
              </w:rPr>
              <w:tab/>
            </w:r>
            <w:r w:rsidR="00BE7372" w:rsidRPr="00C442A6">
              <w:rPr>
                <w:rStyle w:val="Hyperlink"/>
              </w:rPr>
              <w:t>Download the code</w:t>
            </w:r>
            <w:r w:rsidR="00BE7372">
              <w:rPr>
                <w:webHidden/>
              </w:rPr>
              <w:tab/>
            </w:r>
            <w:r w:rsidR="00BE7372">
              <w:rPr>
                <w:webHidden/>
              </w:rPr>
              <w:fldChar w:fldCharType="begin"/>
            </w:r>
            <w:r w:rsidR="00BE7372">
              <w:rPr>
                <w:webHidden/>
              </w:rPr>
              <w:instrText xml:space="preserve"> PAGEREF _Toc30767789 \h </w:instrText>
            </w:r>
            <w:r w:rsidR="00BE7372">
              <w:rPr>
                <w:webHidden/>
              </w:rPr>
            </w:r>
            <w:r w:rsidR="00BE7372">
              <w:rPr>
                <w:webHidden/>
              </w:rPr>
              <w:fldChar w:fldCharType="separate"/>
            </w:r>
            <w:r w:rsidR="00BE7372">
              <w:rPr>
                <w:webHidden/>
              </w:rPr>
              <w:t>18</w:t>
            </w:r>
            <w:r w:rsidR="00BE7372">
              <w:rPr>
                <w:webHidden/>
              </w:rPr>
              <w:fldChar w:fldCharType="end"/>
            </w:r>
          </w:hyperlink>
        </w:p>
        <w:p w14:paraId="59704B13" w14:textId="11722BB1" w:rsidR="00BE7372" w:rsidRDefault="00AA2510">
          <w:pPr>
            <w:pStyle w:val="TOC3"/>
            <w:rPr>
              <w:rFonts w:asciiTheme="minorHAnsi" w:hAnsiTheme="minorHAnsi"/>
              <w:color w:val="auto"/>
              <w:sz w:val="22"/>
              <w:lang w:eastAsia="en-GB"/>
            </w:rPr>
          </w:pPr>
          <w:hyperlink w:anchor="_Toc30767790" w:history="1">
            <w:r w:rsidR="00BE7372" w:rsidRPr="00C442A6">
              <w:rPr>
                <w:rStyle w:val="Hyperlink"/>
              </w:rPr>
              <w:t>3.2.2</w:t>
            </w:r>
            <w:r w:rsidR="00BE7372">
              <w:rPr>
                <w:rFonts w:asciiTheme="minorHAnsi" w:hAnsiTheme="minorHAnsi"/>
                <w:color w:val="auto"/>
                <w:sz w:val="22"/>
                <w:lang w:eastAsia="en-GB"/>
              </w:rPr>
              <w:tab/>
            </w:r>
            <w:r w:rsidR="00BE7372" w:rsidRPr="00C442A6">
              <w:rPr>
                <w:rStyle w:val="Hyperlink"/>
              </w:rPr>
              <w:t>Orchestration Script</w:t>
            </w:r>
            <w:r w:rsidR="00BE7372">
              <w:rPr>
                <w:webHidden/>
              </w:rPr>
              <w:tab/>
            </w:r>
            <w:r w:rsidR="00BE7372">
              <w:rPr>
                <w:webHidden/>
              </w:rPr>
              <w:fldChar w:fldCharType="begin"/>
            </w:r>
            <w:r w:rsidR="00BE7372">
              <w:rPr>
                <w:webHidden/>
              </w:rPr>
              <w:instrText xml:space="preserve"> PAGEREF _Toc30767790 \h </w:instrText>
            </w:r>
            <w:r w:rsidR="00BE7372">
              <w:rPr>
                <w:webHidden/>
              </w:rPr>
            </w:r>
            <w:r w:rsidR="00BE7372">
              <w:rPr>
                <w:webHidden/>
              </w:rPr>
              <w:fldChar w:fldCharType="separate"/>
            </w:r>
            <w:r w:rsidR="00BE7372">
              <w:rPr>
                <w:webHidden/>
              </w:rPr>
              <w:t>19</w:t>
            </w:r>
            <w:r w:rsidR="00BE7372">
              <w:rPr>
                <w:webHidden/>
              </w:rPr>
              <w:fldChar w:fldCharType="end"/>
            </w:r>
          </w:hyperlink>
        </w:p>
        <w:p w14:paraId="43FD02AD" w14:textId="41E3AEEC" w:rsidR="00BE7372" w:rsidRDefault="00AA2510">
          <w:pPr>
            <w:pStyle w:val="TOC3"/>
            <w:rPr>
              <w:rFonts w:asciiTheme="minorHAnsi" w:hAnsiTheme="minorHAnsi"/>
              <w:color w:val="auto"/>
              <w:sz w:val="22"/>
              <w:lang w:eastAsia="en-GB"/>
            </w:rPr>
          </w:pPr>
          <w:hyperlink w:anchor="_Toc30767791" w:history="1">
            <w:r w:rsidR="00BE7372" w:rsidRPr="00C442A6">
              <w:rPr>
                <w:rStyle w:val="Hyperlink"/>
              </w:rPr>
              <w:t>3.2.3</w:t>
            </w:r>
            <w:r w:rsidR="00BE7372">
              <w:rPr>
                <w:rFonts w:asciiTheme="minorHAnsi" w:hAnsiTheme="minorHAnsi"/>
                <w:color w:val="auto"/>
                <w:sz w:val="22"/>
                <w:lang w:eastAsia="en-GB"/>
              </w:rPr>
              <w:tab/>
            </w:r>
            <w:r w:rsidR="00BE7372" w:rsidRPr="00C442A6">
              <w:rPr>
                <w:rStyle w:val="Hyperlink"/>
              </w:rPr>
              <w:t>Configuring the Orchestration PowerShell script parameters</w:t>
            </w:r>
            <w:r w:rsidR="00BE7372">
              <w:rPr>
                <w:webHidden/>
              </w:rPr>
              <w:tab/>
            </w:r>
            <w:r w:rsidR="00BE7372">
              <w:rPr>
                <w:webHidden/>
              </w:rPr>
              <w:fldChar w:fldCharType="begin"/>
            </w:r>
            <w:r w:rsidR="00BE7372">
              <w:rPr>
                <w:webHidden/>
              </w:rPr>
              <w:instrText xml:space="preserve"> PAGEREF _Toc30767791 \h </w:instrText>
            </w:r>
            <w:r w:rsidR="00BE7372">
              <w:rPr>
                <w:webHidden/>
              </w:rPr>
            </w:r>
            <w:r w:rsidR="00BE7372">
              <w:rPr>
                <w:webHidden/>
              </w:rPr>
              <w:fldChar w:fldCharType="separate"/>
            </w:r>
            <w:r w:rsidR="00BE7372">
              <w:rPr>
                <w:webHidden/>
              </w:rPr>
              <w:t>20</w:t>
            </w:r>
            <w:r w:rsidR="00BE7372">
              <w:rPr>
                <w:webHidden/>
              </w:rPr>
              <w:fldChar w:fldCharType="end"/>
            </w:r>
          </w:hyperlink>
        </w:p>
        <w:p w14:paraId="5C5C7A77" w14:textId="51CEEBF5" w:rsidR="00BE7372" w:rsidRDefault="00AA2510">
          <w:pPr>
            <w:pStyle w:val="TOC3"/>
            <w:rPr>
              <w:rFonts w:asciiTheme="minorHAnsi" w:hAnsiTheme="minorHAnsi"/>
              <w:color w:val="auto"/>
              <w:sz w:val="22"/>
              <w:lang w:eastAsia="en-GB"/>
            </w:rPr>
          </w:pPr>
          <w:hyperlink w:anchor="_Toc30767792" w:history="1">
            <w:r w:rsidR="00BE7372" w:rsidRPr="00C442A6">
              <w:rPr>
                <w:rStyle w:val="Hyperlink"/>
              </w:rPr>
              <w:t>3.2.4</w:t>
            </w:r>
            <w:r w:rsidR="00BE7372">
              <w:rPr>
                <w:rFonts w:asciiTheme="minorHAnsi" w:hAnsiTheme="minorHAnsi"/>
                <w:color w:val="auto"/>
                <w:sz w:val="22"/>
                <w:lang w:eastAsia="en-GB"/>
              </w:rPr>
              <w:tab/>
            </w:r>
            <w:r w:rsidR="00BE7372" w:rsidRPr="00C442A6">
              <w:rPr>
                <w:rStyle w:val="Hyperlink"/>
              </w:rPr>
              <w:t>Running the Orchestration PowerShell script</w:t>
            </w:r>
            <w:r w:rsidR="00BE7372">
              <w:rPr>
                <w:webHidden/>
              </w:rPr>
              <w:tab/>
            </w:r>
            <w:r w:rsidR="00BE7372">
              <w:rPr>
                <w:webHidden/>
              </w:rPr>
              <w:fldChar w:fldCharType="begin"/>
            </w:r>
            <w:r w:rsidR="00BE7372">
              <w:rPr>
                <w:webHidden/>
              </w:rPr>
              <w:instrText xml:space="preserve"> PAGEREF _Toc30767792 \h </w:instrText>
            </w:r>
            <w:r w:rsidR="00BE7372">
              <w:rPr>
                <w:webHidden/>
              </w:rPr>
            </w:r>
            <w:r w:rsidR="00BE7372">
              <w:rPr>
                <w:webHidden/>
              </w:rPr>
              <w:fldChar w:fldCharType="separate"/>
            </w:r>
            <w:r w:rsidR="00BE7372">
              <w:rPr>
                <w:webHidden/>
              </w:rPr>
              <w:t>23</w:t>
            </w:r>
            <w:r w:rsidR="00BE7372">
              <w:rPr>
                <w:webHidden/>
              </w:rPr>
              <w:fldChar w:fldCharType="end"/>
            </w:r>
          </w:hyperlink>
        </w:p>
        <w:p w14:paraId="62D31C57" w14:textId="342FFA92" w:rsidR="00BE7372" w:rsidRDefault="00AA2510">
          <w:pPr>
            <w:pStyle w:val="TOC3"/>
            <w:rPr>
              <w:rFonts w:asciiTheme="minorHAnsi" w:hAnsiTheme="minorHAnsi"/>
              <w:color w:val="auto"/>
              <w:sz w:val="22"/>
              <w:lang w:eastAsia="en-GB"/>
            </w:rPr>
          </w:pPr>
          <w:hyperlink w:anchor="_Toc30767793" w:history="1">
            <w:r w:rsidR="00BE7372" w:rsidRPr="00C442A6">
              <w:rPr>
                <w:rStyle w:val="Hyperlink"/>
              </w:rPr>
              <w:t>3.2.5</w:t>
            </w:r>
            <w:r w:rsidR="00BE7372">
              <w:rPr>
                <w:rFonts w:asciiTheme="minorHAnsi" w:hAnsiTheme="minorHAnsi"/>
                <w:color w:val="auto"/>
                <w:sz w:val="22"/>
                <w:lang w:eastAsia="en-GB"/>
              </w:rPr>
              <w:tab/>
            </w:r>
            <w:r w:rsidR="00BE7372" w:rsidRPr="00C442A6">
              <w:rPr>
                <w:rStyle w:val="Hyperlink"/>
              </w:rPr>
              <w:t>Finishing deployment with post-deployment steps</w:t>
            </w:r>
            <w:r w:rsidR="00BE7372">
              <w:rPr>
                <w:webHidden/>
              </w:rPr>
              <w:tab/>
            </w:r>
            <w:r w:rsidR="00BE7372">
              <w:rPr>
                <w:webHidden/>
              </w:rPr>
              <w:fldChar w:fldCharType="begin"/>
            </w:r>
            <w:r w:rsidR="00BE7372">
              <w:rPr>
                <w:webHidden/>
              </w:rPr>
              <w:instrText xml:space="preserve"> PAGEREF _Toc30767793 \h </w:instrText>
            </w:r>
            <w:r w:rsidR="00BE7372">
              <w:rPr>
                <w:webHidden/>
              </w:rPr>
            </w:r>
            <w:r w:rsidR="00BE7372">
              <w:rPr>
                <w:webHidden/>
              </w:rPr>
              <w:fldChar w:fldCharType="separate"/>
            </w:r>
            <w:r w:rsidR="00BE7372">
              <w:rPr>
                <w:webHidden/>
              </w:rPr>
              <w:t>24</w:t>
            </w:r>
            <w:r w:rsidR="00BE7372">
              <w:rPr>
                <w:webHidden/>
              </w:rPr>
              <w:fldChar w:fldCharType="end"/>
            </w:r>
          </w:hyperlink>
        </w:p>
        <w:p w14:paraId="57F33223" w14:textId="77A8DC24" w:rsidR="00BE7372" w:rsidRDefault="00AA2510">
          <w:pPr>
            <w:pStyle w:val="TOC2"/>
            <w:tabs>
              <w:tab w:val="left" w:pos="880"/>
              <w:tab w:val="right" w:leader="dot" w:pos="9629"/>
            </w:tabs>
            <w:rPr>
              <w:rFonts w:asciiTheme="minorHAnsi" w:hAnsiTheme="minorHAnsi"/>
              <w:color w:val="auto"/>
              <w:sz w:val="22"/>
              <w:lang w:eastAsia="en-GB"/>
            </w:rPr>
          </w:pPr>
          <w:hyperlink w:anchor="_Toc30767794" w:history="1">
            <w:r w:rsidR="00BE7372" w:rsidRPr="00C442A6">
              <w:rPr>
                <w:rStyle w:val="Hyperlink"/>
              </w:rPr>
              <w:t>3.3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_Toc30767794 \h </w:instrText>
            </w:r>
            <w:r w:rsidR="00BE7372">
              <w:rPr>
                <w:webHidden/>
              </w:rPr>
            </w:r>
            <w:r w:rsidR="00BE7372">
              <w:rPr>
                <w:webHidden/>
              </w:rPr>
              <w:fldChar w:fldCharType="separate"/>
            </w:r>
            <w:r w:rsidR="00BE7372">
              <w:rPr>
                <w:webHidden/>
              </w:rPr>
              <w:t>28</w:t>
            </w:r>
            <w:r w:rsidR="00BE7372">
              <w:rPr>
                <w:webHidden/>
              </w:rPr>
              <w:fldChar w:fldCharType="end"/>
            </w:r>
          </w:hyperlink>
        </w:p>
        <w:p w14:paraId="27D73E36" w14:textId="79981765" w:rsidR="00BE7372" w:rsidRDefault="00AA2510">
          <w:pPr>
            <w:pStyle w:val="TOC1"/>
            <w:tabs>
              <w:tab w:val="left" w:pos="400"/>
              <w:tab w:val="right" w:leader="dot" w:pos="9629"/>
            </w:tabs>
            <w:rPr>
              <w:rFonts w:asciiTheme="minorHAnsi" w:hAnsiTheme="minorHAnsi"/>
              <w:color w:val="auto"/>
              <w:sz w:val="22"/>
              <w:lang w:eastAsia="en-GB"/>
            </w:rPr>
          </w:pPr>
          <w:hyperlink w:anchor="_Toc30767795" w:history="1">
            <w:r w:rsidR="00BE7372" w:rsidRPr="00C442A6">
              <w:rPr>
                <w:rStyle w:val="Hyperlink"/>
              </w:rPr>
              <w:t>4</w:t>
            </w:r>
            <w:r w:rsidR="00BE7372">
              <w:rPr>
                <w:rFonts w:asciiTheme="minorHAnsi" w:hAnsiTheme="minorHAnsi"/>
                <w:color w:val="auto"/>
                <w:sz w:val="22"/>
                <w:lang w:eastAsia="en-GB"/>
              </w:rPr>
              <w:tab/>
            </w:r>
            <w:r w:rsidR="00BE7372" w:rsidRPr="00C442A6">
              <w:rPr>
                <w:rStyle w:val="Hyperlink"/>
              </w:rPr>
              <w:t>How to execute the solution</w:t>
            </w:r>
            <w:r w:rsidR="00BE7372">
              <w:rPr>
                <w:webHidden/>
              </w:rPr>
              <w:tab/>
            </w:r>
            <w:r w:rsidR="00BE7372">
              <w:rPr>
                <w:webHidden/>
              </w:rPr>
              <w:fldChar w:fldCharType="begin"/>
            </w:r>
            <w:r w:rsidR="00BE7372">
              <w:rPr>
                <w:webHidden/>
              </w:rPr>
              <w:instrText xml:space="preserve"> PAGEREF _Toc30767795 \h </w:instrText>
            </w:r>
            <w:r w:rsidR="00BE7372">
              <w:rPr>
                <w:webHidden/>
              </w:rPr>
            </w:r>
            <w:r w:rsidR="00BE7372">
              <w:rPr>
                <w:webHidden/>
              </w:rPr>
              <w:fldChar w:fldCharType="separate"/>
            </w:r>
            <w:r w:rsidR="00BE7372">
              <w:rPr>
                <w:webHidden/>
              </w:rPr>
              <w:t>29</w:t>
            </w:r>
            <w:r w:rsidR="00BE7372">
              <w:rPr>
                <w:webHidden/>
              </w:rPr>
              <w:fldChar w:fldCharType="end"/>
            </w:r>
          </w:hyperlink>
        </w:p>
        <w:p w14:paraId="077A5AC3" w14:textId="143AEE81" w:rsidR="00BE7372" w:rsidRDefault="00AA2510">
          <w:pPr>
            <w:pStyle w:val="TOC2"/>
            <w:tabs>
              <w:tab w:val="left" w:pos="880"/>
              <w:tab w:val="right" w:leader="dot" w:pos="9629"/>
            </w:tabs>
            <w:rPr>
              <w:rFonts w:asciiTheme="minorHAnsi" w:hAnsiTheme="minorHAnsi"/>
              <w:color w:val="auto"/>
              <w:sz w:val="22"/>
              <w:lang w:eastAsia="en-GB"/>
            </w:rPr>
          </w:pPr>
          <w:hyperlink w:anchor="_Toc30767796" w:history="1">
            <w:r w:rsidR="00BE7372" w:rsidRPr="00C442A6">
              <w:rPr>
                <w:rStyle w:val="Hyperlink"/>
              </w:rPr>
              <w:t>4.1</w:t>
            </w:r>
            <w:r w:rsidR="00BE7372">
              <w:rPr>
                <w:rFonts w:asciiTheme="minorHAnsi" w:hAnsiTheme="minorHAnsi"/>
                <w:color w:val="auto"/>
                <w:sz w:val="22"/>
                <w:lang w:eastAsia="en-GB"/>
              </w:rPr>
              <w:tab/>
            </w:r>
            <w:r w:rsidR="00BE7372" w:rsidRPr="00C442A6">
              <w:rPr>
                <w:rStyle w:val="Hyperlink"/>
              </w:rPr>
              <w:t>Finding Solution Resources</w:t>
            </w:r>
            <w:r w:rsidR="00BE7372">
              <w:rPr>
                <w:webHidden/>
              </w:rPr>
              <w:tab/>
            </w:r>
            <w:r w:rsidR="00BE7372">
              <w:rPr>
                <w:webHidden/>
              </w:rPr>
              <w:fldChar w:fldCharType="begin"/>
            </w:r>
            <w:r w:rsidR="00BE7372">
              <w:rPr>
                <w:webHidden/>
              </w:rPr>
              <w:instrText xml:space="preserve"> PAGEREF _Toc30767796 \h </w:instrText>
            </w:r>
            <w:r w:rsidR="00BE7372">
              <w:rPr>
                <w:webHidden/>
              </w:rPr>
            </w:r>
            <w:r w:rsidR="00BE7372">
              <w:rPr>
                <w:webHidden/>
              </w:rPr>
              <w:fldChar w:fldCharType="separate"/>
            </w:r>
            <w:r w:rsidR="00BE7372">
              <w:rPr>
                <w:webHidden/>
              </w:rPr>
              <w:t>29</w:t>
            </w:r>
            <w:r w:rsidR="00BE7372">
              <w:rPr>
                <w:webHidden/>
              </w:rPr>
              <w:fldChar w:fldCharType="end"/>
            </w:r>
          </w:hyperlink>
        </w:p>
        <w:p w14:paraId="7BF8A6B4" w14:textId="35B853D4" w:rsidR="00BE7372" w:rsidRDefault="00AA2510">
          <w:pPr>
            <w:pStyle w:val="TOC3"/>
            <w:rPr>
              <w:rFonts w:asciiTheme="minorHAnsi" w:hAnsiTheme="minorHAnsi"/>
              <w:color w:val="auto"/>
              <w:sz w:val="22"/>
              <w:lang w:eastAsia="en-GB"/>
            </w:rPr>
          </w:pPr>
          <w:hyperlink w:anchor="_Toc30767797" w:history="1">
            <w:r w:rsidR="00BE7372" w:rsidRPr="00C442A6">
              <w:rPr>
                <w:rStyle w:val="Hyperlink"/>
              </w:rPr>
              <w:t>4.1.1</w:t>
            </w:r>
            <w:r w:rsidR="00BE7372">
              <w:rPr>
                <w:rFonts w:asciiTheme="minorHAnsi" w:hAnsiTheme="minorHAnsi"/>
                <w:color w:val="auto"/>
                <w:sz w:val="22"/>
                <w:lang w:eastAsia="en-GB"/>
              </w:rPr>
              <w:tab/>
            </w:r>
            <w:r w:rsidR="00BE7372" w:rsidRPr="00C442A6">
              <w:rPr>
                <w:rStyle w:val="Hyperlink"/>
              </w:rPr>
              <w:t>How to find solution resources</w:t>
            </w:r>
            <w:r w:rsidR="00BE7372">
              <w:rPr>
                <w:webHidden/>
              </w:rPr>
              <w:tab/>
            </w:r>
            <w:r w:rsidR="00BE7372">
              <w:rPr>
                <w:webHidden/>
              </w:rPr>
              <w:fldChar w:fldCharType="begin"/>
            </w:r>
            <w:r w:rsidR="00BE7372">
              <w:rPr>
                <w:webHidden/>
              </w:rPr>
              <w:instrText xml:space="preserve"> PAGEREF _Toc30767797 \h </w:instrText>
            </w:r>
            <w:r w:rsidR="00BE7372">
              <w:rPr>
                <w:webHidden/>
              </w:rPr>
            </w:r>
            <w:r w:rsidR="00BE7372">
              <w:rPr>
                <w:webHidden/>
              </w:rPr>
              <w:fldChar w:fldCharType="separate"/>
            </w:r>
            <w:r w:rsidR="00BE7372">
              <w:rPr>
                <w:webHidden/>
              </w:rPr>
              <w:t>29</w:t>
            </w:r>
            <w:r w:rsidR="00BE7372">
              <w:rPr>
                <w:webHidden/>
              </w:rPr>
              <w:fldChar w:fldCharType="end"/>
            </w:r>
          </w:hyperlink>
        </w:p>
        <w:p w14:paraId="0D204C9E" w14:textId="66333781" w:rsidR="00BE7372" w:rsidRDefault="00AA2510">
          <w:pPr>
            <w:pStyle w:val="TOC3"/>
            <w:rPr>
              <w:rFonts w:asciiTheme="minorHAnsi" w:hAnsiTheme="minorHAnsi"/>
              <w:color w:val="auto"/>
              <w:sz w:val="22"/>
              <w:lang w:eastAsia="en-GB"/>
            </w:rPr>
          </w:pPr>
          <w:hyperlink w:anchor="_Toc30767798" w:history="1">
            <w:r w:rsidR="00BE7372" w:rsidRPr="00C442A6">
              <w:rPr>
                <w:rStyle w:val="Hyperlink"/>
              </w:rPr>
              <w:t>4.1.2</w:t>
            </w:r>
            <w:r w:rsidR="00BE7372">
              <w:rPr>
                <w:rFonts w:asciiTheme="minorHAnsi" w:hAnsiTheme="minorHAnsi"/>
                <w:color w:val="auto"/>
                <w:sz w:val="22"/>
                <w:lang w:eastAsia="en-GB"/>
              </w:rPr>
              <w:tab/>
            </w:r>
            <w:r w:rsidR="00BE7372" w:rsidRPr="00C442A6">
              <w:rPr>
                <w:rStyle w:val="Hyperlink"/>
              </w:rPr>
              <w:t>How to find the solution orchestrator</w:t>
            </w:r>
            <w:r w:rsidR="00BE7372">
              <w:rPr>
                <w:webHidden/>
              </w:rPr>
              <w:tab/>
            </w:r>
            <w:r w:rsidR="00BE7372">
              <w:rPr>
                <w:webHidden/>
              </w:rPr>
              <w:fldChar w:fldCharType="begin"/>
            </w:r>
            <w:r w:rsidR="00BE7372">
              <w:rPr>
                <w:webHidden/>
              </w:rPr>
              <w:instrText xml:space="preserve"> PAGEREF _Toc30767798 \h </w:instrText>
            </w:r>
            <w:r w:rsidR="00BE7372">
              <w:rPr>
                <w:webHidden/>
              </w:rPr>
            </w:r>
            <w:r w:rsidR="00BE7372">
              <w:rPr>
                <w:webHidden/>
              </w:rPr>
              <w:fldChar w:fldCharType="separate"/>
            </w:r>
            <w:r w:rsidR="00BE7372">
              <w:rPr>
                <w:webHidden/>
              </w:rPr>
              <w:t>31</w:t>
            </w:r>
            <w:r w:rsidR="00BE7372">
              <w:rPr>
                <w:webHidden/>
              </w:rPr>
              <w:fldChar w:fldCharType="end"/>
            </w:r>
          </w:hyperlink>
        </w:p>
        <w:p w14:paraId="2B27FB61" w14:textId="196CAB39" w:rsidR="00BE7372" w:rsidRDefault="00AA2510">
          <w:pPr>
            <w:pStyle w:val="TOC2"/>
            <w:tabs>
              <w:tab w:val="left" w:pos="880"/>
              <w:tab w:val="right" w:leader="dot" w:pos="9629"/>
            </w:tabs>
            <w:rPr>
              <w:rFonts w:asciiTheme="minorHAnsi" w:hAnsiTheme="minorHAnsi"/>
              <w:color w:val="auto"/>
              <w:sz w:val="22"/>
              <w:lang w:eastAsia="en-GB"/>
            </w:rPr>
          </w:pPr>
          <w:hyperlink w:anchor="_Toc30767799" w:history="1">
            <w:r w:rsidR="00BE7372" w:rsidRPr="00C442A6">
              <w:rPr>
                <w:rStyle w:val="Hyperlink"/>
              </w:rPr>
              <w:t>4.2</w:t>
            </w:r>
            <w:r w:rsidR="00BE7372">
              <w:rPr>
                <w:rFonts w:asciiTheme="minorHAnsi" w:hAnsiTheme="minorHAnsi"/>
                <w:color w:val="auto"/>
                <w:sz w:val="22"/>
                <w:lang w:eastAsia="en-GB"/>
              </w:rPr>
              <w:tab/>
            </w:r>
            <w:r w:rsidR="00BE7372" w:rsidRPr="00C442A6">
              <w:rPr>
                <w:rStyle w:val="Hyperlink"/>
              </w:rPr>
              <w:t>Running the solution</w:t>
            </w:r>
            <w:r w:rsidR="00BE7372">
              <w:rPr>
                <w:webHidden/>
              </w:rPr>
              <w:tab/>
            </w:r>
            <w:r w:rsidR="00BE7372">
              <w:rPr>
                <w:webHidden/>
              </w:rPr>
              <w:fldChar w:fldCharType="begin"/>
            </w:r>
            <w:r w:rsidR="00BE7372">
              <w:rPr>
                <w:webHidden/>
              </w:rPr>
              <w:instrText xml:space="preserve"> PAGEREF _Toc30767799 \h </w:instrText>
            </w:r>
            <w:r w:rsidR="00BE7372">
              <w:rPr>
                <w:webHidden/>
              </w:rPr>
            </w:r>
            <w:r w:rsidR="00BE7372">
              <w:rPr>
                <w:webHidden/>
              </w:rPr>
              <w:fldChar w:fldCharType="separate"/>
            </w:r>
            <w:r w:rsidR="00BE7372">
              <w:rPr>
                <w:webHidden/>
              </w:rPr>
              <w:t>33</w:t>
            </w:r>
            <w:r w:rsidR="00BE7372">
              <w:rPr>
                <w:webHidden/>
              </w:rPr>
              <w:fldChar w:fldCharType="end"/>
            </w:r>
          </w:hyperlink>
        </w:p>
        <w:p w14:paraId="37E371A2" w14:textId="1CE270B3" w:rsidR="00BE7372" w:rsidRDefault="00AA2510">
          <w:pPr>
            <w:pStyle w:val="TOC3"/>
            <w:rPr>
              <w:rFonts w:asciiTheme="minorHAnsi" w:hAnsiTheme="minorHAnsi"/>
              <w:color w:val="auto"/>
              <w:sz w:val="22"/>
              <w:lang w:eastAsia="en-GB"/>
            </w:rPr>
          </w:pPr>
          <w:hyperlink w:anchor="_Toc30767800" w:history="1">
            <w:r w:rsidR="00BE7372" w:rsidRPr="00C442A6">
              <w:rPr>
                <w:rStyle w:val="Hyperlink"/>
              </w:rPr>
              <w:t>4.2.1</w:t>
            </w:r>
            <w:r w:rsidR="00BE7372">
              <w:rPr>
                <w:rFonts w:asciiTheme="minorHAnsi" w:hAnsiTheme="minorHAnsi"/>
                <w:color w:val="auto"/>
                <w:sz w:val="22"/>
                <w:lang w:eastAsia="en-GB"/>
              </w:rPr>
              <w:tab/>
            </w:r>
            <w:r w:rsidR="00BE7372" w:rsidRPr="00C442A6">
              <w:rPr>
                <w:rStyle w:val="Hyperlink"/>
              </w:rPr>
              <w:t>How to manually execute the solution</w:t>
            </w:r>
            <w:r w:rsidR="00BE7372">
              <w:rPr>
                <w:webHidden/>
              </w:rPr>
              <w:tab/>
            </w:r>
            <w:r w:rsidR="00BE7372">
              <w:rPr>
                <w:webHidden/>
              </w:rPr>
              <w:fldChar w:fldCharType="begin"/>
            </w:r>
            <w:r w:rsidR="00BE7372">
              <w:rPr>
                <w:webHidden/>
              </w:rPr>
              <w:instrText xml:space="preserve"> PAGEREF _Toc30767800 \h </w:instrText>
            </w:r>
            <w:r w:rsidR="00BE7372">
              <w:rPr>
                <w:webHidden/>
              </w:rPr>
            </w:r>
            <w:r w:rsidR="00BE7372">
              <w:rPr>
                <w:webHidden/>
              </w:rPr>
              <w:fldChar w:fldCharType="separate"/>
            </w:r>
            <w:r w:rsidR="00BE7372">
              <w:rPr>
                <w:webHidden/>
              </w:rPr>
              <w:t>33</w:t>
            </w:r>
            <w:r w:rsidR="00BE7372">
              <w:rPr>
                <w:webHidden/>
              </w:rPr>
              <w:fldChar w:fldCharType="end"/>
            </w:r>
          </w:hyperlink>
        </w:p>
        <w:p w14:paraId="2B8B32F0" w14:textId="386364FD" w:rsidR="00BE7372" w:rsidRDefault="00AA2510">
          <w:pPr>
            <w:pStyle w:val="TOC3"/>
            <w:rPr>
              <w:rFonts w:asciiTheme="minorHAnsi" w:hAnsiTheme="minorHAnsi"/>
              <w:color w:val="auto"/>
              <w:sz w:val="22"/>
              <w:lang w:eastAsia="en-GB"/>
            </w:rPr>
          </w:pPr>
          <w:hyperlink w:anchor="_Toc30767801" w:history="1">
            <w:r w:rsidR="00BE7372" w:rsidRPr="00C442A6">
              <w:rPr>
                <w:rStyle w:val="Hyperlink"/>
              </w:rPr>
              <w:t>4.2.2</w:t>
            </w:r>
            <w:r w:rsidR="00BE7372">
              <w:rPr>
                <w:rFonts w:asciiTheme="minorHAnsi" w:hAnsiTheme="minorHAnsi"/>
                <w:color w:val="auto"/>
                <w:sz w:val="22"/>
                <w:lang w:eastAsia="en-GB"/>
              </w:rPr>
              <w:tab/>
            </w:r>
            <w:r w:rsidR="00BE7372" w:rsidRPr="00C442A6">
              <w:rPr>
                <w:rStyle w:val="Hyperlink"/>
              </w:rPr>
              <w:t>How to configure Azure Data Factory Time Triggers</w:t>
            </w:r>
            <w:r w:rsidR="00BE7372">
              <w:rPr>
                <w:webHidden/>
              </w:rPr>
              <w:tab/>
            </w:r>
            <w:r w:rsidR="00BE7372">
              <w:rPr>
                <w:webHidden/>
              </w:rPr>
              <w:fldChar w:fldCharType="begin"/>
            </w:r>
            <w:r w:rsidR="00BE7372">
              <w:rPr>
                <w:webHidden/>
              </w:rPr>
              <w:instrText xml:space="preserve"> PAGEREF _Toc30767801 \h </w:instrText>
            </w:r>
            <w:r w:rsidR="00BE7372">
              <w:rPr>
                <w:webHidden/>
              </w:rPr>
            </w:r>
            <w:r w:rsidR="00BE7372">
              <w:rPr>
                <w:webHidden/>
              </w:rPr>
              <w:fldChar w:fldCharType="separate"/>
            </w:r>
            <w:r w:rsidR="00BE7372">
              <w:rPr>
                <w:webHidden/>
              </w:rPr>
              <w:t>34</w:t>
            </w:r>
            <w:r w:rsidR="00BE7372">
              <w:rPr>
                <w:webHidden/>
              </w:rPr>
              <w:fldChar w:fldCharType="end"/>
            </w:r>
          </w:hyperlink>
        </w:p>
        <w:p w14:paraId="162DE7EC" w14:textId="79EEBC5E" w:rsidR="00BE7372" w:rsidRDefault="00AA2510">
          <w:pPr>
            <w:pStyle w:val="TOC2"/>
            <w:tabs>
              <w:tab w:val="left" w:pos="880"/>
              <w:tab w:val="right" w:leader="dot" w:pos="9629"/>
            </w:tabs>
            <w:rPr>
              <w:rFonts w:asciiTheme="minorHAnsi" w:hAnsiTheme="minorHAnsi"/>
              <w:color w:val="auto"/>
              <w:sz w:val="22"/>
              <w:lang w:eastAsia="en-GB"/>
            </w:rPr>
          </w:pPr>
          <w:hyperlink w:anchor="_Toc30767802" w:history="1">
            <w:r w:rsidR="00BE7372" w:rsidRPr="00C442A6">
              <w:rPr>
                <w:rStyle w:val="Hyperlink"/>
              </w:rPr>
              <w:t>4.3</w:t>
            </w:r>
            <w:r w:rsidR="00BE7372">
              <w:rPr>
                <w:rFonts w:asciiTheme="minorHAnsi" w:hAnsiTheme="minorHAnsi"/>
                <w:color w:val="auto"/>
                <w:sz w:val="22"/>
                <w:lang w:eastAsia="en-GB"/>
              </w:rPr>
              <w:tab/>
            </w:r>
            <w:r w:rsidR="00BE7372" w:rsidRPr="00C442A6">
              <w:rPr>
                <w:rStyle w:val="Hyperlink"/>
              </w:rPr>
              <w:t>Logging &amp; Monitoring</w:t>
            </w:r>
            <w:r w:rsidR="00BE7372">
              <w:rPr>
                <w:webHidden/>
              </w:rPr>
              <w:tab/>
            </w:r>
            <w:r w:rsidR="00BE7372">
              <w:rPr>
                <w:webHidden/>
              </w:rPr>
              <w:fldChar w:fldCharType="begin"/>
            </w:r>
            <w:r w:rsidR="00BE7372">
              <w:rPr>
                <w:webHidden/>
              </w:rPr>
              <w:instrText xml:space="preserve"> PAGEREF _Toc30767802 \h </w:instrText>
            </w:r>
            <w:r w:rsidR="00BE7372">
              <w:rPr>
                <w:webHidden/>
              </w:rPr>
            </w:r>
            <w:r w:rsidR="00BE7372">
              <w:rPr>
                <w:webHidden/>
              </w:rPr>
              <w:fldChar w:fldCharType="separate"/>
            </w:r>
            <w:r w:rsidR="00BE7372">
              <w:rPr>
                <w:webHidden/>
              </w:rPr>
              <w:t>37</w:t>
            </w:r>
            <w:r w:rsidR="00BE7372">
              <w:rPr>
                <w:webHidden/>
              </w:rPr>
              <w:fldChar w:fldCharType="end"/>
            </w:r>
          </w:hyperlink>
        </w:p>
        <w:p w14:paraId="7A270E31" w14:textId="1FEAF5B4" w:rsidR="00BE7372" w:rsidRDefault="00AA2510">
          <w:pPr>
            <w:pStyle w:val="TOC3"/>
            <w:rPr>
              <w:rFonts w:asciiTheme="minorHAnsi" w:hAnsiTheme="minorHAnsi"/>
              <w:color w:val="auto"/>
              <w:sz w:val="22"/>
              <w:lang w:eastAsia="en-GB"/>
            </w:rPr>
          </w:pPr>
          <w:hyperlink w:anchor="_Toc30767803" w:history="1">
            <w:r w:rsidR="00BE7372" w:rsidRPr="00C442A6">
              <w:rPr>
                <w:rStyle w:val="Hyperlink"/>
              </w:rPr>
              <w:t>4.3.1</w:t>
            </w:r>
            <w:r w:rsidR="00BE7372">
              <w:rPr>
                <w:rFonts w:asciiTheme="minorHAnsi" w:hAnsiTheme="minorHAnsi"/>
                <w:color w:val="auto"/>
                <w:sz w:val="22"/>
                <w:lang w:eastAsia="en-GB"/>
              </w:rPr>
              <w:tab/>
            </w:r>
            <w:r w:rsidR="00BE7372" w:rsidRPr="00C442A6">
              <w:rPr>
                <w:rStyle w:val="Hyperlink"/>
              </w:rPr>
              <w:t>ADF in-built logging</w:t>
            </w:r>
            <w:r w:rsidR="00BE7372">
              <w:rPr>
                <w:webHidden/>
              </w:rPr>
              <w:tab/>
            </w:r>
            <w:r w:rsidR="00BE7372">
              <w:rPr>
                <w:webHidden/>
              </w:rPr>
              <w:fldChar w:fldCharType="begin"/>
            </w:r>
            <w:r w:rsidR="00BE7372">
              <w:rPr>
                <w:webHidden/>
              </w:rPr>
              <w:instrText xml:space="preserve"> PAGEREF _Toc30767803 \h </w:instrText>
            </w:r>
            <w:r w:rsidR="00BE7372">
              <w:rPr>
                <w:webHidden/>
              </w:rPr>
            </w:r>
            <w:r w:rsidR="00BE7372">
              <w:rPr>
                <w:webHidden/>
              </w:rPr>
              <w:fldChar w:fldCharType="separate"/>
            </w:r>
            <w:r w:rsidR="00BE7372">
              <w:rPr>
                <w:webHidden/>
              </w:rPr>
              <w:t>37</w:t>
            </w:r>
            <w:r w:rsidR="00BE7372">
              <w:rPr>
                <w:webHidden/>
              </w:rPr>
              <w:fldChar w:fldCharType="end"/>
            </w:r>
          </w:hyperlink>
        </w:p>
        <w:p w14:paraId="47585640" w14:textId="524AB3D7" w:rsidR="00BE7372" w:rsidRDefault="00AA2510">
          <w:pPr>
            <w:pStyle w:val="TOC3"/>
            <w:rPr>
              <w:rFonts w:asciiTheme="minorHAnsi" w:hAnsiTheme="minorHAnsi"/>
              <w:color w:val="auto"/>
              <w:sz w:val="22"/>
              <w:lang w:eastAsia="en-GB"/>
            </w:rPr>
          </w:pPr>
          <w:hyperlink w:anchor="_Toc30767804" w:history="1">
            <w:r w:rsidR="00BE7372" w:rsidRPr="00C442A6">
              <w:rPr>
                <w:rStyle w:val="Hyperlink"/>
              </w:rPr>
              <w:t>4.3.2</w:t>
            </w:r>
            <w:r w:rsidR="00BE7372">
              <w:rPr>
                <w:rFonts w:asciiTheme="minorHAnsi" w:hAnsiTheme="minorHAnsi"/>
                <w:color w:val="auto"/>
                <w:sz w:val="22"/>
                <w:lang w:eastAsia="en-GB"/>
              </w:rPr>
              <w:tab/>
            </w:r>
            <w:r w:rsidR="00BE7372" w:rsidRPr="00C442A6">
              <w:rPr>
                <w:rStyle w:val="Hyperlink"/>
              </w:rPr>
              <w:t>Custom SQL Logging</w:t>
            </w:r>
            <w:r w:rsidR="00BE7372">
              <w:rPr>
                <w:webHidden/>
              </w:rPr>
              <w:tab/>
            </w:r>
            <w:r w:rsidR="00BE7372">
              <w:rPr>
                <w:webHidden/>
              </w:rPr>
              <w:fldChar w:fldCharType="begin"/>
            </w:r>
            <w:r w:rsidR="00BE7372">
              <w:rPr>
                <w:webHidden/>
              </w:rPr>
              <w:instrText xml:space="preserve"> PAGEREF _Toc30767804 \h </w:instrText>
            </w:r>
            <w:r w:rsidR="00BE7372">
              <w:rPr>
                <w:webHidden/>
              </w:rPr>
            </w:r>
            <w:r w:rsidR="00BE7372">
              <w:rPr>
                <w:webHidden/>
              </w:rPr>
              <w:fldChar w:fldCharType="separate"/>
            </w:r>
            <w:r w:rsidR="00BE7372">
              <w:rPr>
                <w:webHidden/>
              </w:rPr>
              <w:t>38</w:t>
            </w:r>
            <w:r w:rsidR="00BE7372">
              <w:rPr>
                <w:webHidden/>
              </w:rPr>
              <w:fldChar w:fldCharType="end"/>
            </w:r>
          </w:hyperlink>
        </w:p>
        <w:p w14:paraId="22F1B72F" w14:textId="18F4E99E" w:rsidR="00BE7372" w:rsidRDefault="00AA2510">
          <w:pPr>
            <w:pStyle w:val="TOC2"/>
            <w:tabs>
              <w:tab w:val="left" w:pos="880"/>
              <w:tab w:val="right" w:leader="dot" w:pos="9629"/>
            </w:tabs>
            <w:rPr>
              <w:rFonts w:asciiTheme="minorHAnsi" w:hAnsiTheme="minorHAnsi"/>
              <w:color w:val="auto"/>
              <w:sz w:val="22"/>
              <w:lang w:eastAsia="en-GB"/>
            </w:rPr>
          </w:pPr>
          <w:hyperlink w:anchor="_Toc30767805" w:history="1">
            <w:r w:rsidR="00BE7372" w:rsidRPr="00C442A6">
              <w:rPr>
                <w:rStyle w:val="Hyperlink"/>
              </w:rPr>
              <w:t>4.4</w:t>
            </w:r>
            <w:r w:rsidR="00BE7372">
              <w:rPr>
                <w:rFonts w:asciiTheme="minorHAnsi" w:hAnsiTheme="minorHAnsi"/>
                <w:color w:val="auto"/>
                <w:sz w:val="22"/>
                <w:lang w:eastAsia="en-GB"/>
              </w:rPr>
              <w:tab/>
            </w:r>
            <w:r w:rsidR="00BE7372" w:rsidRPr="00C442A6">
              <w:rPr>
                <w:rStyle w:val="Hyperlink"/>
              </w:rPr>
              <w:t>Turning the solution on/off</w:t>
            </w:r>
            <w:r w:rsidR="00BE7372">
              <w:rPr>
                <w:webHidden/>
              </w:rPr>
              <w:tab/>
            </w:r>
            <w:r w:rsidR="00BE7372">
              <w:rPr>
                <w:webHidden/>
              </w:rPr>
              <w:fldChar w:fldCharType="begin"/>
            </w:r>
            <w:r w:rsidR="00BE7372">
              <w:rPr>
                <w:webHidden/>
              </w:rPr>
              <w:instrText xml:space="preserve"> PAGEREF _Toc30767805 \h </w:instrText>
            </w:r>
            <w:r w:rsidR="00BE7372">
              <w:rPr>
                <w:webHidden/>
              </w:rPr>
            </w:r>
            <w:r w:rsidR="00BE7372">
              <w:rPr>
                <w:webHidden/>
              </w:rPr>
              <w:fldChar w:fldCharType="separate"/>
            </w:r>
            <w:r w:rsidR="00BE7372">
              <w:rPr>
                <w:webHidden/>
              </w:rPr>
              <w:t>40</w:t>
            </w:r>
            <w:r w:rsidR="00BE7372">
              <w:rPr>
                <w:webHidden/>
              </w:rPr>
              <w:fldChar w:fldCharType="end"/>
            </w:r>
          </w:hyperlink>
        </w:p>
        <w:p w14:paraId="2E0D4910" w14:textId="1475A541" w:rsidR="00BE7372" w:rsidRDefault="00AA2510">
          <w:pPr>
            <w:pStyle w:val="TOC3"/>
            <w:rPr>
              <w:rFonts w:asciiTheme="minorHAnsi" w:hAnsiTheme="minorHAnsi"/>
              <w:color w:val="auto"/>
              <w:sz w:val="22"/>
              <w:lang w:eastAsia="en-GB"/>
            </w:rPr>
          </w:pPr>
          <w:hyperlink w:anchor="_Toc30767806" w:history="1">
            <w:r w:rsidR="00BE7372" w:rsidRPr="00C442A6">
              <w:rPr>
                <w:rStyle w:val="Hyperlink"/>
              </w:rPr>
              <w:t>4.4.1</w:t>
            </w:r>
            <w:r w:rsidR="00BE7372">
              <w:rPr>
                <w:rFonts w:asciiTheme="minorHAnsi" w:hAnsiTheme="minorHAnsi"/>
                <w:color w:val="auto"/>
                <w:sz w:val="22"/>
                <w:lang w:eastAsia="en-GB"/>
              </w:rPr>
              <w:tab/>
            </w:r>
            <w:r w:rsidR="00BE7372" w:rsidRPr="00C442A6">
              <w:rPr>
                <w:rStyle w:val="Hyperlink"/>
              </w:rPr>
              <w:t>Enable/Disable the solution</w:t>
            </w:r>
            <w:r w:rsidR="00BE7372">
              <w:rPr>
                <w:webHidden/>
              </w:rPr>
              <w:tab/>
            </w:r>
            <w:r w:rsidR="00BE7372">
              <w:rPr>
                <w:webHidden/>
              </w:rPr>
              <w:fldChar w:fldCharType="begin"/>
            </w:r>
            <w:r w:rsidR="00BE7372">
              <w:rPr>
                <w:webHidden/>
              </w:rPr>
              <w:instrText xml:space="preserve"> PAGEREF _Toc30767806 \h </w:instrText>
            </w:r>
            <w:r w:rsidR="00BE7372">
              <w:rPr>
                <w:webHidden/>
              </w:rPr>
            </w:r>
            <w:r w:rsidR="00BE7372">
              <w:rPr>
                <w:webHidden/>
              </w:rPr>
              <w:fldChar w:fldCharType="separate"/>
            </w:r>
            <w:r w:rsidR="00BE7372">
              <w:rPr>
                <w:webHidden/>
              </w:rPr>
              <w:t>40</w:t>
            </w:r>
            <w:r w:rsidR="00BE7372">
              <w:rPr>
                <w:webHidden/>
              </w:rPr>
              <w:fldChar w:fldCharType="end"/>
            </w:r>
          </w:hyperlink>
        </w:p>
        <w:p w14:paraId="4EB8AD20" w14:textId="7CC05EC6" w:rsidR="00BE7372" w:rsidRDefault="00AA2510">
          <w:pPr>
            <w:pStyle w:val="TOC2"/>
            <w:tabs>
              <w:tab w:val="left" w:pos="880"/>
              <w:tab w:val="right" w:leader="dot" w:pos="9629"/>
            </w:tabs>
            <w:rPr>
              <w:rFonts w:asciiTheme="minorHAnsi" w:hAnsiTheme="minorHAnsi"/>
              <w:color w:val="auto"/>
              <w:sz w:val="22"/>
              <w:lang w:eastAsia="en-GB"/>
            </w:rPr>
          </w:pPr>
          <w:hyperlink w:anchor="_Toc30767807" w:history="1">
            <w:r w:rsidR="00BE7372" w:rsidRPr="00C442A6">
              <w:rPr>
                <w:rStyle w:val="Hyperlink"/>
              </w:rPr>
              <w:t>4.5</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_Toc30767807 \h </w:instrText>
            </w:r>
            <w:r w:rsidR="00BE7372">
              <w:rPr>
                <w:webHidden/>
              </w:rPr>
            </w:r>
            <w:r w:rsidR="00BE7372">
              <w:rPr>
                <w:webHidden/>
              </w:rPr>
              <w:fldChar w:fldCharType="separate"/>
            </w:r>
            <w:r w:rsidR="00BE7372">
              <w:rPr>
                <w:webHidden/>
              </w:rPr>
              <w:t>42</w:t>
            </w:r>
            <w:r w:rsidR="00BE7372">
              <w:rPr>
                <w:webHidden/>
              </w:rPr>
              <w:fldChar w:fldCharType="end"/>
            </w:r>
          </w:hyperlink>
        </w:p>
        <w:p w14:paraId="1DD674F3" w14:textId="4A8D6136" w:rsidR="00BE7372" w:rsidRDefault="00AA2510">
          <w:pPr>
            <w:pStyle w:val="TOC1"/>
            <w:tabs>
              <w:tab w:val="left" w:pos="400"/>
              <w:tab w:val="right" w:leader="dot" w:pos="9629"/>
            </w:tabs>
            <w:rPr>
              <w:rFonts w:asciiTheme="minorHAnsi" w:hAnsiTheme="minorHAnsi"/>
              <w:color w:val="auto"/>
              <w:sz w:val="22"/>
              <w:lang w:eastAsia="en-GB"/>
            </w:rPr>
          </w:pPr>
          <w:hyperlink w:anchor="_Toc30767808" w:history="1">
            <w:r w:rsidR="00BE7372" w:rsidRPr="00C442A6">
              <w:rPr>
                <w:rStyle w:val="Hyperlink"/>
              </w:rPr>
              <w:t>5</w:t>
            </w:r>
            <w:r w:rsidR="00BE7372">
              <w:rPr>
                <w:rFonts w:asciiTheme="minorHAnsi" w:hAnsiTheme="minorHAnsi"/>
                <w:color w:val="auto"/>
                <w:sz w:val="22"/>
                <w:lang w:eastAsia="en-GB"/>
              </w:rPr>
              <w:tab/>
            </w:r>
            <w:r w:rsidR="00BE7372" w:rsidRPr="00C442A6">
              <w:rPr>
                <w:rStyle w:val="Hyperlink"/>
              </w:rPr>
              <w:t>How to add your own data</w:t>
            </w:r>
            <w:r w:rsidR="00BE7372">
              <w:rPr>
                <w:webHidden/>
              </w:rPr>
              <w:tab/>
            </w:r>
            <w:r w:rsidR="00BE7372">
              <w:rPr>
                <w:webHidden/>
              </w:rPr>
              <w:fldChar w:fldCharType="begin"/>
            </w:r>
            <w:r w:rsidR="00BE7372">
              <w:rPr>
                <w:webHidden/>
              </w:rPr>
              <w:instrText xml:space="preserve"> PAGEREF _Toc30767808 \h </w:instrText>
            </w:r>
            <w:r w:rsidR="00BE7372">
              <w:rPr>
                <w:webHidden/>
              </w:rPr>
            </w:r>
            <w:r w:rsidR="00BE7372">
              <w:rPr>
                <w:webHidden/>
              </w:rPr>
              <w:fldChar w:fldCharType="separate"/>
            </w:r>
            <w:r w:rsidR="00BE7372">
              <w:rPr>
                <w:webHidden/>
              </w:rPr>
              <w:t>43</w:t>
            </w:r>
            <w:r w:rsidR="00BE7372">
              <w:rPr>
                <w:webHidden/>
              </w:rPr>
              <w:fldChar w:fldCharType="end"/>
            </w:r>
          </w:hyperlink>
        </w:p>
        <w:p w14:paraId="47515D54" w14:textId="28C06C9F" w:rsidR="00BE7372" w:rsidRDefault="00AA2510">
          <w:pPr>
            <w:pStyle w:val="TOC2"/>
            <w:tabs>
              <w:tab w:val="left" w:pos="880"/>
              <w:tab w:val="right" w:leader="dot" w:pos="9629"/>
            </w:tabs>
            <w:rPr>
              <w:rFonts w:asciiTheme="minorHAnsi" w:hAnsiTheme="minorHAnsi"/>
              <w:color w:val="auto"/>
              <w:sz w:val="22"/>
              <w:lang w:eastAsia="en-GB"/>
            </w:rPr>
          </w:pPr>
          <w:hyperlink w:anchor="_Toc30767809" w:history="1">
            <w:r w:rsidR="00BE7372" w:rsidRPr="00C442A6">
              <w:rPr>
                <w:rStyle w:val="Hyperlink"/>
              </w:rPr>
              <w:t>5.1</w:t>
            </w:r>
            <w:r w:rsidR="00BE7372">
              <w:rPr>
                <w:rFonts w:asciiTheme="minorHAnsi" w:hAnsiTheme="minorHAnsi"/>
                <w:color w:val="auto"/>
                <w:sz w:val="22"/>
                <w:lang w:eastAsia="en-GB"/>
              </w:rPr>
              <w:tab/>
            </w:r>
            <w:r w:rsidR="00BE7372" w:rsidRPr="00C442A6">
              <w:rPr>
                <w:rStyle w:val="Hyperlink"/>
              </w:rPr>
              <w:t>Ingestion: Moving data from Source Blob to Azure Data Lake Storage</w:t>
            </w:r>
            <w:r w:rsidR="00BE7372">
              <w:rPr>
                <w:webHidden/>
              </w:rPr>
              <w:tab/>
            </w:r>
            <w:r w:rsidR="00BE7372">
              <w:rPr>
                <w:webHidden/>
              </w:rPr>
              <w:fldChar w:fldCharType="begin"/>
            </w:r>
            <w:r w:rsidR="00BE7372">
              <w:rPr>
                <w:webHidden/>
              </w:rPr>
              <w:instrText xml:space="preserve"> PAGEREF _Toc30767809 \h </w:instrText>
            </w:r>
            <w:r w:rsidR="00BE7372">
              <w:rPr>
                <w:webHidden/>
              </w:rPr>
            </w:r>
            <w:r w:rsidR="00BE7372">
              <w:rPr>
                <w:webHidden/>
              </w:rPr>
              <w:fldChar w:fldCharType="separate"/>
            </w:r>
            <w:r w:rsidR="00BE7372">
              <w:rPr>
                <w:webHidden/>
              </w:rPr>
              <w:t>43</w:t>
            </w:r>
            <w:r w:rsidR="00BE7372">
              <w:rPr>
                <w:webHidden/>
              </w:rPr>
              <w:fldChar w:fldCharType="end"/>
            </w:r>
          </w:hyperlink>
        </w:p>
        <w:p w14:paraId="17762B32" w14:textId="6874000F" w:rsidR="00BE7372" w:rsidRDefault="00AA2510">
          <w:pPr>
            <w:pStyle w:val="TOC3"/>
            <w:rPr>
              <w:rFonts w:asciiTheme="minorHAnsi" w:hAnsiTheme="minorHAnsi"/>
              <w:color w:val="auto"/>
              <w:sz w:val="22"/>
              <w:lang w:eastAsia="en-GB"/>
            </w:rPr>
          </w:pPr>
          <w:hyperlink w:anchor="_Toc30767810" w:history="1">
            <w:r w:rsidR="00BE7372" w:rsidRPr="00C442A6">
              <w:rPr>
                <w:rStyle w:val="Hyperlink"/>
              </w:rPr>
              <w:t>5.1.1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_Toc30767810 \h </w:instrText>
            </w:r>
            <w:r w:rsidR="00BE7372">
              <w:rPr>
                <w:webHidden/>
              </w:rPr>
            </w:r>
            <w:r w:rsidR="00BE7372">
              <w:rPr>
                <w:webHidden/>
              </w:rPr>
              <w:fldChar w:fldCharType="separate"/>
            </w:r>
            <w:r w:rsidR="00BE7372">
              <w:rPr>
                <w:webHidden/>
              </w:rPr>
              <w:t>43</w:t>
            </w:r>
            <w:r w:rsidR="00BE7372">
              <w:rPr>
                <w:webHidden/>
              </w:rPr>
              <w:fldChar w:fldCharType="end"/>
            </w:r>
          </w:hyperlink>
        </w:p>
        <w:p w14:paraId="2B63E22D" w14:textId="19635A34" w:rsidR="00BE7372" w:rsidRDefault="00AA2510">
          <w:pPr>
            <w:pStyle w:val="TOC3"/>
            <w:rPr>
              <w:rFonts w:asciiTheme="minorHAnsi" w:hAnsiTheme="minorHAnsi"/>
              <w:color w:val="auto"/>
              <w:sz w:val="22"/>
              <w:lang w:eastAsia="en-GB"/>
            </w:rPr>
          </w:pPr>
          <w:hyperlink w:anchor="_Toc30767811" w:history="1">
            <w:r w:rsidR="00BE7372" w:rsidRPr="00C442A6">
              <w:rPr>
                <w:rStyle w:val="Hyperlink"/>
              </w:rPr>
              <w:t>5.1.2</w:t>
            </w:r>
            <w:r w:rsidR="00BE7372">
              <w:rPr>
                <w:rFonts w:asciiTheme="minorHAnsi" w:hAnsiTheme="minorHAnsi"/>
                <w:color w:val="auto"/>
                <w:sz w:val="22"/>
                <w:lang w:eastAsia="en-GB"/>
              </w:rPr>
              <w:tab/>
            </w:r>
            <w:r w:rsidR="00BE7372" w:rsidRPr="00C442A6">
              <w:rPr>
                <w:rStyle w:val="Hyperlink"/>
              </w:rPr>
              <w:t>How to upload files to the Blob Storage</w:t>
            </w:r>
            <w:r w:rsidR="00BE7372">
              <w:rPr>
                <w:webHidden/>
              </w:rPr>
              <w:tab/>
            </w:r>
            <w:r w:rsidR="00BE7372">
              <w:rPr>
                <w:webHidden/>
              </w:rPr>
              <w:fldChar w:fldCharType="begin"/>
            </w:r>
            <w:r w:rsidR="00BE7372">
              <w:rPr>
                <w:webHidden/>
              </w:rPr>
              <w:instrText xml:space="preserve"> PAGEREF _Toc30767811 \h </w:instrText>
            </w:r>
            <w:r w:rsidR="00BE7372">
              <w:rPr>
                <w:webHidden/>
              </w:rPr>
            </w:r>
            <w:r w:rsidR="00BE7372">
              <w:rPr>
                <w:webHidden/>
              </w:rPr>
              <w:fldChar w:fldCharType="separate"/>
            </w:r>
            <w:r w:rsidR="00BE7372">
              <w:rPr>
                <w:webHidden/>
              </w:rPr>
              <w:t>43</w:t>
            </w:r>
            <w:r w:rsidR="00BE7372">
              <w:rPr>
                <w:webHidden/>
              </w:rPr>
              <w:fldChar w:fldCharType="end"/>
            </w:r>
          </w:hyperlink>
        </w:p>
        <w:p w14:paraId="31E896FD" w14:textId="323A7EDE" w:rsidR="00BE7372" w:rsidRDefault="00AA2510">
          <w:pPr>
            <w:pStyle w:val="TOC3"/>
            <w:rPr>
              <w:rFonts w:asciiTheme="minorHAnsi" w:hAnsiTheme="minorHAnsi"/>
              <w:color w:val="auto"/>
              <w:sz w:val="22"/>
              <w:lang w:eastAsia="en-GB"/>
            </w:rPr>
          </w:pPr>
          <w:hyperlink w:anchor="_Toc30767812" w:history="1">
            <w:r w:rsidR="00BE7372" w:rsidRPr="00C442A6">
              <w:rPr>
                <w:rStyle w:val="Hyperlink"/>
              </w:rPr>
              <w:t>5.1.3</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_Toc30767812 \h </w:instrText>
            </w:r>
            <w:r w:rsidR="00BE7372">
              <w:rPr>
                <w:webHidden/>
              </w:rPr>
            </w:r>
            <w:r w:rsidR="00BE7372">
              <w:rPr>
                <w:webHidden/>
              </w:rPr>
              <w:fldChar w:fldCharType="separate"/>
            </w:r>
            <w:r w:rsidR="00BE7372">
              <w:rPr>
                <w:webHidden/>
              </w:rPr>
              <w:t>44</w:t>
            </w:r>
            <w:r w:rsidR="00BE7372">
              <w:rPr>
                <w:webHidden/>
              </w:rPr>
              <w:fldChar w:fldCharType="end"/>
            </w:r>
          </w:hyperlink>
        </w:p>
        <w:p w14:paraId="42F53C0E" w14:textId="12E6B158" w:rsidR="00BE7372" w:rsidRDefault="00AA2510">
          <w:pPr>
            <w:pStyle w:val="TOC2"/>
            <w:tabs>
              <w:tab w:val="left" w:pos="880"/>
              <w:tab w:val="right" w:leader="dot" w:pos="9629"/>
            </w:tabs>
            <w:rPr>
              <w:rFonts w:asciiTheme="minorHAnsi" w:hAnsiTheme="minorHAnsi"/>
              <w:color w:val="auto"/>
              <w:sz w:val="22"/>
              <w:lang w:eastAsia="en-GB"/>
            </w:rPr>
          </w:pPr>
          <w:hyperlink w:anchor="_Toc30767813" w:history="1">
            <w:r w:rsidR="00BE7372" w:rsidRPr="00C442A6">
              <w:rPr>
                <w:rStyle w:val="Hyperlink"/>
              </w:rPr>
              <w:t>5.2</w:t>
            </w:r>
            <w:r w:rsidR="00BE7372">
              <w:rPr>
                <w:rFonts w:asciiTheme="minorHAnsi" w:hAnsiTheme="minorHAnsi"/>
                <w:color w:val="auto"/>
                <w:sz w:val="22"/>
                <w:lang w:eastAsia="en-GB"/>
              </w:rPr>
              <w:tab/>
            </w:r>
            <w:r w:rsidR="00BE7372" w:rsidRPr="00C442A6">
              <w:rPr>
                <w:rStyle w:val="Hyperlink"/>
              </w:rPr>
              <w:t>Transformation: Moving data from Azure Data Lake Storage to Synapse Analytics</w:t>
            </w:r>
            <w:r w:rsidR="00BE7372">
              <w:rPr>
                <w:webHidden/>
              </w:rPr>
              <w:tab/>
            </w:r>
            <w:r w:rsidR="00BE7372">
              <w:rPr>
                <w:webHidden/>
              </w:rPr>
              <w:fldChar w:fldCharType="begin"/>
            </w:r>
            <w:r w:rsidR="00BE7372">
              <w:rPr>
                <w:webHidden/>
              </w:rPr>
              <w:instrText xml:space="preserve"> PAGEREF _Toc30767813 \h </w:instrText>
            </w:r>
            <w:r w:rsidR="00BE7372">
              <w:rPr>
                <w:webHidden/>
              </w:rPr>
            </w:r>
            <w:r w:rsidR="00BE7372">
              <w:rPr>
                <w:webHidden/>
              </w:rPr>
              <w:fldChar w:fldCharType="separate"/>
            </w:r>
            <w:r w:rsidR="00BE7372">
              <w:rPr>
                <w:webHidden/>
              </w:rPr>
              <w:t>47</w:t>
            </w:r>
            <w:r w:rsidR="00BE7372">
              <w:rPr>
                <w:webHidden/>
              </w:rPr>
              <w:fldChar w:fldCharType="end"/>
            </w:r>
          </w:hyperlink>
        </w:p>
        <w:p w14:paraId="550DBE40" w14:textId="3A389C2C" w:rsidR="00BE7372" w:rsidRDefault="00AA2510">
          <w:pPr>
            <w:pStyle w:val="TOC3"/>
            <w:rPr>
              <w:rFonts w:asciiTheme="minorHAnsi" w:hAnsiTheme="minorHAnsi"/>
              <w:color w:val="auto"/>
              <w:sz w:val="22"/>
              <w:lang w:eastAsia="en-GB"/>
            </w:rPr>
          </w:pPr>
          <w:hyperlink w:anchor="_Toc30767814" w:history="1">
            <w:r w:rsidR="00BE7372" w:rsidRPr="00C442A6">
              <w:rPr>
                <w:rStyle w:val="Hyperlink"/>
              </w:rPr>
              <w:t>5.2.1</w:t>
            </w:r>
            <w:r w:rsidR="00BE7372">
              <w:rPr>
                <w:rFonts w:asciiTheme="minorHAnsi" w:hAnsiTheme="minorHAnsi"/>
                <w:color w:val="auto"/>
                <w:sz w:val="22"/>
                <w:lang w:eastAsia="en-GB"/>
              </w:rPr>
              <w:tab/>
            </w:r>
            <w:r w:rsidR="00BE7372" w:rsidRPr="00C442A6">
              <w:rPr>
                <w:rStyle w:val="Hyperlink"/>
              </w:rPr>
              <w:t>Overview</w:t>
            </w:r>
            <w:r w:rsidR="00BE7372">
              <w:rPr>
                <w:webHidden/>
              </w:rPr>
              <w:tab/>
            </w:r>
            <w:r w:rsidR="00BE7372">
              <w:rPr>
                <w:webHidden/>
              </w:rPr>
              <w:fldChar w:fldCharType="begin"/>
            </w:r>
            <w:r w:rsidR="00BE7372">
              <w:rPr>
                <w:webHidden/>
              </w:rPr>
              <w:instrText xml:space="preserve"> PAGEREF _Toc30767814 \h </w:instrText>
            </w:r>
            <w:r w:rsidR="00BE7372">
              <w:rPr>
                <w:webHidden/>
              </w:rPr>
            </w:r>
            <w:r w:rsidR="00BE7372">
              <w:rPr>
                <w:webHidden/>
              </w:rPr>
              <w:fldChar w:fldCharType="separate"/>
            </w:r>
            <w:r w:rsidR="00BE7372">
              <w:rPr>
                <w:webHidden/>
              </w:rPr>
              <w:t>47</w:t>
            </w:r>
            <w:r w:rsidR="00BE7372">
              <w:rPr>
                <w:webHidden/>
              </w:rPr>
              <w:fldChar w:fldCharType="end"/>
            </w:r>
          </w:hyperlink>
        </w:p>
        <w:p w14:paraId="0B487CF0" w14:textId="4B443C31" w:rsidR="00BE7372" w:rsidRDefault="00AA2510">
          <w:pPr>
            <w:pStyle w:val="TOC3"/>
            <w:rPr>
              <w:rFonts w:asciiTheme="minorHAnsi" w:hAnsiTheme="minorHAnsi"/>
              <w:color w:val="auto"/>
              <w:sz w:val="22"/>
              <w:lang w:eastAsia="en-GB"/>
            </w:rPr>
          </w:pPr>
          <w:hyperlink w:anchor="_Toc30767815" w:history="1">
            <w:r w:rsidR="00BE7372" w:rsidRPr="00C442A6">
              <w:rPr>
                <w:rStyle w:val="Hyperlink"/>
              </w:rPr>
              <w:t>5.2.2</w:t>
            </w:r>
            <w:r w:rsidR="00BE7372">
              <w:rPr>
                <w:rFonts w:asciiTheme="minorHAnsi" w:hAnsiTheme="minorHAnsi"/>
                <w:color w:val="auto"/>
                <w:sz w:val="22"/>
                <w:lang w:eastAsia="en-GB"/>
              </w:rPr>
              <w:tab/>
            </w:r>
            <w:r w:rsidR="00BE7372" w:rsidRPr="00C442A6">
              <w:rPr>
                <w:rStyle w:val="Hyperlink"/>
              </w:rPr>
              <w:t>How to configure Azure Data Lake Storage</w:t>
            </w:r>
            <w:r w:rsidR="00BE7372">
              <w:rPr>
                <w:webHidden/>
              </w:rPr>
              <w:tab/>
            </w:r>
            <w:r w:rsidR="00BE7372">
              <w:rPr>
                <w:webHidden/>
              </w:rPr>
              <w:fldChar w:fldCharType="begin"/>
            </w:r>
            <w:r w:rsidR="00BE7372">
              <w:rPr>
                <w:webHidden/>
              </w:rPr>
              <w:instrText xml:space="preserve"> PAGEREF _Toc30767815 \h </w:instrText>
            </w:r>
            <w:r w:rsidR="00BE7372">
              <w:rPr>
                <w:webHidden/>
              </w:rPr>
            </w:r>
            <w:r w:rsidR="00BE7372">
              <w:rPr>
                <w:webHidden/>
              </w:rPr>
              <w:fldChar w:fldCharType="separate"/>
            </w:r>
            <w:r w:rsidR="00BE7372">
              <w:rPr>
                <w:webHidden/>
              </w:rPr>
              <w:t>47</w:t>
            </w:r>
            <w:r w:rsidR="00BE7372">
              <w:rPr>
                <w:webHidden/>
              </w:rPr>
              <w:fldChar w:fldCharType="end"/>
            </w:r>
          </w:hyperlink>
        </w:p>
        <w:p w14:paraId="76EDB4F0" w14:textId="5AB569A1" w:rsidR="00BE7372" w:rsidRDefault="00AA2510">
          <w:pPr>
            <w:pStyle w:val="TOC3"/>
            <w:rPr>
              <w:rFonts w:asciiTheme="minorHAnsi" w:hAnsiTheme="minorHAnsi"/>
              <w:color w:val="auto"/>
              <w:sz w:val="22"/>
              <w:lang w:eastAsia="en-GB"/>
            </w:rPr>
          </w:pPr>
          <w:hyperlink w:anchor="_Toc30767816" w:history="1">
            <w:r w:rsidR="00BE7372" w:rsidRPr="00C442A6">
              <w:rPr>
                <w:rStyle w:val="Hyperlink"/>
              </w:rPr>
              <w:t>5.2.3</w:t>
            </w:r>
            <w:r w:rsidR="00BE7372">
              <w:rPr>
                <w:rFonts w:asciiTheme="minorHAnsi" w:hAnsiTheme="minorHAnsi"/>
                <w:color w:val="auto"/>
                <w:sz w:val="22"/>
                <w:lang w:eastAsia="en-GB"/>
              </w:rPr>
              <w:tab/>
            </w:r>
            <w:r w:rsidR="00BE7372" w:rsidRPr="00C442A6">
              <w:rPr>
                <w:rStyle w:val="Hyperlink"/>
              </w:rPr>
              <w:t>How to create Synapse Analytics Objects</w:t>
            </w:r>
            <w:r w:rsidR="00BE7372">
              <w:rPr>
                <w:webHidden/>
              </w:rPr>
              <w:tab/>
            </w:r>
            <w:r w:rsidR="00BE7372">
              <w:rPr>
                <w:webHidden/>
              </w:rPr>
              <w:fldChar w:fldCharType="begin"/>
            </w:r>
            <w:r w:rsidR="00BE7372">
              <w:rPr>
                <w:webHidden/>
              </w:rPr>
              <w:instrText xml:space="preserve"> PAGEREF _Toc30767816 \h </w:instrText>
            </w:r>
            <w:r w:rsidR="00BE7372">
              <w:rPr>
                <w:webHidden/>
              </w:rPr>
            </w:r>
            <w:r w:rsidR="00BE7372">
              <w:rPr>
                <w:webHidden/>
              </w:rPr>
              <w:fldChar w:fldCharType="separate"/>
            </w:r>
            <w:r w:rsidR="00BE7372">
              <w:rPr>
                <w:webHidden/>
              </w:rPr>
              <w:t>48</w:t>
            </w:r>
            <w:r w:rsidR="00BE7372">
              <w:rPr>
                <w:webHidden/>
              </w:rPr>
              <w:fldChar w:fldCharType="end"/>
            </w:r>
          </w:hyperlink>
        </w:p>
        <w:p w14:paraId="18434C68" w14:textId="442F9366" w:rsidR="00BE7372" w:rsidRDefault="00AA2510">
          <w:pPr>
            <w:pStyle w:val="TOC3"/>
            <w:rPr>
              <w:rFonts w:asciiTheme="minorHAnsi" w:hAnsiTheme="minorHAnsi"/>
              <w:color w:val="auto"/>
              <w:sz w:val="22"/>
              <w:lang w:eastAsia="en-GB"/>
            </w:rPr>
          </w:pPr>
          <w:hyperlink w:anchor="_Toc30767817" w:history="1">
            <w:r w:rsidR="00BE7372" w:rsidRPr="00C442A6">
              <w:rPr>
                <w:rStyle w:val="Hyperlink"/>
              </w:rPr>
              <w:t>5.2.4</w:t>
            </w:r>
            <w:r w:rsidR="00BE7372">
              <w:rPr>
                <w:rFonts w:asciiTheme="minorHAnsi" w:hAnsiTheme="minorHAnsi"/>
                <w:color w:val="auto"/>
                <w:sz w:val="22"/>
                <w:lang w:eastAsia="en-GB"/>
              </w:rPr>
              <w:tab/>
            </w:r>
            <w:r w:rsidR="00BE7372" w:rsidRPr="00C442A6">
              <w:rPr>
                <w:rStyle w:val="Hyperlink"/>
              </w:rPr>
              <w:t>How to configure Synapse Analytics</w:t>
            </w:r>
            <w:r w:rsidR="00BE7372">
              <w:rPr>
                <w:webHidden/>
              </w:rPr>
              <w:tab/>
            </w:r>
            <w:r w:rsidR="00BE7372">
              <w:rPr>
                <w:webHidden/>
              </w:rPr>
              <w:fldChar w:fldCharType="begin"/>
            </w:r>
            <w:r w:rsidR="00BE7372">
              <w:rPr>
                <w:webHidden/>
              </w:rPr>
              <w:instrText xml:space="preserve"> PAGEREF _Toc30767817 \h </w:instrText>
            </w:r>
            <w:r w:rsidR="00BE7372">
              <w:rPr>
                <w:webHidden/>
              </w:rPr>
            </w:r>
            <w:r w:rsidR="00BE7372">
              <w:rPr>
                <w:webHidden/>
              </w:rPr>
              <w:fldChar w:fldCharType="separate"/>
            </w:r>
            <w:r w:rsidR="00BE7372">
              <w:rPr>
                <w:webHidden/>
              </w:rPr>
              <w:t>53</w:t>
            </w:r>
            <w:r w:rsidR="00BE7372">
              <w:rPr>
                <w:webHidden/>
              </w:rPr>
              <w:fldChar w:fldCharType="end"/>
            </w:r>
          </w:hyperlink>
        </w:p>
        <w:p w14:paraId="68D6F6F0" w14:textId="10C89888" w:rsidR="00BE7372" w:rsidRDefault="00AA2510">
          <w:pPr>
            <w:pStyle w:val="TOC3"/>
            <w:rPr>
              <w:rFonts w:asciiTheme="minorHAnsi" w:hAnsiTheme="minorHAnsi"/>
              <w:color w:val="auto"/>
              <w:sz w:val="22"/>
              <w:lang w:eastAsia="en-GB"/>
            </w:rPr>
          </w:pPr>
          <w:hyperlink w:anchor="_Toc30767818" w:history="1">
            <w:r w:rsidR="00BE7372" w:rsidRPr="00C442A6">
              <w:rPr>
                <w:rStyle w:val="Hyperlink"/>
              </w:rPr>
              <w:t>5.2.5</w:t>
            </w:r>
            <w:r w:rsidR="00BE7372">
              <w:rPr>
                <w:rFonts w:asciiTheme="minorHAnsi" w:hAnsiTheme="minorHAnsi"/>
                <w:color w:val="auto"/>
                <w:sz w:val="22"/>
                <w:lang w:eastAsia="en-GB"/>
              </w:rPr>
              <w:tab/>
            </w:r>
            <w:r w:rsidR="00BE7372" w:rsidRPr="00C442A6">
              <w:rPr>
                <w:rStyle w:val="Hyperlink"/>
              </w:rPr>
              <w:t>Power BI Model</w:t>
            </w:r>
            <w:r w:rsidR="00BE7372">
              <w:rPr>
                <w:webHidden/>
              </w:rPr>
              <w:tab/>
            </w:r>
            <w:r w:rsidR="00BE7372">
              <w:rPr>
                <w:webHidden/>
              </w:rPr>
              <w:fldChar w:fldCharType="begin"/>
            </w:r>
            <w:r w:rsidR="00BE7372">
              <w:rPr>
                <w:webHidden/>
              </w:rPr>
              <w:instrText xml:space="preserve"> PAGEREF _Toc30767818 \h </w:instrText>
            </w:r>
            <w:r w:rsidR="00BE7372">
              <w:rPr>
                <w:webHidden/>
              </w:rPr>
            </w:r>
            <w:r w:rsidR="00BE7372">
              <w:rPr>
                <w:webHidden/>
              </w:rPr>
              <w:fldChar w:fldCharType="separate"/>
            </w:r>
            <w:r w:rsidR="00BE7372">
              <w:rPr>
                <w:webHidden/>
              </w:rPr>
              <w:t>54</w:t>
            </w:r>
            <w:r w:rsidR="00BE7372">
              <w:rPr>
                <w:webHidden/>
              </w:rPr>
              <w:fldChar w:fldCharType="end"/>
            </w:r>
          </w:hyperlink>
        </w:p>
        <w:p w14:paraId="19CC4821" w14:textId="64D92A87" w:rsidR="00BE7372" w:rsidRDefault="00AA2510">
          <w:pPr>
            <w:pStyle w:val="TOC2"/>
            <w:tabs>
              <w:tab w:val="left" w:pos="880"/>
              <w:tab w:val="right" w:leader="dot" w:pos="9629"/>
            </w:tabs>
            <w:rPr>
              <w:rFonts w:asciiTheme="minorHAnsi" w:hAnsiTheme="minorHAnsi"/>
              <w:color w:val="auto"/>
              <w:sz w:val="22"/>
              <w:lang w:eastAsia="en-GB"/>
            </w:rPr>
          </w:pPr>
          <w:hyperlink w:anchor="_Toc30767819" w:history="1">
            <w:r w:rsidR="00BE7372" w:rsidRPr="00C442A6">
              <w:rPr>
                <w:rStyle w:val="Hyperlink"/>
              </w:rPr>
              <w:t>5.3</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_Toc30767819 \h </w:instrText>
            </w:r>
            <w:r w:rsidR="00BE7372">
              <w:rPr>
                <w:webHidden/>
              </w:rPr>
            </w:r>
            <w:r w:rsidR="00BE7372">
              <w:rPr>
                <w:webHidden/>
              </w:rPr>
              <w:fldChar w:fldCharType="separate"/>
            </w:r>
            <w:r w:rsidR="00BE7372">
              <w:rPr>
                <w:webHidden/>
              </w:rPr>
              <w:t>62</w:t>
            </w:r>
            <w:r w:rsidR="00BE7372">
              <w:rPr>
                <w:webHidden/>
              </w:rPr>
              <w:fldChar w:fldCharType="end"/>
            </w:r>
          </w:hyperlink>
        </w:p>
        <w:p w14:paraId="4CF7E5E4" w14:textId="52830083" w:rsidR="00BE7372" w:rsidRDefault="00AA2510">
          <w:pPr>
            <w:pStyle w:val="TOC1"/>
            <w:tabs>
              <w:tab w:val="left" w:pos="400"/>
              <w:tab w:val="right" w:leader="dot" w:pos="9629"/>
            </w:tabs>
            <w:rPr>
              <w:rFonts w:asciiTheme="minorHAnsi" w:hAnsiTheme="minorHAnsi"/>
              <w:color w:val="auto"/>
              <w:sz w:val="22"/>
              <w:lang w:eastAsia="en-GB"/>
            </w:rPr>
          </w:pPr>
          <w:hyperlink w:anchor="_Toc30767820" w:history="1">
            <w:r w:rsidR="00BE7372" w:rsidRPr="00C442A6">
              <w:rPr>
                <w:rStyle w:val="Hyperlink"/>
              </w:rPr>
              <w:t>6</w:t>
            </w:r>
            <w:r w:rsidR="00BE7372">
              <w:rPr>
                <w:rFonts w:asciiTheme="minorHAnsi" w:hAnsiTheme="minorHAnsi"/>
                <w:color w:val="auto"/>
                <w:sz w:val="22"/>
                <w:lang w:eastAsia="en-GB"/>
              </w:rPr>
              <w:tab/>
            </w:r>
            <w:r w:rsidR="00BE7372" w:rsidRPr="00C442A6">
              <w:rPr>
                <w:rStyle w:val="Hyperlink"/>
              </w:rPr>
              <w:t>FAQs</w:t>
            </w:r>
            <w:r w:rsidR="00BE7372">
              <w:rPr>
                <w:webHidden/>
              </w:rPr>
              <w:tab/>
            </w:r>
            <w:r w:rsidR="00BE7372">
              <w:rPr>
                <w:webHidden/>
              </w:rPr>
              <w:fldChar w:fldCharType="begin"/>
            </w:r>
            <w:r w:rsidR="00BE7372">
              <w:rPr>
                <w:webHidden/>
              </w:rPr>
              <w:instrText xml:space="preserve"> PAGEREF _Toc30767820 \h </w:instrText>
            </w:r>
            <w:r w:rsidR="00BE7372">
              <w:rPr>
                <w:webHidden/>
              </w:rPr>
            </w:r>
            <w:r w:rsidR="00BE7372">
              <w:rPr>
                <w:webHidden/>
              </w:rPr>
              <w:fldChar w:fldCharType="separate"/>
            </w:r>
            <w:r w:rsidR="00BE7372">
              <w:rPr>
                <w:webHidden/>
              </w:rPr>
              <w:t>63</w:t>
            </w:r>
            <w:r w:rsidR="00BE7372">
              <w:rPr>
                <w:webHidden/>
              </w:rPr>
              <w:fldChar w:fldCharType="end"/>
            </w:r>
          </w:hyperlink>
        </w:p>
        <w:p w14:paraId="5D3B35BE" w14:textId="5A1AD85C" w:rsidR="00BE7372" w:rsidRDefault="00AA2510">
          <w:pPr>
            <w:pStyle w:val="TOC2"/>
            <w:tabs>
              <w:tab w:val="left" w:pos="880"/>
              <w:tab w:val="right" w:leader="dot" w:pos="9629"/>
            </w:tabs>
            <w:rPr>
              <w:rFonts w:asciiTheme="minorHAnsi" w:hAnsiTheme="minorHAnsi"/>
              <w:color w:val="auto"/>
              <w:sz w:val="22"/>
              <w:lang w:eastAsia="en-GB"/>
            </w:rPr>
          </w:pPr>
          <w:hyperlink w:anchor="_Toc30767821" w:history="1">
            <w:r w:rsidR="00BE7372" w:rsidRPr="00C442A6">
              <w:rPr>
                <w:rStyle w:val="Hyperlink"/>
              </w:rPr>
              <w:t>6.1</w:t>
            </w:r>
            <w:r w:rsidR="00BE7372">
              <w:rPr>
                <w:rFonts w:asciiTheme="minorHAnsi" w:hAnsiTheme="minorHAnsi"/>
                <w:color w:val="auto"/>
                <w:sz w:val="22"/>
                <w:lang w:eastAsia="en-GB"/>
              </w:rPr>
              <w:tab/>
            </w:r>
            <w:r w:rsidR="00BE7372" w:rsidRPr="00C442A6">
              <w:rPr>
                <w:rStyle w:val="Hyperlink"/>
              </w:rPr>
              <w:t>Resolving Issues</w:t>
            </w:r>
            <w:r w:rsidR="00BE7372">
              <w:rPr>
                <w:webHidden/>
              </w:rPr>
              <w:tab/>
            </w:r>
            <w:r w:rsidR="00BE7372">
              <w:rPr>
                <w:webHidden/>
              </w:rPr>
              <w:fldChar w:fldCharType="begin"/>
            </w:r>
            <w:r w:rsidR="00BE7372">
              <w:rPr>
                <w:webHidden/>
              </w:rPr>
              <w:instrText xml:space="preserve"> PAGEREF _Toc30767821 \h </w:instrText>
            </w:r>
            <w:r w:rsidR="00BE7372">
              <w:rPr>
                <w:webHidden/>
              </w:rPr>
            </w:r>
            <w:r w:rsidR="00BE7372">
              <w:rPr>
                <w:webHidden/>
              </w:rPr>
              <w:fldChar w:fldCharType="separate"/>
            </w:r>
            <w:r w:rsidR="00BE7372">
              <w:rPr>
                <w:webHidden/>
              </w:rPr>
              <w:t>63</w:t>
            </w:r>
            <w:r w:rsidR="00BE7372">
              <w:rPr>
                <w:webHidden/>
              </w:rPr>
              <w:fldChar w:fldCharType="end"/>
            </w:r>
          </w:hyperlink>
        </w:p>
        <w:p w14:paraId="438992AA" w14:textId="60A4206F" w:rsidR="00BE7372" w:rsidRDefault="00AA2510">
          <w:pPr>
            <w:pStyle w:val="TOC3"/>
            <w:rPr>
              <w:rFonts w:asciiTheme="minorHAnsi" w:hAnsiTheme="minorHAnsi"/>
              <w:color w:val="auto"/>
              <w:sz w:val="22"/>
              <w:lang w:eastAsia="en-GB"/>
            </w:rPr>
          </w:pPr>
          <w:hyperlink w:anchor="_Toc30767822" w:history="1">
            <w:r w:rsidR="00BE7372" w:rsidRPr="00C442A6">
              <w:rPr>
                <w:rStyle w:val="Hyperlink"/>
              </w:rPr>
              <w:t>6.1.1</w:t>
            </w:r>
            <w:r w:rsidR="00BE7372">
              <w:rPr>
                <w:rFonts w:asciiTheme="minorHAnsi" w:hAnsiTheme="minorHAnsi"/>
                <w:color w:val="auto"/>
                <w:sz w:val="22"/>
                <w:lang w:eastAsia="en-GB"/>
              </w:rPr>
              <w:tab/>
            </w:r>
            <w:r w:rsidR="00BE7372" w:rsidRPr="00C442A6">
              <w:rPr>
                <w:rStyle w:val="Hyperlink"/>
              </w:rPr>
              <w:t>What are the most common execution issues</w:t>
            </w:r>
            <w:r w:rsidR="00BE7372">
              <w:rPr>
                <w:webHidden/>
              </w:rPr>
              <w:tab/>
            </w:r>
            <w:r w:rsidR="00BE7372">
              <w:rPr>
                <w:webHidden/>
              </w:rPr>
              <w:fldChar w:fldCharType="begin"/>
            </w:r>
            <w:r w:rsidR="00BE7372">
              <w:rPr>
                <w:webHidden/>
              </w:rPr>
              <w:instrText xml:space="preserve"> PAGEREF _Toc30767822 \h </w:instrText>
            </w:r>
            <w:r w:rsidR="00BE7372">
              <w:rPr>
                <w:webHidden/>
              </w:rPr>
            </w:r>
            <w:r w:rsidR="00BE7372">
              <w:rPr>
                <w:webHidden/>
              </w:rPr>
              <w:fldChar w:fldCharType="separate"/>
            </w:r>
            <w:r w:rsidR="00BE7372">
              <w:rPr>
                <w:webHidden/>
              </w:rPr>
              <w:t>63</w:t>
            </w:r>
            <w:r w:rsidR="00BE7372">
              <w:rPr>
                <w:webHidden/>
              </w:rPr>
              <w:fldChar w:fldCharType="end"/>
            </w:r>
          </w:hyperlink>
        </w:p>
        <w:p w14:paraId="0FCC5908" w14:textId="359B3888" w:rsidR="00BE7372" w:rsidRDefault="00AA2510">
          <w:pPr>
            <w:pStyle w:val="TOC3"/>
            <w:rPr>
              <w:rFonts w:asciiTheme="minorHAnsi" w:hAnsiTheme="minorHAnsi"/>
              <w:color w:val="auto"/>
              <w:sz w:val="22"/>
              <w:lang w:eastAsia="en-GB"/>
            </w:rPr>
          </w:pPr>
          <w:hyperlink w:anchor="_Toc30767823" w:history="1">
            <w:r w:rsidR="00BE7372" w:rsidRPr="00C442A6">
              <w:rPr>
                <w:rStyle w:val="Hyperlink"/>
              </w:rPr>
              <w:t>6.1.2</w:t>
            </w:r>
            <w:r w:rsidR="00BE7372">
              <w:rPr>
                <w:rFonts w:asciiTheme="minorHAnsi" w:hAnsiTheme="minorHAnsi"/>
                <w:color w:val="auto"/>
                <w:sz w:val="22"/>
                <w:lang w:eastAsia="en-GB"/>
              </w:rPr>
              <w:tab/>
            </w:r>
            <w:r w:rsidR="00BE7372" w:rsidRPr="00C442A6">
              <w:rPr>
                <w:rStyle w:val="Hyperlink"/>
              </w:rPr>
              <w:t>How to reset the solution to the original state</w:t>
            </w:r>
            <w:r w:rsidR="00BE7372">
              <w:rPr>
                <w:webHidden/>
              </w:rPr>
              <w:tab/>
            </w:r>
            <w:r w:rsidR="00BE7372">
              <w:rPr>
                <w:webHidden/>
              </w:rPr>
              <w:fldChar w:fldCharType="begin"/>
            </w:r>
            <w:r w:rsidR="00BE7372">
              <w:rPr>
                <w:webHidden/>
              </w:rPr>
              <w:instrText xml:space="preserve"> PAGEREF _Toc30767823 \h </w:instrText>
            </w:r>
            <w:r w:rsidR="00BE7372">
              <w:rPr>
                <w:webHidden/>
              </w:rPr>
            </w:r>
            <w:r w:rsidR="00BE7372">
              <w:rPr>
                <w:webHidden/>
              </w:rPr>
              <w:fldChar w:fldCharType="separate"/>
            </w:r>
            <w:r w:rsidR="00BE7372">
              <w:rPr>
                <w:webHidden/>
              </w:rPr>
              <w:t>66</w:t>
            </w:r>
            <w:r w:rsidR="00BE7372">
              <w:rPr>
                <w:webHidden/>
              </w:rPr>
              <w:fldChar w:fldCharType="end"/>
            </w:r>
          </w:hyperlink>
        </w:p>
        <w:p w14:paraId="2D803025" w14:textId="3BDE06C3" w:rsidR="00BE7372" w:rsidRDefault="00AA2510">
          <w:pPr>
            <w:pStyle w:val="TOC2"/>
            <w:tabs>
              <w:tab w:val="left" w:pos="880"/>
              <w:tab w:val="right" w:leader="dot" w:pos="9629"/>
            </w:tabs>
            <w:rPr>
              <w:rFonts w:asciiTheme="minorHAnsi" w:hAnsiTheme="minorHAnsi"/>
              <w:color w:val="auto"/>
              <w:sz w:val="22"/>
              <w:lang w:eastAsia="en-GB"/>
            </w:rPr>
          </w:pPr>
          <w:hyperlink w:anchor="_Toc30767824" w:history="1">
            <w:r w:rsidR="00BE7372" w:rsidRPr="00C442A6">
              <w:rPr>
                <w:rStyle w:val="Hyperlink"/>
              </w:rPr>
              <w:t>6.2</w:t>
            </w:r>
            <w:r w:rsidR="00BE7372">
              <w:rPr>
                <w:rFonts w:asciiTheme="minorHAnsi" w:hAnsiTheme="minorHAnsi"/>
                <w:color w:val="auto"/>
                <w:sz w:val="22"/>
                <w:lang w:eastAsia="en-GB"/>
              </w:rPr>
              <w:tab/>
            </w:r>
            <w:r w:rsidR="00BE7372" w:rsidRPr="00C442A6">
              <w:rPr>
                <w:rStyle w:val="Hyperlink"/>
              </w:rPr>
              <w:t>Data Refresh</w:t>
            </w:r>
            <w:r w:rsidR="00BE7372">
              <w:rPr>
                <w:webHidden/>
              </w:rPr>
              <w:tab/>
            </w:r>
            <w:r w:rsidR="00BE7372">
              <w:rPr>
                <w:webHidden/>
              </w:rPr>
              <w:fldChar w:fldCharType="begin"/>
            </w:r>
            <w:r w:rsidR="00BE7372">
              <w:rPr>
                <w:webHidden/>
              </w:rPr>
              <w:instrText xml:space="preserve"> PAGEREF _Toc30767824 \h </w:instrText>
            </w:r>
            <w:r w:rsidR="00BE7372">
              <w:rPr>
                <w:webHidden/>
              </w:rPr>
            </w:r>
            <w:r w:rsidR="00BE7372">
              <w:rPr>
                <w:webHidden/>
              </w:rPr>
              <w:fldChar w:fldCharType="separate"/>
            </w:r>
            <w:r w:rsidR="00BE7372">
              <w:rPr>
                <w:webHidden/>
              </w:rPr>
              <w:t>67</w:t>
            </w:r>
            <w:r w:rsidR="00BE7372">
              <w:rPr>
                <w:webHidden/>
              </w:rPr>
              <w:fldChar w:fldCharType="end"/>
            </w:r>
          </w:hyperlink>
        </w:p>
        <w:p w14:paraId="29C3C3AD" w14:textId="1970D5F7" w:rsidR="00BE7372" w:rsidRDefault="00AA2510">
          <w:pPr>
            <w:pStyle w:val="TOC3"/>
            <w:rPr>
              <w:rFonts w:asciiTheme="minorHAnsi" w:hAnsiTheme="minorHAnsi"/>
              <w:color w:val="auto"/>
              <w:sz w:val="22"/>
              <w:lang w:eastAsia="en-GB"/>
            </w:rPr>
          </w:pPr>
          <w:hyperlink w:anchor="_Toc30767825" w:history="1">
            <w:r w:rsidR="00BE7372" w:rsidRPr="00C442A6">
              <w:rPr>
                <w:rStyle w:val="Hyperlink"/>
              </w:rPr>
              <w:t>6.2.1</w:t>
            </w:r>
            <w:r w:rsidR="00BE7372">
              <w:rPr>
                <w:rFonts w:asciiTheme="minorHAnsi" w:hAnsiTheme="minorHAnsi"/>
                <w:color w:val="auto"/>
                <w:sz w:val="22"/>
                <w:lang w:eastAsia="en-GB"/>
              </w:rPr>
              <w:tab/>
            </w:r>
            <w:r w:rsidR="00BE7372" w:rsidRPr="00C442A6">
              <w:rPr>
                <w:rStyle w:val="Hyperlink"/>
              </w:rPr>
              <w:t>How to refresh a Power BI report with fresh data</w:t>
            </w:r>
            <w:r w:rsidR="00BE7372">
              <w:rPr>
                <w:webHidden/>
              </w:rPr>
              <w:tab/>
            </w:r>
            <w:r w:rsidR="00BE7372">
              <w:rPr>
                <w:webHidden/>
              </w:rPr>
              <w:fldChar w:fldCharType="begin"/>
            </w:r>
            <w:r w:rsidR="00BE7372">
              <w:rPr>
                <w:webHidden/>
              </w:rPr>
              <w:instrText xml:space="preserve"> PAGEREF _Toc30767825 \h </w:instrText>
            </w:r>
            <w:r w:rsidR="00BE7372">
              <w:rPr>
                <w:webHidden/>
              </w:rPr>
            </w:r>
            <w:r w:rsidR="00BE7372">
              <w:rPr>
                <w:webHidden/>
              </w:rPr>
              <w:fldChar w:fldCharType="separate"/>
            </w:r>
            <w:r w:rsidR="00BE7372">
              <w:rPr>
                <w:webHidden/>
              </w:rPr>
              <w:t>67</w:t>
            </w:r>
            <w:r w:rsidR="00BE7372">
              <w:rPr>
                <w:webHidden/>
              </w:rPr>
              <w:fldChar w:fldCharType="end"/>
            </w:r>
          </w:hyperlink>
        </w:p>
        <w:p w14:paraId="56367B38" w14:textId="73C31C6C" w:rsidR="00BE7372" w:rsidRDefault="00AA2510">
          <w:pPr>
            <w:pStyle w:val="TOC2"/>
            <w:tabs>
              <w:tab w:val="left" w:pos="880"/>
              <w:tab w:val="right" w:leader="dot" w:pos="9629"/>
            </w:tabs>
            <w:rPr>
              <w:rFonts w:asciiTheme="minorHAnsi" w:hAnsiTheme="minorHAnsi"/>
              <w:color w:val="auto"/>
              <w:sz w:val="22"/>
              <w:lang w:eastAsia="en-GB"/>
            </w:rPr>
          </w:pPr>
          <w:hyperlink w:anchor="_Toc30767826" w:history="1">
            <w:r w:rsidR="00BE7372" w:rsidRPr="00C442A6">
              <w:rPr>
                <w:rStyle w:val="Hyperlink"/>
              </w:rPr>
              <w:t>6.3</w:t>
            </w:r>
            <w:r w:rsidR="00BE7372">
              <w:rPr>
                <w:rFonts w:asciiTheme="minorHAnsi" w:hAnsiTheme="minorHAnsi"/>
                <w:color w:val="auto"/>
                <w:sz w:val="22"/>
                <w:lang w:eastAsia="en-GB"/>
              </w:rPr>
              <w:tab/>
            </w:r>
            <w:r w:rsidR="00BE7372" w:rsidRPr="00C442A6">
              <w:rPr>
                <w:rStyle w:val="Hyperlink"/>
              </w:rPr>
              <w:t>Removing solution resources</w:t>
            </w:r>
            <w:r w:rsidR="00BE7372">
              <w:rPr>
                <w:webHidden/>
              </w:rPr>
              <w:tab/>
            </w:r>
            <w:r w:rsidR="00BE7372">
              <w:rPr>
                <w:webHidden/>
              </w:rPr>
              <w:fldChar w:fldCharType="begin"/>
            </w:r>
            <w:r w:rsidR="00BE7372">
              <w:rPr>
                <w:webHidden/>
              </w:rPr>
              <w:instrText xml:space="preserve"> PAGEREF _Toc30767826 \h </w:instrText>
            </w:r>
            <w:r w:rsidR="00BE7372">
              <w:rPr>
                <w:webHidden/>
              </w:rPr>
            </w:r>
            <w:r w:rsidR="00BE7372">
              <w:rPr>
                <w:webHidden/>
              </w:rPr>
              <w:fldChar w:fldCharType="separate"/>
            </w:r>
            <w:r w:rsidR="00BE7372">
              <w:rPr>
                <w:webHidden/>
              </w:rPr>
              <w:t>69</w:t>
            </w:r>
            <w:r w:rsidR="00BE7372">
              <w:rPr>
                <w:webHidden/>
              </w:rPr>
              <w:fldChar w:fldCharType="end"/>
            </w:r>
          </w:hyperlink>
        </w:p>
        <w:p w14:paraId="0321F61A" w14:textId="01532380" w:rsidR="00BE7372" w:rsidRDefault="00AA2510">
          <w:pPr>
            <w:pStyle w:val="TOC3"/>
            <w:rPr>
              <w:rFonts w:asciiTheme="minorHAnsi" w:hAnsiTheme="minorHAnsi"/>
              <w:color w:val="auto"/>
              <w:sz w:val="22"/>
              <w:lang w:eastAsia="en-GB"/>
            </w:rPr>
          </w:pPr>
          <w:hyperlink w:anchor="_Toc30767827" w:history="1">
            <w:r w:rsidR="00BE7372" w:rsidRPr="00C442A6">
              <w:rPr>
                <w:rStyle w:val="Hyperlink"/>
              </w:rPr>
              <w:t>6.3.1</w:t>
            </w:r>
            <w:r w:rsidR="00BE7372">
              <w:rPr>
                <w:rFonts w:asciiTheme="minorHAnsi" w:hAnsiTheme="minorHAnsi"/>
                <w:color w:val="auto"/>
                <w:sz w:val="22"/>
                <w:lang w:eastAsia="en-GB"/>
              </w:rPr>
              <w:tab/>
            </w:r>
            <w:r w:rsidR="00BE7372" w:rsidRPr="00C442A6">
              <w:rPr>
                <w:rStyle w:val="Hyperlink"/>
              </w:rPr>
              <w:t>How to remove the solution from the Azure Portal</w:t>
            </w:r>
            <w:r w:rsidR="00BE7372">
              <w:rPr>
                <w:webHidden/>
              </w:rPr>
              <w:tab/>
            </w:r>
            <w:r w:rsidR="00BE7372">
              <w:rPr>
                <w:webHidden/>
              </w:rPr>
              <w:fldChar w:fldCharType="begin"/>
            </w:r>
            <w:r w:rsidR="00BE7372">
              <w:rPr>
                <w:webHidden/>
              </w:rPr>
              <w:instrText xml:space="preserve"> PAGEREF _Toc30767827 \h </w:instrText>
            </w:r>
            <w:r w:rsidR="00BE7372">
              <w:rPr>
                <w:webHidden/>
              </w:rPr>
            </w:r>
            <w:r w:rsidR="00BE7372">
              <w:rPr>
                <w:webHidden/>
              </w:rPr>
              <w:fldChar w:fldCharType="separate"/>
            </w:r>
            <w:r w:rsidR="00BE7372">
              <w:rPr>
                <w:webHidden/>
              </w:rPr>
              <w:t>69</w:t>
            </w:r>
            <w:r w:rsidR="00BE7372">
              <w:rPr>
                <w:webHidden/>
              </w:rPr>
              <w:fldChar w:fldCharType="end"/>
            </w:r>
          </w:hyperlink>
        </w:p>
        <w:p w14:paraId="48EB065B" w14:textId="61B3A042" w:rsidR="00BE7372" w:rsidRDefault="00AA2510">
          <w:pPr>
            <w:pStyle w:val="TOC2"/>
            <w:tabs>
              <w:tab w:val="left" w:pos="880"/>
              <w:tab w:val="right" w:leader="dot" w:pos="9629"/>
            </w:tabs>
            <w:rPr>
              <w:rFonts w:asciiTheme="minorHAnsi" w:hAnsiTheme="minorHAnsi"/>
              <w:color w:val="auto"/>
              <w:sz w:val="22"/>
              <w:lang w:eastAsia="en-GB"/>
            </w:rPr>
          </w:pPr>
          <w:hyperlink w:anchor="_Toc30767828" w:history="1">
            <w:r w:rsidR="00BE7372" w:rsidRPr="00C442A6">
              <w:rPr>
                <w:rStyle w:val="Hyperlink"/>
              </w:rPr>
              <w:t>6.4</w:t>
            </w:r>
            <w:r w:rsidR="00BE7372">
              <w:rPr>
                <w:rFonts w:asciiTheme="minorHAnsi" w:hAnsiTheme="minorHAnsi"/>
                <w:color w:val="auto"/>
                <w:sz w:val="22"/>
                <w:lang w:eastAsia="en-GB"/>
              </w:rPr>
              <w:tab/>
            </w:r>
            <w:r w:rsidR="00BE7372" w:rsidRPr="00C442A6">
              <w:rPr>
                <w:rStyle w:val="Hyperlink"/>
              </w:rPr>
              <w:t>Costs</w:t>
            </w:r>
            <w:r w:rsidR="00BE7372">
              <w:rPr>
                <w:webHidden/>
              </w:rPr>
              <w:tab/>
            </w:r>
            <w:r w:rsidR="00BE7372">
              <w:rPr>
                <w:webHidden/>
              </w:rPr>
              <w:fldChar w:fldCharType="begin"/>
            </w:r>
            <w:r w:rsidR="00BE7372">
              <w:rPr>
                <w:webHidden/>
              </w:rPr>
              <w:instrText xml:space="preserve"> PAGEREF _Toc30767828 \h </w:instrText>
            </w:r>
            <w:r w:rsidR="00BE7372">
              <w:rPr>
                <w:webHidden/>
              </w:rPr>
            </w:r>
            <w:r w:rsidR="00BE7372">
              <w:rPr>
                <w:webHidden/>
              </w:rPr>
              <w:fldChar w:fldCharType="separate"/>
            </w:r>
            <w:r w:rsidR="00BE7372">
              <w:rPr>
                <w:webHidden/>
              </w:rPr>
              <w:t>70</w:t>
            </w:r>
            <w:r w:rsidR="00BE7372">
              <w:rPr>
                <w:webHidden/>
              </w:rPr>
              <w:fldChar w:fldCharType="end"/>
            </w:r>
          </w:hyperlink>
        </w:p>
        <w:p w14:paraId="7B5FB2C4" w14:textId="0AECBF61" w:rsidR="00BE7372" w:rsidRDefault="00AA2510">
          <w:pPr>
            <w:pStyle w:val="TOC3"/>
            <w:rPr>
              <w:rFonts w:asciiTheme="minorHAnsi" w:hAnsiTheme="minorHAnsi"/>
              <w:color w:val="auto"/>
              <w:sz w:val="22"/>
              <w:lang w:eastAsia="en-GB"/>
            </w:rPr>
          </w:pPr>
          <w:hyperlink w:anchor="_Toc30767829" w:history="1">
            <w:r w:rsidR="00BE7372" w:rsidRPr="00C442A6">
              <w:rPr>
                <w:rStyle w:val="Hyperlink"/>
              </w:rPr>
              <w:t>6.4.1</w:t>
            </w:r>
            <w:r w:rsidR="00BE7372">
              <w:rPr>
                <w:rFonts w:asciiTheme="minorHAnsi" w:hAnsiTheme="minorHAnsi"/>
                <w:color w:val="auto"/>
                <w:sz w:val="22"/>
                <w:lang w:eastAsia="en-GB"/>
              </w:rPr>
              <w:tab/>
            </w:r>
            <w:r w:rsidR="00BE7372" w:rsidRPr="00C442A6">
              <w:rPr>
                <w:rStyle w:val="Hyperlink"/>
              </w:rPr>
              <w:t>What are the average running costs</w:t>
            </w:r>
            <w:r w:rsidR="00BE7372">
              <w:rPr>
                <w:webHidden/>
              </w:rPr>
              <w:tab/>
            </w:r>
            <w:r w:rsidR="00BE7372">
              <w:rPr>
                <w:webHidden/>
              </w:rPr>
              <w:fldChar w:fldCharType="begin"/>
            </w:r>
            <w:r w:rsidR="00BE7372">
              <w:rPr>
                <w:webHidden/>
              </w:rPr>
              <w:instrText xml:space="preserve"> PAGEREF _Toc30767829 \h </w:instrText>
            </w:r>
            <w:r w:rsidR="00BE7372">
              <w:rPr>
                <w:webHidden/>
              </w:rPr>
            </w:r>
            <w:r w:rsidR="00BE7372">
              <w:rPr>
                <w:webHidden/>
              </w:rPr>
              <w:fldChar w:fldCharType="separate"/>
            </w:r>
            <w:r w:rsidR="00BE7372">
              <w:rPr>
                <w:webHidden/>
              </w:rPr>
              <w:t>70</w:t>
            </w:r>
            <w:r w:rsidR="00BE7372">
              <w:rPr>
                <w:webHidden/>
              </w:rPr>
              <w:fldChar w:fldCharType="end"/>
            </w:r>
          </w:hyperlink>
        </w:p>
        <w:p w14:paraId="2159F4A7" w14:textId="57248437" w:rsidR="00BE7372" w:rsidRDefault="00AA2510">
          <w:pPr>
            <w:pStyle w:val="TOC3"/>
            <w:rPr>
              <w:rFonts w:asciiTheme="minorHAnsi" w:hAnsiTheme="minorHAnsi"/>
              <w:color w:val="auto"/>
              <w:sz w:val="22"/>
              <w:lang w:eastAsia="en-GB"/>
            </w:rPr>
          </w:pPr>
          <w:hyperlink w:anchor="_Toc30767830" w:history="1">
            <w:r w:rsidR="00BE7372" w:rsidRPr="00C442A6">
              <w:rPr>
                <w:rStyle w:val="Hyperlink"/>
              </w:rPr>
              <w:t>6.4.2</w:t>
            </w:r>
            <w:r w:rsidR="00BE7372">
              <w:rPr>
                <w:rFonts w:asciiTheme="minorHAnsi" w:hAnsiTheme="minorHAnsi"/>
                <w:color w:val="auto"/>
                <w:sz w:val="22"/>
                <w:lang w:eastAsia="en-GB"/>
              </w:rPr>
              <w:tab/>
            </w:r>
            <w:r w:rsidR="00BE7372" w:rsidRPr="00C442A6">
              <w:rPr>
                <w:rStyle w:val="Hyperlink"/>
              </w:rPr>
              <w:t>How to minimize running costs</w:t>
            </w:r>
            <w:r w:rsidR="00BE7372">
              <w:rPr>
                <w:webHidden/>
              </w:rPr>
              <w:tab/>
            </w:r>
            <w:r w:rsidR="00BE7372">
              <w:rPr>
                <w:webHidden/>
              </w:rPr>
              <w:fldChar w:fldCharType="begin"/>
            </w:r>
            <w:r w:rsidR="00BE7372">
              <w:rPr>
                <w:webHidden/>
              </w:rPr>
              <w:instrText xml:space="preserve"> PAGEREF _Toc30767830 \h </w:instrText>
            </w:r>
            <w:r w:rsidR="00BE7372">
              <w:rPr>
                <w:webHidden/>
              </w:rPr>
            </w:r>
            <w:r w:rsidR="00BE7372">
              <w:rPr>
                <w:webHidden/>
              </w:rPr>
              <w:fldChar w:fldCharType="separate"/>
            </w:r>
            <w:r w:rsidR="00BE7372">
              <w:rPr>
                <w:webHidden/>
              </w:rPr>
              <w:t>70</w:t>
            </w:r>
            <w:r w:rsidR="00BE7372">
              <w:rPr>
                <w:webHidden/>
              </w:rPr>
              <w:fldChar w:fldCharType="end"/>
            </w:r>
          </w:hyperlink>
        </w:p>
        <w:p w14:paraId="130B706E" w14:textId="7A540E75" w:rsidR="00BE7372" w:rsidRDefault="00AA2510">
          <w:pPr>
            <w:pStyle w:val="TOC2"/>
            <w:tabs>
              <w:tab w:val="left" w:pos="880"/>
              <w:tab w:val="right" w:leader="dot" w:pos="9629"/>
            </w:tabs>
            <w:rPr>
              <w:rFonts w:asciiTheme="minorHAnsi" w:hAnsiTheme="minorHAnsi"/>
              <w:color w:val="auto"/>
              <w:sz w:val="22"/>
              <w:lang w:eastAsia="en-GB"/>
            </w:rPr>
          </w:pPr>
          <w:hyperlink w:anchor="_Toc30767831" w:history="1">
            <w:r w:rsidR="00BE7372" w:rsidRPr="00C442A6">
              <w:rPr>
                <w:rStyle w:val="Hyperlink"/>
              </w:rPr>
              <w:t>6.5</w:t>
            </w:r>
            <w:r w:rsidR="00BE7372">
              <w:rPr>
                <w:rFonts w:asciiTheme="minorHAnsi" w:hAnsiTheme="minorHAnsi"/>
                <w:color w:val="auto"/>
                <w:sz w:val="22"/>
                <w:lang w:eastAsia="en-GB"/>
              </w:rPr>
              <w:tab/>
            </w:r>
            <w:r w:rsidR="00BE7372" w:rsidRPr="00C442A6">
              <w:rPr>
                <w:rStyle w:val="Hyperlink"/>
              </w:rPr>
              <w:t>Accessing Azure Resources</w:t>
            </w:r>
            <w:r w:rsidR="00BE7372">
              <w:rPr>
                <w:webHidden/>
              </w:rPr>
              <w:tab/>
            </w:r>
            <w:r w:rsidR="00BE7372">
              <w:rPr>
                <w:webHidden/>
              </w:rPr>
              <w:fldChar w:fldCharType="begin"/>
            </w:r>
            <w:r w:rsidR="00BE7372">
              <w:rPr>
                <w:webHidden/>
              </w:rPr>
              <w:instrText xml:space="preserve"> PAGEREF _Toc30767831 \h </w:instrText>
            </w:r>
            <w:r w:rsidR="00BE7372">
              <w:rPr>
                <w:webHidden/>
              </w:rPr>
            </w:r>
            <w:r w:rsidR="00BE7372">
              <w:rPr>
                <w:webHidden/>
              </w:rPr>
              <w:fldChar w:fldCharType="separate"/>
            </w:r>
            <w:r w:rsidR="00BE7372">
              <w:rPr>
                <w:webHidden/>
              </w:rPr>
              <w:t>71</w:t>
            </w:r>
            <w:r w:rsidR="00BE7372">
              <w:rPr>
                <w:webHidden/>
              </w:rPr>
              <w:fldChar w:fldCharType="end"/>
            </w:r>
          </w:hyperlink>
        </w:p>
        <w:p w14:paraId="38E4E38F" w14:textId="1DC9E25B" w:rsidR="00BE7372" w:rsidRDefault="00AA2510">
          <w:pPr>
            <w:pStyle w:val="TOC3"/>
            <w:rPr>
              <w:rFonts w:asciiTheme="minorHAnsi" w:hAnsiTheme="minorHAnsi"/>
              <w:color w:val="auto"/>
              <w:sz w:val="22"/>
              <w:lang w:eastAsia="en-GB"/>
            </w:rPr>
          </w:pPr>
          <w:hyperlink w:anchor="_Toc30767832" w:history="1">
            <w:r w:rsidR="00BE7372" w:rsidRPr="00C442A6">
              <w:rPr>
                <w:rStyle w:val="Hyperlink"/>
              </w:rPr>
              <w:t>6.5.1</w:t>
            </w:r>
            <w:r w:rsidR="00BE7372">
              <w:rPr>
                <w:rFonts w:asciiTheme="minorHAnsi" w:hAnsiTheme="minorHAnsi"/>
                <w:color w:val="auto"/>
                <w:sz w:val="22"/>
                <w:lang w:eastAsia="en-GB"/>
              </w:rPr>
              <w:tab/>
            </w:r>
            <w:r w:rsidR="00BE7372" w:rsidRPr="00C442A6">
              <w:rPr>
                <w:rStyle w:val="Hyperlink"/>
              </w:rPr>
              <w:t>How to connect to Synapse Analytics</w:t>
            </w:r>
            <w:r w:rsidR="00BE7372">
              <w:rPr>
                <w:webHidden/>
              </w:rPr>
              <w:tab/>
            </w:r>
            <w:r w:rsidR="00BE7372">
              <w:rPr>
                <w:webHidden/>
              </w:rPr>
              <w:fldChar w:fldCharType="begin"/>
            </w:r>
            <w:r w:rsidR="00BE7372">
              <w:rPr>
                <w:webHidden/>
              </w:rPr>
              <w:instrText xml:space="preserve"> PAGEREF _Toc30767832 \h </w:instrText>
            </w:r>
            <w:r w:rsidR="00BE7372">
              <w:rPr>
                <w:webHidden/>
              </w:rPr>
            </w:r>
            <w:r w:rsidR="00BE7372">
              <w:rPr>
                <w:webHidden/>
              </w:rPr>
              <w:fldChar w:fldCharType="separate"/>
            </w:r>
            <w:r w:rsidR="00BE7372">
              <w:rPr>
                <w:webHidden/>
              </w:rPr>
              <w:t>71</w:t>
            </w:r>
            <w:r w:rsidR="00BE7372">
              <w:rPr>
                <w:webHidden/>
              </w:rPr>
              <w:fldChar w:fldCharType="end"/>
            </w:r>
          </w:hyperlink>
        </w:p>
        <w:p w14:paraId="3FFAB63F" w14:textId="4035F051" w:rsidR="00BE7372" w:rsidRDefault="00AA2510">
          <w:pPr>
            <w:pStyle w:val="TOC3"/>
            <w:rPr>
              <w:rFonts w:asciiTheme="minorHAnsi" w:hAnsiTheme="minorHAnsi"/>
              <w:color w:val="auto"/>
              <w:sz w:val="22"/>
              <w:lang w:eastAsia="en-GB"/>
            </w:rPr>
          </w:pPr>
          <w:hyperlink w:anchor="_Toc30767833" w:history="1">
            <w:r w:rsidR="00BE7372" w:rsidRPr="00C442A6">
              <w:rPr>
                <w:rStyle w:val="Hyperlink"/>
              </w:rPr>
              <w:t>6.5.2</w:t>
            </w:r>
            <w:r w:rsidR="00BE7372">
              <w:rPr>
                <w:rFonts w:asciiTheme="minorHAnsi" w:hAnsiTheme="minorHAnsi"/>
                <w:color w:val="auto"/>
                <w:sz w:val="22"/>
                <w:lang w:eastAsia="en-GB"/>
              </w:rPr>
              <w:tab/>
            </w:r>
            <w:r w:rsidR="00BE7372" w:rsidRPr="00C442A6">
              <w:rPr>
                <w:rStyle w:val="Hyperlink"/>
              </w:rPr>
              <w:t>How to obtain secrets from Key Vault</w:t>
            </w:r>
            <w:r w:rsidR="00BE7372">
              <w:rPr>
                <w:webHidden/>
              </w:rPr>
              <w:tab/>
            </w:r>
            <w:r w:rsidR="00BE7372">
              <w:rPr>
                <w:webHidden/>
              </w:rPr>
              <w:fldChar w:fldCharType="begin"/>
            </w:r>
            <w:r w:rsidR="00BE7372">
              <w:rPr>
                <w:webHidden/>
              </w:rPr>
              <w:instrText xml:space="preserve"> PAGEREF _Toc30767833 \h </w:instrText>
            </w:r>
            <w:r w:rsidR="00BE7372">
              <w:rPr>
                <w:webHidden/>
              </w:rPr>
            </w:r>
            <w:r w:rsidR="00BE7372">
              <w:rPr>
                <w:webHidden/>
              </w:rPr>
              <w:fldChar w:fldCharType="separate"/>
            </w:r>
            <w:r w:rsidR="00BE7372">
              <w:rPr>
                <w:webHidden/>
              </w:rPr>
              <w:t>73</w:t>
            </w:r>
            <w:r w:rsidR="00BE7372">
              <w:rPr>
                <w:webHidden/>
              </w:rPr>
              <w:fldChar w:fldCharType="end"/>
            </w:r>
          </w:hyperlink>
        </w:p>
        <w:p w14:paraId="102E6BCD" w14:textId="79FD9F7D" w:rsidR="00BE7372" w:rsidRDefault="00AA2510">
          <w:pPr>
            <w:pStyle w:val="TOC2"/>
            <w:tabs>
              <w:tab w:val="left" w:pos="880"/>
              <w:tab w:val="right" w:leader="dot" w:pos="9629"/>
            </w:tabs>
            <w:rPr>
              <w:rFonts w:asciiTheme="minorHAnsi" w:hAnsiTheme="minorHAnsi"/>
              <w:color w:val="auto"/>
              <w:sz w:val="22"/>
              <w:lang w:eastAsia="en-GB"/>
            </w:rPr>
          </w:pPr>
          <w:hyperlink w:anchor="_Toc30767834" w:history="1">
            <w:r w:rsidR="00BE7372" w:rsidRPr="00C442A6">
              <w:rPr>
                <w:rStyle w:val="Hyperlink"/>
              </w:rPr>
              <w:t>6.6</w:t>
            </w:r>
            <w:r w:rsidR="00BE7372">
              <w:rPr>
                <w:rFonts w:asciiTheme="minorHAnsi" w:hAnsiTheme="minorHAnsi"/>
                <w:color w:val="auto"/>
                <w:sz w:val="22"/>
                <w:lang w:eastAsia="en-GB"/>
              </w:rPr>
              <w:tab/>
            </w:r>
            <w:r w:rsidR="00BE7372" w:rsidRPr="00C442A6">
              <w:rPr>
                <w:rStyle w:val="Hyperlink"/>
              </w:rPr>
              <w:t>Summary</w:t>
            </w:r>
            <w:r w:rsidR="00BE7372">
              <w:rPr>
                <w:webHidden/>
              </w:rPr>
              <w:tab/>
            </w:r>
            <w:r w:rsidR="00BE7372">
              <w:rPr>
                <w:webHidden/>
              </w:rPr>
              <w:fldChar w:fldCharType="begin"/>
            </w:r>
            <w:r w:rsidR="00BE7372">
              <w:rPr>
                <w:webHidden/>
              </w:rPr>
              <w:instrText xml:space="preserve"> PAGEREF _Toc30767834 \h </w:instrText>
            </w:r>
            <w:r w:rsidR="00BE7372">
              <w:rPr>
                <w:webHidden/>
              </w:rPr>
            </w:r>
            <w:r w:rsidR="00BE7372">
              <w:rPr>
                <w:webHidden/>
              </w:rPr>
              <w:fldChar w:fldCharType="separate"/>
            </w:r>
            <w:r w:rsidR="00BE7372">
              <w:rPr>
                <w:webHidden/>
              </w:rPr>
              <w:t>74</w:t>
            </w:r>
            <w:r w:rsidR="00BE7372">
              <w:rPr>
                <w:webHidden/>
              </w:rPr>
              <w:fldChar w:fldCharType="end"/>
            </w:r>
          </w:hyperlink>
        </w:p>
        <w:p w14:paraId="134B93FB" w14:textId="56B6628F" w:rsidR="00A13A74" w:rsidRDefault="00A13A74">
          <w:r>
            <w:rPr>
              <w:b/>
              <w:bCs/>
            </w:rPr>
            <w:fldChar w:fldCharType="end"/>
          </w:r>
        </w:p>
      </w:sdtContent>
    </w:sdt>
    <w:p w14:paraId="5376273D" w14:textId="5718EAC5" w:rsidR="00DD0C24" w:rsidRPr="0080050C" w:rsidRDefault="00EC6752" w:rsidP="00EC6752">
      <w:pPr>
        <w:spacing w:after="200" w:line="276" w:lineRule="auto"/>
      </w:pPr>
      <w:r w:rsidRPr="0080050C">
        <w:br w:type="page"/>
      </w:r>
    </w:p>
    <w:p w14:paraId="7BC189A7" w14:textId="77777777" w:rsidR="00155156" w:rsidRPr="0080050C" w:rsidRDefault="00155156" w:rsidP="00DD0C24">
      <w:pPr>
        <w:pStyle w:val="Heading1"/>
      </w:pPr>
      <w:bookmarkStart w:id="15" w:name="_Toc30060795"/>
      <w:bookmarkStart w:id="16" w:name="_Toc30767776"/>
      <w:r w:rsidRPr="0080050C">
        <w:lastRenderedPageBreak/>
        <w:t>Introduction</w:t>
      </w:r>
      <w:bookmarkEnd w:id="15"/>
      <w:bookmarkEnd w:id="16"/>
    </w:p>
    <w:p w14:paraId="126E888B" w14:textId="60FF2527" w:rsidR="00B20152" w:rsidRDefault="00B20152" w:rsidP="00BA767D">
      <w:r>
        <w:t xml:space="preserve">The Nonprofit Data Warehouse Quickstart meets nonprofits where they’re at in their data journey, </w:t>
      </w:r>
      <w:r w:rsidR="0082036B">
        <w:t xml:space="preserve">providing them with simple tools </w:t>
      </w:r>
      <w:r w:rsidR="00F6272D">
        <w:t>built on industry best practices to</w:t>
      </w:r>
      <w:r w:rsidR="000A6672">
        <w:t xml:space="preserve"> transform completely disparate data sources.  By aggregating data, nonprofits can connect dots that have previously been </w:t>
      </w:r>
      <w:r w:rsidR="00743D4F">
        <w:t>difficult</w:t>
      </w:r>
      <w:r w:rsidR="000A6672">
        <w:t xml:space="preserve"> to trace when comparing data for specific projects or analyzing trends across the organization.</w:t>
      </w:r>
    </w:p>
    <w:p w14:paraId="673C0D92" w14:textId="0B43FE16" w:rsidR="006E7FB0" w:rsidRPr="0080050C" w:rsidRDefault="00795EDE" w:rsidP="00BA767D">
      <w:r w:rsidRPr="0080050C">
        <w:t>Nonprofit</w:t>
      </w:r>
      <w:r w:rsidR="00B433C3" w:rsidRPr="0080050C">
        <w:t xml:space="preserve"> Data</w:t>
      </w:r>
      <w:r w:rsidR="004932C2" w:rsidRPr="0080050C">
        <w:t xml:space="preserve"> W</w:t>
      </w:r>
      <w:r w:rsidR="00B433C3" w:rsidRPr="0080050C">
        <w:t xml:space="preserve">arehouse Quickstart </w:t>
      </w:r>
      <w:r w:rsidR="00ED0B5C" w:rsidRPr="0080050C">
        <w:t xml:space="preserve">is </w:t>
      </w:r>
      <w:r w:rsidR="00A47D22" w:rsidRPr="0080050C">
        <w:t xml:space="preserve">a </w:t>
      </w:r>
      <w:r w:rsidR="00ED0B5C" w:rsidRPr="0080050C">
        <w:t>pre</w:t>
      </w:r>
      <w:r w:rsidR="00BA641D" w:rsidRPr="0080050C">
        <w:t>-</w:t>
      </w:r>
      <w:r w:rsidR="00ED0B5C" w:rsidRPr="0080050C">
        <w:t>packaged “one</w:t>
      </w:r>
      <w:r w:rsidR="00FD1763">
        <w:t>-</w:t>
      </w:r>
      <w:r w:rsidR="00ED0B5C" w:rsidRPr="0080050C">
        <w:t xml:space="preserve">click” </w:t>
      </w:r>
      <w:r w:rsidR="002209A0" w:rsidRPr="0080050C">
        <w:t>A</w:t>
      </w:r>
      <w:r w:rsidR="00EA1746" w:rsidRPr="0080050C">
        <w:t>zure</w:t>
      </w:r>
      <w:r w:rsidR="00323923">
        <w:t>-</w:t>
      </w:r>
      <w:r w:rsidR="00EA1746" w:rsidRPr="0080050C">
        <w:t xml:space="preserve">based </w:t>
      </w:r>
      <w:r w:rsidR="00ED0B5C" w:rsidRPr="0080050C">
        <w:t>w</w:t>
      </w:r>
      <w:r w:rsidR="004932C2" w:rsidRPr="0080050C">
        <w:t>arehous</w:t>
      </w:r>
      <w:r w:rsidR="00B7697D" w:rsidRPr="0080050C">
        <w:t>ing</w:t>
      </w:r>
      <w:r w:rsidR="004932C2" w:rsidRPr="0080050C">
        <w:t xml:space="preserve"> </w:t>
      </w:r>
      <w:r w:rsidR="00CC2132">
        <w:t>deployment</w:t>
      </w:r>
      <w:r w:rsidR="003E443E">
        <w:t xml:space="preserve"> </w:t>
      </w:r>
      <w:r w:rsidR="006E7FB0" w:rsidRPr="0080050C">
        <w:t xml:space="preserve">designed </w:t>
      </w:r>
      <w:r w:rsidR="003E443E">
        <w:t xml:space="preserve">to </w:t>
      </w:r>
      <w:r w:rsidR="0030465E">
        <w:t>help</w:t>
      </w:r>
      <w:r w:rsidR="003E443E">
        <w:t xml:space="preserve"> </w:t>
      </w:r>
      <w:r w:rsidR="0030465E">
        <w:t>nonprofits</w:t>
      </w:r>
      <w:r w:rsidR="003976F3" w:rsidRPr="0080050C">
        <w:t xml:space="preserve"> </w:t>
      </w:r>
      <w:r w:rsidR="004509BF" w:rsidRPr="0080050C">
        <w:t>quickly and easily</w:t>
      </w:r>
      <w:r w:rsidR="003976F3" w:rsidRPr="0080050C">
        <w:t xml:space="preserve"> </w:t>
      </w:r>
      <w:r w:rsidR="0030465E">
        <w:t>set</w:t>
      </w:r>
      <w:r w:rsidR="00F911EE">
        <w:t xml:space="preserve"> up</w:t>
      </w:r>
      <w:r w:rsidR="00F911EE" w:rsidRPr="0080050C">
        <w:t xml:space="preserve"> </w:t>
      </w:r>
      <w:r w:rsidR="00EB196E" w:rsidRPr="0080050C">
        <w:t xml:space="preserve">a sample </w:t>
      </w:r>
      <w:r w:rsidR="00F911EE">
        <w:t xml:space="preserve">data </w:t>
      </w:r>
      <w:r w:rsidR="00EB196E" w:rsidRPr="0080050C">
        <w:t xml:space="preserve">architecture </w:t>
      </w:r>
      <w:r w:rsidR="00C15385">
        <w:t>from</w:t>
      </w:r>
      <w:r w:rsidR="004509BF" w:rsidRPr="0080050C">
        <w:t xml:space="preserve"> </w:t>
      </w:r>
      <w:r w:rsidR="003608A0" w:rsidRPr="0080050C">
        <w:t xml:space="preserve">a </w:t>
      </w:r>
      <w:r w:rsidR="00C15385">
        <w:t xml:space="preserve">representative </w:t>
      </w:r>
      <w:r w:rsidR="004509BF" w:rsidRPr="0080050C">
        <w:t xml:space="preserve">sample </w:t>
      </w:r>
      <w:r w:rsidR="00830959">
        <w:t xml:space="preserve">data </w:t>
      </w:r>
      <w:r w:rsidR="004509BF" w:rsidRPr="0080050C">
        <w:t>files</w:t>
      </w:r>
      <w:r w:rsidR="003608A0" w:rsidRPr="0080050C">
        <w:t>.</w:t>
      </w:r>
    </w:p>
    <w:p w14:paraId="23E0F51C" w14:textId="3D9B03DD" w:rsidR="00E64F11" w:rsidRPr="0080050C" w:rsidRDefault="00E64F11" w:rsidP="00BA767D">
      <w:r>
        <w:t xml:space="preserve">This </w:t>
      </w:r>
      <w:r w:rsidR="000428A1">
        <w:t>“one-click”</w:t>
      </w:r>
      <w:r w:rsidR="00315132">
        <w:t xml:space="preserve"> deployment </w:t>
      </w:r>
      <w:r w:rsidR="000C46B4">
        <w:t>enable</w:t>
      </w:r>
      <w:r w:rsidR="1FC1C8B4">
        <w:t>s</w:t>
      </w:r>
      <w:r>
        <w:t xml:space="preserve"> </w:t>
      </w:r>
      <w:r w:rsidR="00315132">
        <w:t xml:space="preserve">nonprofit </w:t>
      </w:r>
      <w:r w:rsidR="005A575F">
        <w:t>data manager</w:t>
      </w:r>
      <w:r w:rsidR="006130C3">
        <w:t>s</w:t>
      </w:r>
      <w:r w:rsidR="005A575F">
        <w:t xml:space="preserve"> </w:t>
      </w:r>
      <w:r>
        <w:t xml:space="preserve">to </w:t>
      </w:r>
      <w:r w:rsidR="00DE50E7">
        <w:t>get familiar with</w:t>
      </w:r>
      <w:r w:rsidR="005F06B7">
        <w:t xml:space="preserve"> Azure</w:t>
      </w:r>
      <w:r w:rsidR="00CF34DF">
        <w:t xml:space="preserve"> architecture and run sample files through the solution </w:t>
      </w:r>
      <w:r w:rsidR="007E7DE5">
        <w:t>to see each component</w:t>
      </w:r>
      <w:r w:rsidR="00CA595B">
        <w:t xml:space="preserve"> (E.G. Azure Data Lake, Synapse Analytics)</w:t>
      </w:r>
      <w:r w:rsidR="007E7DE5">
        <w:t xml:space="preserve"> in action. Users</w:t>
      </w:r>
      <w:r w:rsidR="00875C58">
        <w:t>’</w:t>
      </w:r>
      <w:r w:rsidR="007E7DE5">
        <w:t xml:space="preserve"> own data can then be added to </w:t>
      </w:r>
      <w:r w:rsidR="008A6834">
        <w:t xml:space="preserve">form the </w:t>
      </w:r>
      <w:r w:rsidR="00603AC6">
        <w:t xml:space="preserve">foundation </w:t>
      </w:r>
      <w:r w:rsidR="008A6834">
        <w:t>of their own Data Analytics so</w:t>
      </w:r>
      <w:r w:rsidR="0005413D">
        <w:t>lution.</w:t>
      </w:r>
    </w:p>
    <w:p w14:paraId="6E2807BE" w14:textId="7C7FB6AB" w:rsidR="00B53660" w:rsidRPr="0080050C" w:rsidRDefault="00387824" w:rsidP="00BA767D">
      <w:r>
        <w:t>This solution uses</w:t>
      </w:r>
      <w:r w:rsidR="00B53660" w:rsidRPr="0080050C">
        <w:t xml:space="preserve"> PowerShell and Azure Resource Manager (ARM)</w:t>
      </w:r>
      <w:r w:rsidR="00A02447">
        <w:t xml:space="preserve"> at its core</w:t>
      </w:r>
      <w:r w:rsidR="00B53660" w:rsidRPr="0080050C">
        <w:t xml:space="preserve">. Following initial configuration, pre-built PowerShell scripts can be utilised to deploy each of the required Azure resources, </w:t>
      </w:r>
      <w:r w:rsidR="00A9300F">
        <w:t xml:space="preserve">and </w:t>
      </w:r>
      <w:r w:rsidR="00B53660" w:rsidRPr="0080050C">
        <w:t xml:space="preserve">deploy sample files and the code base to </w:t>
      </w:r>
      <w:r w:rsidR="005835E3" w:rsidRPr="0080050C">
        <w:t>the</w:t>
      </w:r>
      <w:r w:rsidR="00B53660" w:rsidRPr="0080050C">
        <w:t xml:space="preserve"> solution. </w:t>
      </w:r>
    </w:p>
    <w:p w14:paraId="095EB5F7" w14:textId="4EEE9781" w:rsidR="0005413D" w:rsidRPr="0080050C" w:rsidRDefault="00AB33D3" w:rsidP="00BA767D">
      <w:r w:rsidRPr="0080050C">
        <w:t>This document is designed to</w:t>
      </w:r>
      <w:r w:rsidR="00511438" w:rsidRPr="0080050C">
        <w:t xml:space="preserve"> </w:t>
      </w:r>
      <w:r w:rsidR="00BB7642">
        <w:t>provide</w:t>
      </w:r>
      <w:r w:rsidR="00BB7642" w:rsidRPr="0080050C">
        <w:t xml:space="preserve"> </w:t>
      </w:r>
      <w:r w:rsidR="00511438" w:rsidRPr="0080050C">
        <w:t>a step</w:t>
      </w:r>
      <w:r w:rsidR="005B5B0C">
        <w:t>-</w:t>
      </w:r>
      <w:r w:rsidR="00511438" w:rsidRPr="0080050C">
        <w:t>by</w:t>
      </w:r>
      <w:r w:rsidR="005B5B0C">
        <w:t>-</w:t>
      </w:r>
      <w:r w:rsidR="00511438" w:rsidRPr="0080050C">
        <w:t xml:space="preserve">step guide on how to deploy the </w:t>
      </w:r>
      <w:r w:rsidR="00C91873">
        <w:t>Nonprofit Data Warehouse Quickstart</w:t>
      </w:r>
      <w:r w:rsidR="00C91873" w:rsidRPr="0080050C">
        <w:t xml:space="preserve"> </w:t>
      </w:r>
      <w:r w:rsidR="00511438" w:rsidRPr="0080050C">
        <w:t>from GitHub</w:t>
      </w:r>
      <w:r w:rsidR="00A36FE2" w:rsidRPr="0080050C">
        <w:t xml:space="preserve">, </w:t>
      </w:r>
      <w:r w:rsidR="001B6C06" w:rsidRPr="0080050C">
        <w:t>configure the components</w:t>
      </w:r>
      <w:r w:rsidR="00C91873">
        <w:t>,</w:t>
      </w:r>
      <w:r w:rsidR="001B6C06" w:rsidRPr="0080050C">
        <w:t xml:space="preserve"> and execute the solution.</w:t>
      </w:r>
    </w:p>
    <w:p w14:paraId="2883AE81" w14:textId="39577528" w:rsidR="00AB33D3" w:rsidRPr="0080050C" w:rsidRDefault="00407DC9" w:rsidP="00BA767D">
      <w:r w:rsidRPr="0080050C">
        <w:t>For a technical overview of the architecture and the purpose of each resource used within this solution</w:t>
      </w:r>
      <w:r w:rsidR="00902488">
        <w:t xml:space="preserve">, </w:t>
      </w:r>
      <w:r w:rsidR="007B4F46" w:rsidRPr="0080050C">
        <w:t>please see the Nonprofit</w:t>
      </w:r>
      <w:r w:rsidR="00FC3108" w:rsidRPr="0080050C">
        <w:t xml:space="preserve"> </w:t>
      </w:r>
      <w:r w:rsidR="007B4F46" w:rsidRPr="0080050C">
        <w:t>Data</w:t>
      </w:r>
      <w:r w:rsidR="00FC3108" w:rsidRPr="0080050C">
        <w:t xml:space="preserve"> </w:t>
      </w:r>
      <w:r w:rsidR="007B4F46" w:rsidRPr="0080050C">
        <w:t>Warehouse</w:t>
      </w:r>
      <w:r w:rsidR="00FC3108" w:rsidRPr="0080050C">
        <w:t xml:space="preserve"> </w:t>
      </w:r>
      <w:r w:rsidR="007B4F46" w:rsidRPr="0080050C">
        <w:t>Quick</w:t>
      </w:r>
      <w:r w:rsidR="00FC3108" w:rsidRPr="0080050C">
        <w:t>s</w:t>
      </w:r>
      <w:r w:rsidR="007B4F46" w:rsidRPr="0080050C">
        <w:t>tart</w:t>
      </w:r>
      <w:r w:rsidR="00FC3108" w:rsidRPr="0080050C">
        <w:t xml:space="preserve"> – </w:t>
      </w:r>
      <w:r w:rsidR="007B4F46" w:rsidRPr="0080050C">
        <w:t>Technical</w:t>
      </w:r>
      <w:r w:rsidR="00FC3108" w:rsidRPr="0080050C">
        <w:t xml:space="preserve"> </w:t>
      </w:r>
      <w:r w:rsidR="007B4F46" w:rsidRPr="0080050C">
        <w:t>Overview</w:t>
      </w:r>
      <w:r w:rsidR="00C913D3" w:rsidRPr="0080050C">
        <w:t xml:space="preserve"> document.</w:t>
      </w:r>
    </w:p>
    <w:p w14:paraId="01BB1796" w14:textId="7B223404" w:rsidR="00FD6DB8" w:rsidRPr="0080050C" w:rsidRDefault="00C913D3" w:rsidP="00BA767D">
      <w:r w:rsidRPr="0080050C">
        <w:t xml:space="preserve">The remainder of this document </w:t>
      </w:r>
      <w:r w:rsidR="00E87891" w:rsidRPr="0080050C">
        <w:t>contains the following sections:</w:t>
      </w:r>
    </w:p>
    <w:p w14:paraId="2E534479" w14:textId="6B364117" w:rsidR="00FD6DB8" w:rsidRPr="0080050C" w:rsidRDefault="00F31CBA" w:rsidP="00332844">
      <w:pPr>
        <w:pStyle w:val="BulletList"/>
      </w:pPr>
      <w:r w:rsidRPr="0080050C">
        <w:t xml:space="preserve">Deployment </w:t>
      </w:r>
      <w:r w:rsidR="00902488">
        <w:t>c</w:t>
      </w:r>
      <w:r w:rsidRPr="0080050C">
        <w:t>hecklist</w:t>
      </w:r>
    </w:p>
    <w:p w14:paraId="3C4274E9" w14:textId="1B3ED70B" w:rsidR="00332844" w:rsidRPr="0080050C" w:rsidRDefault="00332844" w:rsidP="00332844">
      <w:pPr>
        <w:pStyle w:val="BulletList"/>
      </w:pPr>
      <w:r w:rsidRPr="0080050C">
        <w:t xml:space="preserve">How to </w:t>
      </w:r>
      <w:r w:rsidR="00902488">
        <w:t>d</w:t>
      </w:r>
      <w:r w:rsidRPr="0080050C">
        <w:t>eploy from GitHub</w:t>
      </w:r>
    </w:p>
    <w:p w14:paraId="75614201" w14:textId="1B6C0D16" w:rsidR="00332844" w:rsidRPr="0080050C" w:rsidRDefault="00902488" w:rsidP="00332844">
      <w:pPr>
        <w:pStyle w:val="BulletList"/>
      </w:pPr>
      <w:r w:rsidRPr="0080050C">
        <w:t>Execut</w:t>
      </w:r>
      <w:r>
        <w:t>e</w:t>
      </w:r>
      <w:r w:rsidRPr="0080050C">
        <w:t xml:space="preserve"> </w:t>
      </w:r>
      <w:r w:rsidR="00332844" w:rsidRPr="0080050C">
        <w:t>the solution</w:t>
      </w:r>
    </w:p>
    <w:p w14:paraId="1B43008E" w14:textId="6F64F72C" w:rsidR="00332844" w:rsidRPr="0080050C" w:rsidRDefault="00332844" w:rsidP="00332844">
      <w:pPr>
        <w:pStyle w:val="BulletList"/>
      </w:pPr>
      <w:r w:rsidRPr="0080050C">
        <w:t>How to add your own data</w:t>
      </w:r>
    </w:p>
    <w:p w14:paraId="040F43A1" w14:textId="1A181F94" w:rsidR="00332844" w:rsidRPr="0080050C" w:rsidRDefault="00332844" w:rsidP="00332844">
      <w:pPr>
        <w:pStyle w:val="BulletList"/>
      </w:pPr>
      <w:r w:rsidRPr="0080050C">
        <w:t>FAQs</w:t>
      </w:r>
    </w:p>
    <w:p w14:paraId="48D4718A" w14:textId="19148ED5" w:rsidR="00BA1566" w:rsidRPr="0080050C" w:rsidRDefault="00BA1566">
      <w:pPr>
        <w:spacing w:after="200" w:line="276" w:lineRule="auto"/>
      </w:pPr>
      <w:r w:rsidRPr="0080050C">
        <w:br w:type="page"/>
      </w:r>
    </w:p>
    <w:p w14:paraId="4EBFFBD6" w14:textId="6B182CE7" w:rsidR="00BA1566" w:rsidRPr="0080050C" w:rsidRDefault="00BA1566" w:rsidP="00BA1566">
      <w:pPr>
        <w:pStyle w:val="Heading1"/>
      </w:pPr>
      <w:bookmarkStart w:id="17" w:name="_Toc30767777"/>
      <w:r w:rsidRPr="0080050C">
        <w:lastRenderedPageBreak/>
        <w:t>Deployment Checklist</w:t>
      </w:r>
      <w:bookmarkEnd w:id="17"/>
    </w:p>
    <w:p w14:paraId="446B414E" w14:textId="074DA91D" w:rsidR="003A7272" w:rsidRPr="0080050C" w:rsidRDefault="003A7272" w:rsidP="003A7272">
      <w:r>
        <w:t>The list below summarise</w:t>
      </w:r>
      <w:r w:rsidR="00674C6A">
        <w:t>s</w:t>
      </w:r>
      <w:r>
        <w:t xml:space="preserve"> each step that needs to be carried out</w:t>
      </w:r>
      <w:r w:rsidR="00975F17">
        <w:t xml:space="preserve"> </w:t>
      </w:r>
      <w:r w:rsidR="1417CE24">
        <w:t xml:space="preserve">in order </w:t>
      </w:r>
      <w:r w:rsidR="00975F17">
        <w:t xml:space="preserve">to deploy the solution. For further details on </w:t>
      </w:r>
      <w:r w:rsidR="00C17FA8">
        <w:t xml:space="preserve">each step please refer to the “Reference Section” </w:t>
      </w:r>
      <w:r w:rsidR="002B12E9">
        <w:t>in this document.</w:t>
      </w:r>
    </w:p>
    <w:p w14:paraId="150BF807" w14:textId="77777777" w:rsidR="00CE43D5" w:rsidRPr="0080050C" w:rsidRDefault="00CE43D5" w:rsidP="00CE43D5">
      <w:pPr>
        <w:pStyle w:val="Heading2"/>
      </w:pPr>
      <w:bookmarkStart w:id="18" w:name="_Toc30767778"/>
      <w:r w:rsidRPr="0080050C">
        <w:t>Pre-deployment Steps</w:t>
      </w:r>
      <w:bookmarkEnd w:id="18"/>
    </w:p>
    <w:tbl>
      <w:tblPr>
        <w:tblStyle w:val="ListTable3-Accent1"/>
        <w:tblW w:w="0" w:type="auto"/>
        <w:tblLook w:val="04A0" w:firstRow="1" w:lastRow="0" w:firstColumn="1" w:lastColumn="0" w:noHBand="0" w:noVBand="1"/>
      </w:tblPr>
      <w:tblGrid>
        <w:gridCol w:w="943"/>
        <w:gridCol w:w="4576"/>
        <w:gridCol w:w="1863"/>
        <w:gridCol w:w="1135"/>
        <w:gridCol w:w="1112"/>
      </w:tblGrid>
      <w:tr w:rsidR="00CE43D5" w:rsidRPr="0080050C" w14:paraId="6B2B8E71"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736D6F9" w14:textId="77777777" w:rsidR="00CE43D5" w:rsidRPr="0080050C" w:rsidRDefault="00CE43D5" w:rsidP="00805CE7">
            <w:pPr>
              <w:spacing w:after="0"/>
              <w:rPr>
                <w:color w:val="FEFFFF" w:themeColor="text2"/>
              </w:rPr>
            </w:pPr>
            <w:r w:rsidRPr="0080050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5DE1CB4C"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3A410F55"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6CF5F8D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358E69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7493F50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11AA0F00" w14:textId="77777777" w:rsidTr="00805CE7">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10465CA" w14:textId="77777777" w:rsidR="00CE43D5" w:rsidRPr="0080050C" w:rsidRDefault="00CE43D5" w:rsidP="00805CE7">
            <w:pPr>
              <w:spacing w:after="0"/>
              <w:rPr>
                <w:color w:val="FEFFFF" w:themeColor="text2"/>
              </w:rPr>
            </w:pPr>
            <w:r w:rsidRPr="0080050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20C196AE" w14:textId="6FDCFABA"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Download and Install prerequisites tools</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DBE4FB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49047E1A" w14:textId="77777777" w:rsidR="00CE43D5" w:rsidRPr="0080050C" w:rsidRDefault="00CE43D5" w:rsidP="00805CE7">
            <w:pPr>
              <w:outlineLvl w:val="0"/>
              <w:cnfStyle w:val="000000100000" w:firstRow="0" w:lastRow="0" w:firstColumn="0" w:lastColumn="0" w:oddVBand="0" w:evenVBand="0" w:oddHBand="1" w:evenHBand="0" w:firstRowFirstColumn="0" w:firstRowLastColumn="0" w:lastRowFirstColumn="0" w:lastRowLastColumn="0"/>
            </w:pPr>
            <w:bookmarkStart w:id="19" w:name="_Toc30767779"/>
            <w:r w:rsidRPr="0080050C">
              <w:t>3.1.1</w:t>
            </w:r>
            <w:bookmarkEnd w:id="19"/>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4C66752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CD068EE" w14:textId="77777777" w:rsidTr="00805CE7">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440E29B3" w14:textId="77777777" w:rsidR="00CE43D5" w:rsidRPr="0080050C" w:rsidRDefault="00CE43D5" w:rsidP="00805CE7">
            <w:pPr>
              <w:spacing w:after="0"/>
              <w:rPr>
                <w:color w:val="FEFFFF" w:themeColor="text2"/>
              </w:rPr>
            </w:pPr>
            <w:r w:rsidRPr="0080050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6E62826E" w14:textId="0B8BAAA8"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Configure PowerShell</w:t>
            </w:r>
            <w:r w:rsidR="00D41843">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54329DF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34E2C4B4" w14:textId="77777777" w:rsidR="00CE43D5" w:rsidRPr="0080050C" w:rsidRDefault="00CE43D5" w:rsidP="00805CE7">
            <w:pPr>
              <w:outlineLvl w:val="0"/>
              <w:cnfStyle w:val="000000000000" w:firstRow="0" w:lastRow="0" w:firstColumn="0" w:lastColumn="0" w:oddVBand="0" w:evenVBand="0" w:oddHBand="0" w:evenHBand="0" w:firstRowFirstColumn="0" w:firstRowLastColumn="0" w:lastRowFirstColumn="0" w:lastRowLastColumn="0"/>
            </w:pPr>
            <w:bookmarkStart w:id="20" w:name="_Toc30767780"/>
            <w:r w:rsidRPr="0080050C">
              <w:t>3.1.3.1</w:t>
            </w:r>
            <w:bookmarkEnd w:id="20"/>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AA0FB2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3E6B7C88"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25630E1" w14:textId="77777777" w:rsidR="00CE43D5" w:rsidRPr="0080050C" w:rsidRDefault="00CE43D5" w:rsidP="00805CE7">
            <w:pPr>
              <w:spacing w:after="0"/>
              <w:rPr>
                <w:color w:val="FEFFFF" w:themeColor="text2"/>
              </w:rPr>
            </w:pPr>
            <w:r w:rsidRPr="0080050C">
              <w:rPr>
                <w:color w:val="FEFFFF" w:themeColor="text2"/>
              </w:rPr>
              <w:t>2.1</w:t>
            </w:r>
          </w:p>
        </w:tc>
        <w:tc>
          <w:tcPr>
            <w:tcW w:w="4576" w:type="dxa"/>
            <w:tcBorders>
              <w:top w:val="single" w:sz="4" w:space="0" w:color="auto"/>
              <w:left w:val="single" w:sz="4" w:space="0" w:color="auto"/>
              <w:bottom w:val="single" w:sz="4" w:space="0" w:color="auto"/>
              <w:right w:val="single" w:sz="4" w:space="0" w:color="auto"/>
            </w:tcBorders>
          </w:tcPr>
          <w:p w14:paraId="2F9DE6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57B2EA5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05D536E5"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5FA7AB8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04FD461D"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C95533C" w14:textId="77777777" w:rsidR="00CE43D5" w:rsidRPr="0080050C" w:rsidRDefault="00CE43D5" w:rsidP="00805CE7">
            <w:pPr>
              <w:spacing w:after="0"/>
              <w:rPr>
                <w:color w:val="FEFFFF" w:themeColor="text2"/>
              </w:rPr>
            </w:pPr>
            <w:r w:rsidRPr="0080050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47A6F8DE"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Install the “AzureRM” PowerShell modules. </w:t>
            </w:r>
          </w:p>
          <w:p w14:paraId="6BA62ED8" w14:textId="081EB6E4"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‘Install-Module AzureRm -AllowClobber -Force -Scope LocalMachine’</w:t>
            </w:r>
            <w:r w:rsidR="00D41843">
              <w:t>.</w:t>
            </w:r>
          </w:p>
        </w:tc>
        <w:tc>
          <w:tcPr>
            <w:tcW w:w="1863" w:type="dxa"/>
            <w:tcBorders>
              <w:top w:val="single" w:sz="4" w:space="0" w:color="auto"/>
              <w:left w:val="single" w:sz="4" w:space="0" w:color="auto"/>
              <w:bottom w:val="single" w:sz="4" w:space="0" w:color="auto"/>
              <w:right w:val="single" w:sz="4" w:space="0" w:color="auto"/>
            </w:tcBorders>
          </w:tcPr>
          <w:p w14:paraId="615FF84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Console (Admin)</w:t>
            </w:r>
          </w:p>
        </w:tc>
        <w:tc>
          <w:tcPr>
            <w:tcW w:w="1135" w:type="dxa"/>
            <w:tcBorders>
              <w:top w:val="single" w:sz="4" w:space="0" w:color="auto"/>
              <w:left w:val="single" w:sz="4" w:space="0" w:color="auto"/>
              <w:bottom w:val="single" w:sz="4" w:space="0" w:color="auto"/>
              <w:right w:val="single" w:sz="4" w:space="0" w:color="auto"/>
            </w:tcBorders>
          </w:tcPr>
          <w:p w14:paraId="39C46D2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3.1.3.1</w:t>
            </w:r>
          </w:p>
        </w:tc>
        <w:tc>
          <w:tcPr>
            <w:tcW w:w="1112" w:type="dxa"/>
            <w:tcBorders>
              <w:top w:val="single" w:sz="4" w:space="0" w:color="auto"/>
              <w:left w:val="single" w:sz="4" w:space="0" w:color="auto"/>
              <w:bottom w:val="single" w:sz="4" w:space="0" w:color="auto"/>
              <w:right w:val="single" w:sz="4" w:space="0" w:color="auto"/>
            </w:tcBorders>
          </w:tcPr>
          <w:p w14:paraId="3F9CFF5C"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04AD4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3778A46" w14:textId="77777777" w:rsidR="00CE43D5" w:rsidRPr="0080050C" w:rsidRDefault="00CE43D5" w:rsidP="00805CE7">
            <w:pPr>
              <w:spacing w:after="0"/>
              <w:rPr>
                <w:color w:val="FEFFFF" w:themeColor="text2"/>
              </w:rPr>
            </w:pPr>
            <w:r w:rsidRPr="0080050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1C005AB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54A4528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3EFDF1A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2F2CAF3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2613ACA2"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C6440F" w14:textId="77777777" w:rsidR="00CE43D5" w:rsidRPr="0080050C" w:rsidRDefault="00CE43D5" w:rsidP="00805CE7">
            <w:pPr>
              <w:spacing w:after="0"/>
              <w:rPr>
                <w:color w:val="FEFFFF" w:themeColor="text2"/>
              </w:rPr>
            </w:pPr>
            <w:r w:rsidRPr="0080050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1E2DB0F8" w14:textId="1D5B03B9"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resource group, providing an appropriate name and assigning tags and permissions</w:t>
            </w:r>
            <w:r w:rsidR="00D41843">
              <w:t>.</w:t>
            </w:r>
          </w:p>
        </w:tc>
        <w:tc>
          <w:tcPr>
            <w:tcW w:w="1863" w:type="dxa"/>
            <w:tcBorders>
              <w:top w:val="single" w:sz="4" w:space="0" w:color="auto"/>
              <w:left w:val="single" w:sz="4" w:space="0" w:color="auto"/>
              <w:bottom w:val="single" w:sz="4" w:space="0" w:color="auto"/>
              <w:right w:val="single" w:sz="4" w:space="0" w:color="auto"/>
            </w:tcBorders>
          </w:tcPr>
          <w:p w14:paraId="59EAD27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098034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3.1.3.2</w:t>
            </w:r>
          </w:p>
        </w:tc>
        <w:tc>
          <w:tcPr>
            <w:tcW w:w="1112" w:type="dxa"/>
            <w:tcBorders>
              <w:top w:val="single" w:sz="4" w:space="0" w:color="auto"/>
              <w:left w:val="single" w:sz="4" w:space="0" w:color="auto"/>
              <w:bottom w:val="single" w:sz="4" w:space="0" w:color="auto"/>
              <w:right w:val="single" w:sz="4" w:space="0" w:color="auto"/>
            </w:tcBorders>
          </w:tcPr>
          <w:p w14:paraId="02C3A167"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124A962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BD28FE1" w14:textId="77777777" w:rsidR="00CE43D5" w:rsidRPr="0080050C" w:rsidRDefault="00CE43D5" w:rsidP="00805CE7">
            <w:pPr>
              <w:spacing w:after="0"/>
              <w:rPr>
                <w:color w:val="FEFFFF" w:themeColor="text2"/>
              </w:rPr>
            </w:pPr>
            <w:r w:rsidRPr="0080050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37E69117" w14:textId="47AAA13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Create Resource Group</w:t>
            </w:r>
            <w:r w:rsidR="00D41843">
              <w:t>.</w:t>
            </w:r>
          </w:p>
        </w:tc>
        <w:tc>
          <w:tcPr>
            <w:tcW w:w="1863" w:type="dxa"/>
            <w:tcBorders>
              <w:top w:val="single" w:sz="4" w:space="0" w:color="auto"/>
              <w:left w:val="single" w:sz="4" w:space="0" w:color="auto"/>
              <w:bottom w:val="single" w:sz="4" w:space="0" w:color="auto"/>
              <w:right w:val="single" w:sz="4" w:space="0" w:color="auto"/>
            </w:tcBorders>
          </w:tcPr>
          <w:p w14:paraId="2358FDD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280EFCD2"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6205C4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06737A4" w14:textId="77777777" w:rsidTr="00805CE7">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526F0765" w14:textId="77777777" w:rsidR="00CE43D5" w:rsidRPr="0080050C" w:rsidRDefault="00CE43D5" w:rsidP="00805CE7">
            <w:pPr>
              <w:spacing w:after="0"/>
              <w:rPr>
                <w:color w:val="FEFFFF" w:themeColor="text2"/>
              </w:rPr>
            </w:pPr>
            <w:r w:rsidRPr="0080050C">
              <w:rPr>
                <w:color w:val="FEFFFF" w:themeColor="text2"/>
              </w:rPr>
              <w:t>4.2</w:t>
            </w:r>
          </w:p>
        </w:tc>
        <w:tc>
          <w:tcPr>
            <w:tcW w:w="4576" w:type="dxa"/>
            <w:tcBorders>
              <w:top w:val="single" w:sz="4" w:space="0" w:color="auto"/>
              <w:left w:val="single" w:sz="4" w:space="0" w:color="auto"/>
              <w:bottom w:val="single" w:sz="4" w:space="0" w:color="auto"/>
              <w:right w:val="single" w:sz="4" w:space="0" w:color="auto"/>
            </w:tcBorders>
          </w:tcPr>
          <w:p w14:paraId="087B947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7FC87B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7DEEEDB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223545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00ECDC46"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2CE649A" w14:textId="77777777" w:rsidR="00CE43D5" w:rsidRPr="0080050C" w:rsidRDefault="00CE43D5" w:rsidP="00805CE7">
            <w:pPr>
              <w:spacing w:after="0"/>
              <w:rPr>
                <w:color w:val="FEFFFF" w:themeColor="text2"/>
              </w:rPr>
            </w:pPr>
            <w:r w:rsidRPr="0080050C">
              <w:rPr>
                <w:color w:val="FEFFFF" w:themeColor="text2"/>
              </w:rPr>
              <w:t>4.3</w:t>
            </w:r>
          </w:p>
        </w:tc>
        <w:tc>
          <w:tcPr>
            <w:tcW w:w="4576" w:type="dxa"/>
            <w:tcBorders>
              <w:top w:val="single" w:sz="4" w:space="0" w:color="auto"/>
              <w:left w:val="single" w:sz="4" w:space="0" w:color="auto"/>
              <w:bottom w:val="single" w:sz="4" w:space="0" w:color="auto"/>
              <w:right w:val="single" w:sz="4" w:space="0" w:color="auto"/>
            </w:tcBorders>
          </w:tcPr>
          <w:p w14:paraId="42F6092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73C96F7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Azure Portal</w:t>
            </w:r>
          </w:p>
        </w:tc>
        <w:tc>
          <w:tcPr>
            <w:tcW w:w="1135" w:type="dxa"/>
            <w:tcBorders>
              <w:top w:val="single" w:sz="4" w:space="0" w:color="auto"/>
              <w:left w:val="single" w:sz="4" w:space="0" w:color="auto"/>
              <w:bottom w:val="single" w:sz="4" w:space="0" w:color="auto"/>
              <w:right w:val="single" w:sz="4" w:space="0" w:color="auto"/>
            </w:tcBorders>
          </w:tcPr>
          <w:p w14:paraId="11C5FA5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3222B8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19CB1138" w14:textId="77777777" w:rsidR="00CE43D5" w:rsidRPr="0080050C" w:rsidRDefault="00CE43D5" w:rsidP="00CE43D5"/>
    <w:p w14:paraId="1E605622" w14:textId="77777777" w:rsidR="00CE43D5" w:rsidRPr="0080050C" w:rsidRDefault="00CE43D5" w:rsidP="00CE43D5">
      <w:pPr>
        <w:pStyle w:val="Heading2"/>
      </w:pPr>
      <w:bookmarkStart w:id="21" w:name="_Toc30767781"/>
      <w:r w:rsidRPr="0080050C">
        <w:t>Deployment Steps</w:t>
      </w:r>
      <w:bookmarkEnd w:id="21"/>
    </w:p>
    <w:tbl>
      <w:tblPr>
        <w:tblStyle w:val="ListTable3-Accent1"/>
        <w:tblW w:w="0" w:type="auto"/>
        <w:tblLook w:val="04A0" w:firstRow="1" w:lastRow="0" w:firstColumn="1" w:lastColumn="0" w:noHBand="0" w:noVBand="1"/>
      </w:tblPr>
      <w:tblGrid>
        <w:gridCol w:w="738"/>
        <w:gridCol w:w="4828"/>
        <w:gridCol w:w="1807"/>
        <w:gridCol w:w="1144"/>
        <w:gridCol w:w="1112"/>
      </w:tblGrid>
      <w:tr w:rsidR="00CE43D5" w:rsidRPr="0080050C" w14:paraId="23794D44"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0D50B96" w14:textId="77777777" w:rsidR="00CE43D5" w:rsidRPr="0080050C" w:rsidRDefault="00CE43D5" w:rsidP="00805CE7">
            <w:pPr>
              <w:spacing w:after="0"/>
              <w:rPr>
                <w:color w:val="FEFFFF" w:themeColor="text2"/>
              </w:rPr>
            </w:pPr>
            <w:r w:rsidRPr="0080050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382A68A6"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4DFD80CB"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1142D972"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C9C9AE4"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2EEF0AAD"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76CED91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F95E8F0" w14:textId="77777777" w:rsidR="00CE43D5" w:rsidRPr="0080050C" w:rsidRDefault="00CE43D5" w:rsidP="00805CE7">
            <w:pPr>
              <w:spacing w:after="0"/>
              <w:rPr>
                <w:color w:val="FEFFFF" w:themeColor="text2"/>
              </w:rPr>
            </w:pPr>
            <w:r w:rsidRPr="0080050C">
              <w:rPr>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35164B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Download the code from the Nonprofit Data Warehouse GitHub </w:t>
            </w:r>
            <w:hyperlink r:id="rId11" w:history="1">
              <w:r w:rsidRPr="0080050C">
                <w:rPr>
                  <w:rStyle w:val="Hyperlink"/>
                </w:rPr>
                <w:t>repository</w:t>
              </w:r>
            </w:hyperlink>
            <w:r w:rsidRPr="0080050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334B1CE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63A08D3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2155E21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1627352"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86BB15A" w14:textId="77777777" w:rsidR="00CE43D5" w:rsidRPr="0080050C" w:rsidRDefault="00CE43D5" w:rsidP="00805CE7">
            <w:pPr>
              <w:spacing w:after="0"/>
              <w:rPr>
                <w:color w:val="FEFFFF" w:themeColor="text2"/>
              </w:rPr>
            </w:pPr>
            <w:r w:rsidRPr="0080050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567FD416" w14:textId="77F72F4A"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Deploy Solution Reso</w:t>
            </w:r>
            <w:r w:rsidR="001D1EFC" w:rsidRPr="0080050C">
              <w:t>u</w:t>
            </w:r>
            <w:r w:rsidRPr="0080050C">
              <w:t>rces and Configuration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0F83CB8"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4E3E017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3BCAE290"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74CF38F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8EEF5CA" w14:textId="77777777" w:rsidR="00CE43D5" w:rsidRPr="0080050C" w:rsidRDefault="00CE43D5" w:rsidP="00805CE7">
            <w:pPr>
              <w:spacing w:after="0"/>
              <w:rPr>
                <w:color w:val="FEFFFF" w:themeColor="text2"/>
              </w:rPr>
            </w:pPr>
            <w:r w:rsidRPr="0080050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325840E4" w14:textId="60DE1D32"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“DeployOrchestrator.ps1” PowerShell script and configure parameters if necessary. Ensure that execution context and path in the PowerShell ISE execution log matches the solution’s folder location</w:t>
            </w:r>
            <w:r w:rsidR="00D41843">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7EBE43F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44346F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0405FD3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BE78BF7"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CCA02DF" w14:textId="77777777" w:rsidR="00CE43D5" w:rsidRPr="0080050C" w:rsidRDefault="00CE43D5" w:rsidP="00805CE7">
            <w:pPr>
              <w:spacing w:after="0"/>
              <w:rPr>
                <w:color w:val="FEFFFF" w:themeColor="text2"/>
              </w:rPr>
            </w:pPr>
            <w:r w:rsidRPr="0080050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7CDD116E" w14:textId="4412F5FC"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Obtain the Azure Subscription ID from Azure Portal and query External IP Address with a search enging on choice</w:t>
            </w:r>
            <w:r w:rsidR="00D41843">
              <w:t>.</w:t>
            </w:r>
          </w:p>
        </w:tc>
        <w:tc>
          <w:tcPr>
            <w:tcW w:w="1807" w:type="dxa"/>
            <w:tcBorders>
              <w:top w:val="single" w:sz="4" w:space="0" w:color="auto"/>
              <w:left w:val="single" w:sz="4" w:space="0" w:color="auto"/>
              <w:bottom w:val="single" w:sz="4" w:space="0" w:color="auto"/>
              <w:right w:val="single" w:sz="4" w:space="0" w:color="auto"/>
            </w:tcBorders>
          </w:tcPr>
          <w:p w14:paraId="47F2A2CB"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Internet Browser/Azure Portal</w:t>
            </w:r>
          </w:p>
        </w:tc>
        <w:tc>
          <w:tcPr>
            <w:tcW w:w="1144" w:type="dxa"/>
            <w:tcBorders>
              <w:top w:val="single" w:sz="4" w:space="0" w:color="auto"/>
              <w:left w:val="single" w:sz="4" w:space="0" w:color="auto"/>
              <w:bottom w:val="single" w:sz="4" w:space="0" w:color="auto"/>
              <w:right w:val="single" w:sz="4" w:space="0" w:color="auto"/>
            </w:tcBorders>
          </w:tcPr>
          <w:p w14:paraId="425C2D1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6539F7E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FA16392"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7CF16E06" w14:textId="77777777" w:rsidR="00CE43D5" w:rsidRPr="0080050C" w:rsidRDefault="00CE43D5" w:rsidP="00805CE7">
            <w:pPr>
              <w:spacing w:after="0"/>
              <w:rPr>
                <w:color w:val="FEFFFF" w:themeColor="text2"/>
              </w:rPr>
            </w:pPr>
            <w:r w:rsidRPr="0080050C">
              <w:rPr>
                <w:color w:val="FEFFFF" w:themeColor="text2"/>
              </w:rPr>
              <w:t>2.4</w:t>
            </w:r>
          </w:p>
        </w:tc>
        <w:tc>
          <w:tcPr>
            <w:tcW w:w="4828" w:type="dxa"/>
            <w:tcBorders>
              <w:top w:val="single" w:sz="4" w:space="0" w:color="auto"/>
              <w:left w:val="single" w:sz="4" w:space="0" w:color="auto"/>
              <w:bottom w:val="single" w:sz="4" w:space="0" w:color="auto"/>
              <w:right w:val="single" w:sz="4" w:space="0" w:color="auto"/>
            </w:tcBorders>
          </w:tcPr>
          <w:p w14:paraId="5516E0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Execute Script (F5) and provide the mandatory parameters when requested:</w:t>
            </w:r>
          </w:p>
          <w:p w14:paraId="69B2661B"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Azure Subscription ID ($SubscriptionId), </w:t>
            </w:r>
          </w:p>
          <w:p w14:paraId="7C03F990" w14:textId="77777777"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 xml:space="preserve">IP Address ($OrganisationPublicIPAddress) </w:t>
            </w:r>
          </w:p>
          <w:p w14:paraId="3F8A0EC3" w14:textId="29AEE083" w:rsidR="00CE43D5" w:rsidRPr="0080050C" w:rsidRDefault="00CE43D5" w:rsidP="00CE43D5">
            <w:pPr>
              <w:pStyle w:val="ListParagraph"/>
              <w:numPr>
                <w:ilvl w:val="0"/>
                <w:numId w:val="62"/>
              </w:numPr>
              <w:spacing w:after="0"/>
              <w:jc w:val="left"/>
              <w:cnfStyle w:val="000000100000" w:firstRow="0" w:lastRow="0" w:firstColumn="0" w:lastColumn="0" w:oddVBand="0" w:evenVBand="0" w:oddHBand="1" w:evenHBand="0" w:firstRowFirstColumn="0" w:firstRowLastColumn="0" w:lastRowFirstColumn="0" w:lastRowLastColumn="0"/>
            </w:pPr>
            <w:r w:rsidRPr="0080050C">
              <w:t>Project name ($Project)</w:t>
            </w:r>
            <w:r w:rsidR="00D41843">
              <w:t>.</w:t>
            </w:r>
          </w:p>
        </w:tc>
        <w:tc>
          <w:tcPr>
            <w:tcW w:w="1807" w:type="dxa"/>
            <w:tcBorders>
              <w:top w:val="single" w:sz="4" w:space="0" w:color="auto"/>
              <w:left w:val="single" w:sz="4" w:space="0" w:color="auto"/>
              <w:bottom w:val="single" w:sz="4" w:space="0" w:color="auto"/>
              <w:right w:val="single" w:sz="4" w:space="0" w:color="auto"/>
            </w:tcBorders>
          </w:tcPr>
          <w:p w14:paraId="2E6515A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76FC4DB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83EE34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4CA46109" w14:textId="77777777" w:rsidTr="00805CE7">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D75B6E6" w14:textId="77777777" w:rsidR="00CE43D5" w:rsidRPr="0080050C" w:rsidRDefault="00CE43D5" w:rsidP="00805CE7">
            <w:pPr>
              <w:spacing w:after="0"/>
              <w:rPr>
                <w:color w:val="FEFFFF" w:themeColor="text2"/>
              </w:rPr>
            </w:pPr>
            <w:r w:rsidRPr="0080050C">
              <w:rPr>
                <w:color w:val="FEFFFF" w:themeColor="text2"/>
              </w:rPr>
              <w:lastRenderedPageBreak/>
              <w:t>2.5</w:t>
            </w:r>
          </w:p>
        </w:tc>
        <w:tc>
          <w:tcPr>
            <w:tcW w:w="4828" w:type="dxa"/>
            <w:tcBorders>
              <w:top w:val="single" w:sz="4" w:space="0" w:color="auto"/>
              <w:left w:val="single" w:sz="4" w:space="0" w:color="auto"/>
              <w:bottom w:val="single" w:sz="4" w:space="0" w:color="auto"/>
              <w:right w:val="single" w:sz="4" w:space="0" w:color="auto"/>
            </w:tcBorders>
          </w:tcPr>
          <w:p w14:paraId="07F66DC0" w14:textId="44D0F6D5"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Login to Azure Portal by providing the Azure credentials to the new PowerShell Script’s Login window</w:t>
            </w:r>
            <w:r w:rsidR="00D41843">
              <w:t>.</w:t>
            </w:r>
          </w:p>
        </w:tc>
        <w:tc>
          <w:tcPr>
            <w:tcW w:w="1807" w:type="dxa"/>
            <w:tcBorders>
              <w:top w:val="single" w:sz="4" w:space="0" w:color="auto"/>
              <w:left w:val="single" w:sz="4" w:space="0" w:color="auto"/>
              <w:bottom w:val="single" w:sz="4" w:space="0" w:color="auto"/>
              <w:right w:val="single" w:sz="4" w:space="0" w:color="auto"/>
            </w:tcBorders>
          </w:tcPr>
          <w:p w14:paraId="13DD0A36"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21DD7A9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48B46C1D"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6191E7C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92B8191" w14:textId="77777777" w:rsidR="00CE43D5" w:rsidRPr="0080050C" w:rsidRDefault="00CE43D5" w:rsidP="00805CE7">
            <w:pPr>
              <w:spacing w:after="0"/>
              <w:rPr>
                <w:color w:val="FEFFFF" w:themeColor="text2"/>
              </w:rPr>
            </w:pPr>
            <w:r w:rsidRPr="0080050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751675B5" w14:textId="1F9A2CBC"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W</w:t>
            </w:r>
            <w:r w:rsidR="00BF01D2" w:rsidRPr="0080050C">
              <w:t>h</w:t>
            </w:r>
            <w:r w:rsidRPr="0080050C">
              <w:t xml:space="preserve">en PowerShell </w:t>
            </w:r>
            <w:r w:rsidR="00D202C8" w:rsidRPr="0080050C">
              <w:t>execution</w:t>
            </w:r>
            <w:r w:rsidRPr="0080050C">
              <w:t xml:space="preserve"> </w:t>
            </w:r>
            <w:r w:rsidR="006B6FB2" w:rsidRPr="0080050C">
              <w:t>has</w:t>
            </w:r>
            <w:r w:rsidRPr="0080050C">
              <w:t xml:space="preserve"> finished check if there were any errors in ISE execution log</w:t>
            </w:r>
            <w:r w:rsidR="00D41843">
              <w:t>.</w:t>
            </w:r>
          </w:p>
        </w:tc>
        <w:tc>
          <w:tcPr>
            <w:tcW w:w="1807" w:type="dxa"/>
            <w:tcBorders>
              <w:top w:val="single" w:sz="4" w:space="0" w:color="auto"/>
              <w:left w:val="single" w:sz="4" w:space="0" w:color="auto"/>
              <w:bottom w:val="single" w:sz="4" w:space="0" w:color="auto"/>
              <w:right w:val="single" w:sz="4" w:space="0" w:color="auto"/>
            </w:tcBorders>
          </w:tcPr>
          <w:p w14:paraId="79AE9F6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PowerShell ISE</w:t>
            </w:r>
          </w:p>
        </w:tc>
        <w:tc>
          <w:tcPr>
            <w:tcW w:w="1144" w:type="dxa"/>
            <w:tcBorders>
              <w:top w:val="single" w:sz="4" w:space="0" w:color="auto"/>
              <w:left w:val="single" w:sz="4" w:space="0" w:color="auto"/>
              <w:bottom w:val="single" w:sz="4" w:space="0" w:color="auto"/>
              <w:right w:val="single" w:sz="4" w:space="0" w:color="auto"/>
            </w:tcBorders>
          </w:tcPr>
          <w:p w14:paraId="3B254B8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20CFDE5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bl>
    <w:p w14:paraId="3575A944" w14:textId="77777777" w:rsidR="00CE43D5" w:rsidRPr="0080050C" w:rsidRDefault="00CE43D5" w:rsidP="00CE43D5"/>
    <w:p w14:paraId="7DEB65B9" w14:textId="77777777" w:rsidR="00CE43D5" w:rsidRPr="0080050C" w:rsidRDefault="00CE43D5" w:rsidP="00CE43D5">
      <w:pPr>
        <w:pStyle w:val="Heading2"/>
      </w:pPr>
      <w:bookmarkStart w:id="22" w:name="_Toc30767782"/>
      <w:r w:rsidRPr="0080050C">
        <w:t>Post-deployment steps</w:t>
      </w:r>
      <w:bookmarkEnd w:id="22"/>
    </w:p>
    <w:tbl>
      <w:tblPr>
        <w:tblStyle w:val="ListTable3-Accent1"/>
        <w:tblW w:w="0" w:type="auto"/>
        <w:tblLook w:val="04A0" w:firstRow="1" w:lastRow="0" w:firstColumn="1" w:lastColumn="0" w:noHBand="0" w:noVBand="1"/>
      </w:tblPr>
      <w:tblGrid>
        <w:gridCol w:w="618"/>
        <w:gridCol w:w="4904"/>
        <w:gridCol w:w="1763"/>
        <w:gridCol w:w="1232"/>
        <w:gridCol w:w="1112"/>
      </w:tblGrid>
      <w:tr w:rsidR="00CE43D5" w:rsidRPr="0080050C" w14:paraId="2BD6488D" w14:textId="77777777" w:rsidTr="00805CE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AAA6A1C" w14:textId="77777777" w:rsidR="00CE43D5" w:rsidRPr="0080050C" w:rsidRDefault="00CE43D5" w:rsidP="00805CE7">
            <w:pPr>
              <w:spacing w:after="0"/>
              <w:rPr>
                <w:color w:val="FEFFFF" w:themeColor="text2"/>
              </w:rPr>
            </w:pPr>
            <w:r w:rsidRPr="0080050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06B5906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7E71D69F"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704380BA"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68AE603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color w:val="FEFFFF" w:themeColor="text2"/>
              </w:rPr>
              <w:t>Complete?</w:t>
            </w:r>
          </w:p>
          <w:p w14:paraId="04AE3FE8" w14:textId="77777777" w:rsidR="00CE43D5" w:rsidRPr="0080050C" w:rsidRDefault="00CE43D5" w:rsidP="00805CE7">
            <w:pPr>
              <w:spacing w:after="0"/>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(Yes/No)</w:t>
            </w:r>
          </w:p>
        </w:tc>
      </w:tr>
      <w:tr w:rsidR="00CE43D5" w:rsidRPr="0080050C" w14:paraId="07971FA9"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6AA1593" w14:textId="77777777" w:rsidR="00CE43D5" w:rsidRPr="0080050C" w:rsidRDefault="00CE43D5" w:rsidP="00805CE7">
            <w:pPr>
              <w:spacing w:after="0"/>
              <w:rPr>
                <w:color w:val="FEFFFF" w:themeColor="text2"/>
              </w:rPr>
            </w:pPr>
            <w:r w:rsidRPr="0080050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560A85C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6CBA701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color w:val="1F2E56" w:themeColor="accent1"/>
                <w:sz w:val="26"/>
                <w:szCs w:val="26"/>
              </w:rPr>
            </w:pPr>
            <w:r w:rsidRPr="0080050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76C066A"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163EF058"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F84164C"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A65901" w14:textId="77777777" w:rsidR="00CE43D5" w:rsidRPr="0080050C" w:rsidRDefault="00CE43D5" w:rsidP="00805CE7">
            <w:pPr>
              <w:spacing w:after="0"/>
              <w:rPr>
                <w:color w:val="FEFFFF" w:themeColor="text2"/>
              </w:rPr>
            </w:pPr>
            <w:r w:rsidRPr="0080050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47B1678F"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Open the post deployment scripts that can be found in the location </w:t>
            </w:r>
            <w:r w:rsidRPr="0080050C">
              <w:rPr>
                <w:szCs w:val="18"/>
              </w:rPr>
              <w:t>‘/Warehouse/Project/Scripts/PostDeployment’</w:t>
            </w:r>
            <w:r w:rsidRPr="0080050C">
              <w:t>. These scripts are named:</w:t>
            </w:r>
          </w:p>
          <w:p w14:paraId="7BDEBDE0"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Control.CurationStage.Populate</w:t>
            </w:r>
          </w:p>
          <w:p w14:paraId="2B272DEB"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Control.Entity.Populate</w:t>
            </w:r>
          </w:p>
          <w:p w14:paraId="19194772" w14:textId="7777777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Control.PipelineStatusType.Populate</w:t>
            </w:r>
          </w:p>
          <w:p w14:paraId="79D6A74B" w14:textId="78B2FC97" w:rsidR="00CE43D5" w:rsidRPr="0080050C" w:rsidRDefault="00CE43D5" w:rsidP="00CE43D5">
            <w:pPr>
              <w:pStyle w:val="ListParagraph"/>
              <w:numPr>
                <w:ilvl w:val="0"/>
                <w:numId w:val="60"/>
              </w:numPr>
              <w:spacing w:after="0"/>
              <w:jc w:val="left"/>
              <w:cnfStyle w:val="000000000000" w:firstRow="0" w:lastRow="0" w:firstColumn="0" w:lastColumn="0" w:oddVBand="0" w:evenVBand="0" w:oddHBand="0" w:evenHBand="0" w:firstRowFirstColumn="0" w:firstRowLastColumn="0" w:lastRowFirstColumn="0" w:lastRowLastColumn="0"/>
            </w:pPr>
            <w:r w:rsidRPr="0080050C">
              <w:t>Control.SourceSystem.Populate</w:t>
            </w:r>
            <w:r w:rsidR="00D41843">
              <w:t>.</w:t>
            </w:r>
          </w:p>
        </w:tc>
        <w:tc>
          <w:tcPr>
            <w:tcW w:w="1776" w:type="dxa"/>
            <w:tcBorders>
              <w:top w:val="single" w:sz="4" w:space="0" w:color="auto"/>
              <w:left w:val="single" w:sz="4" w:space="0" w:color="auto"/>
              <w:bottom w:val="single" w:sz="4" w:space="0" w:color="auto"/>
              <w:right w:val="single" w:sz="4" w:space="0" w:color="auto"/>
            </w:tcBorders>
          </w:tcPr>
          <w:p w14:paraId="3ADCE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46D720A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460C437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5CD4AB7"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958500D" w14:textId="77777777" w:rsidR="00CE43D5" w:rsidRPr="0080050C" w:rsidRDefault="00CE43D5" w:rsidP="00805CE7">
            <w:pPr>
              <w:spacing w:after="0"/>
              <w:rPr>
                <w:color w:val="FEFFFF" w:themeColor="text2"/>
              </w:rPr>
            </w:pPr>
            <w:r w:rsidRPr="0080050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7C03F8E2" w14:textId="34E7CE64"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 xml:space="preserve">Run each SQL script as a query against the data warehouse. </w:t>
            </w:r>
            <w:r w:rsidR="00D043A7">
              <w:t>Confirm that</w:t>
            </w:r>
            <w:r w:rsidR="00D043A7" w:rsidRPr="0080050C">
              <w:t xml:space="preserve"> </w:t>
            </w:r>
            <w:r w:rsidRPr="0080050C">
              <w:t xml:space="preserve">the appropriate objects have been populated </w:t>
            </w:r>
            <w:r w:rsidR="004C3536">
              <w:t>there</w:t>
            </w:r>
            <w:r w:rsidRPr="0080050C">
              <w:t>after. The objects are named:</w:t>
            </w:r>
          </w:p>
          <w:p w14:paraId="3F6FE119"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Control.CurationStage</w:t>
            </w:r>
          </w:p>
          <w:p w14:paraId="421B649B"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Control.Entity</w:t>
            </w:r>
          </w:p>
          <w:p w14:paraId="2FEF770F" w14:textId="77777777"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Control.PipelineStatusType</w:t>
            </w:r>
          </w:p>
          <w:p w14:paraId="10B751BE" w14:textId="059113F6" w:rsidR="00CE43D5" w:rsidRPr="0080050C" w:rsidRDefault="00CE43D5" w:rsidP="00CE43D5">
            <w:pPr>
              <w:pStyle w:val="ListParagraph"/>
              <w:numPr>
                <w:ilvl w:val="0"/>
                <w:numId w:val="61"/>
              </w:numPr>
              <w:spacing w:after="0"/>
              <w:jc w:val="left"/>
              <w:cnfStyle w:val="000000100000" w:firstRow="0" w:lastRow="0" w:firstColumn="0" w:lastColumn="0" w:oddVBand="0" w:evenVBand="0" w:oddHBand="1" w:evenHBand="0" w:firstRowFirstColumn="0" w:firstRowLastColumn="0" w:lastRowFirstColumn="0" w:lastRowLastColumn="0"/>
            </w:pPr>
            <w:r w:rsidRPr="0080050C">
              <w:t>Control.SourceSystem</w:t>
            </w:r>
            <w:r w:rsidR="00D41843">
              <w:t>.</w:t>
            </w:r>
          </w:p>
        </w:tc>
        <w:tc>
          <w:tcPr>
            <w:tcW w:w="1776" w:type="dxa"/>
            <w:tcBorders>
              <w:top w:val="single" w:sz="4" w:space="0" w:color="auto"/>
              <w:left w:val="single" w:sz="4" w:space="0" w:color="auto"/>
              <w:bottom w:val="single" w:sz="4" w:space="0" w:color="auto"/>
              <w:right w:val="single" w:sz="4" w:space="0" w:color="auto"/>
            </w:tcBorders>
          </w:tcPr>
          <w:p w14:paraId="63C7B0F3"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Cs/>
                <w:szCs w:val="26"/>
              </w:rPr>
            </w:pPr>
            <w:r w:rsidRPr="0080050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7EDC4CB0"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64770A26"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736B197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FB8326F" w14:textId="77777777" w:rsidR="00CE43D5" w:rsidRPr="0080050C" w:rsidRDefault="00CE43D5" w:rsidP="00805CE7">
            <w:pPr>
              <w:spacing w:after="0"/>
              <w:rPr>
                <w:color w:val="FEFFFF" w:themeColor="text2"/>
              </w:rPr>
            </w:pPr>
            <w:r w:rsidRPr="0080050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873B201"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5980969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Azure Portal</w:t>
            </w:r>
          </w:p>
        </w:tc>
        <w:tc>
          <w:tcPr>
            <w:tcW w:w="1291" w:type="dxa"/>
            <w:tcBorders>
              <w:top w:val="single" w:sz="4" w:space="0" w:color="auto"/>
              <w:left w:val="single" w:sz="4" w:space="0" w:color="auto"/>
              <w:bottom w:val="single" w:sz="4" w:space="0" w:color="auto"/>
              <w:right w:val="single" w:sz="4" w:space="0" w:color="auto"/>
            </w:tcBorders>
          </w:tcPr>
          <w:p w14:paraId="351D4072"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3E3E345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2AEDFF4C"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6EBDC479" w14:textId="77777777" w:rsidR="00CE43D5" w:rsidRPr="0080050C" w:rsidRDefault="00CE43D5" w:rsidP="00805CE7">
            <w:pPr>
              <w:spacing w:after="0"/>
              <w:rPr>
                <w:color w:val="FEFFFF" w:themeColor="text2"/>
              </w:rPr>
            </w:pPr>
            <w:r w:rsidRPr="0080050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01273DB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9781ECD"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0427F9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422545A7"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38BD5A5D"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0767C21B" w14:textId="77777777" w:rsidR="00CE43D5" w:rsidRPr="0080050C" w:rsidRDefault="00CE43D5" w:rsidP="00805CE7">
            <w:pPr>
              <w:spacing w:after="0"/>
              <w:rPr>
                <w:color w:val="FEFFFF" w:themeColor="text2"/>
              </w:rPr>
            </w:pPr>
            <w:r w:rsidRPr="0080050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328E41D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1680287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4D9C93BA"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0ADC1925"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r w:rsidR="00CE43D5" w:rsidRPr="0080050C" w14:paraId="408EB77A" w14:textId="77777777" w:rsidTr="00805C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34064EC" w14:textId="77777777" w:rsidR="00CE43D5" w:rsidRPr="0080050C" w:rsidRDefault="00CE43D5" w:rsidP="00805CE7">
            <w:pPr>
              <w:spacing w:after="0"/>
              <w:rPr>
                <w:color w:val="FEFFFF" w:themeColor="text2"/>
              </w:rPr>
            </w:pPr>
            <w:r w:rsidRPr="0080050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86C81FB"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25C368A1"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r w:rsidRPr="0080050C">
              <w:t>Power BI Desktop</w:t>
            </w:r>
          </w:p>
        </w:tc>
        <w:tc>
          <w:tcPr>
            <w:tcW w:w="1291" w:type="dxa"/>
            <w:tcBorders>
              <w:top w:val="single" w:sz="4" w:space="0" w:color="auto"/>
              <w:left w:val="single" w:sz="4" w:space="0" w:color="auto"/>
              <w:bottom w:val="single" w:sz="4" w:space="0" w:color="auto"/>
              <w:right w:val="single" w:sz="4" w:space="0" w:color="auto"/>
            </w:tcBorders>
          </w:tcPr>
          <w:p w14:paraId="5491B849"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7557B384" w14:textId="77777777" w:rsidR="00CE43D5" w:rsidRPr="0080050C" w:rsidRDefault="00CE43D5" w:rsidP="00805CE7">
            <w:pPr>
              <w:spacing w:after="0"/>
              <w:cnfStyle w:val="000000100000" w:firstRow="0" w:lastRow="0" w:firstColumn="0" w:lastColumn="0" w:oddVBand="0" w:evenVBand="0" w:oddHBand="1" w:evenHBand="0" w:firstRowFirstColumn="0" w:firstRowLastColumn="0" w:lastRowFirstColumn="0" w:lastRowLastColumn="0"/>
            </w:pPr>
          </w:p>
        </w:tc>
      </w:tr>
      <w:tr w:rsidR="00CE43D5" w:rsidRPr="0080050C" w14:paraId="5CA6D540" w14:textId="77777777" w:rsidTr="00805CE7">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E21AC25" w14:textId="77777777" w:rsidR="00CE43D5" w:rsidRPr="0080050C" w:rsidRDefault="00CE43D5" w:rsidP="00805CE7">
            <w:pPr>
              <w:spacing w:after="0"/>
              <w:rPr>
                <w:color w:val="FEFFFF" w:themeColor="text2"/>
              </w:rPr>
            </w:pPr>
            <w:r w:rsidRPr="0080050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2CD5E5B4" w14:textId="0590ACBB"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 xml:space="preserve">Set the access policy to the report within the workspace. </w:t>
            </w:r>
            <w:r w:rsidR="002B0EE0">
              <w:t>U</w:t>
            </w:r>
            <w:r w:rsidRPr="0080050C">
              <w:t>sers</w:t>
            </w:r>
            <w:r w:rsidR="002B0EE0">
              <w:t xml:space="preserve"> can be added</w:t>
            </w:r>
            <w:r w:rsidRPr="0080050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24D9F133"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r w:rsidRPr="0080050C">
              <w:t>Power BI Portal</w:t>
            </w:r>
          </w:p>
        </w:tc>
        <w:tc>
          <w:tcPr>
            <w:tcW w:w="1291" w:type="dxa"/>
            <w:tcBorders>
              <w:top w:val="single" w:sz="4" w:space="0" w:color="auto"/>
              <w:left w:val="single" w:sz="4" w:space="0" w:color="auto"/>
              <w:bottom w:val="single" w:sz="4" w:space="0" w:color="auto"/>
              <w:right w:val="single" w:sz="4" w:space="0" w:color="auto"/>
            </w:tcBorders>
          </w:tcPr>
          <w:p w14:paraId="5806FDF4"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rPr>
                <w:szCs w:val="20"/>
              </w:rPr>
            </w:pPr>
            <w:r w:rsidRPr="0080050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1F495DF9" w14:textId="77777777" w:rsidR="00CE43D5" w:rsidRPr="0080050C" w:rsidRDefault="00CE43D5" w:rsidP="00805CE7">
            <w:pPr>
              <w:spacing w:after="0"/>
              <w:cnfStyle w:val="000000000000" w:firstRow="0" w:lastRow="0" w:firstColumn="0" w:lastColumn="0" w:oddVBand="0" w:evenVBand="0" w:oddHBand="0" w:evenHBand="0" w:firstRowFirstColumn="0" w:firstRowLastColumn="0" w:lastRowFirstColumn="0" w:lastRowLastColumn="0"/>
            </w:pPr>
          </w:p>
        </w:tc>
      </w:tr>
    </w:tbl>
    <w:p w14:paraId="7FF9E2D7" w14:textId="77777777" w:rsidR="00E21857" w:rsidRPr="0080050C" w:rsidRDefault="00E21857">
      <w:pPr>
        <w:spacing w:after="200" w:line="276" w:lineRule="auto"/>
      </w:pPr>
    </w:p>
    <w:p w14:paraId="726E1C4E" w14:textId="20813F24" w:rsidR="006E7FB0" w:rsidRPr="0080050C" w:rsidRDefault="00C61AFD" w:rsidP="00C61AFD">
      <w:pPr>
        <w:spacing w:after="200" w:line="276" w:lineRule="auto"/>
        <w:jc w:val="left"/>
        <w:rPr>
          <w:rFonts w:eastAsiaTheme="majorEastAsia" w:cstheme="majorBidi"/>
          <w:b/>
          <w:bCs/>
          <w:color w:val="1169B2" w:themeColor="accent2"/>
          <w:sz w:val="44"/>
          <w:szCs w:val="28"/>
        </w:rPr>
      </w:pPr>
      <w:bookmarkStart w:id="23" w:name="_Ref29222088"/>
      <w:r>
        <w:t>The following sections detail each step in the checklists above and give a click by click description of each step with helpful tips or changes that can be made, where required.</w:t>
      </w:r>
      <w:r w:rsidR="006E7FB0" w:rsidRPr="0080050C">
        <w:br w:type="page"/>
      </w:r>
    </w:p>
    <w:p w14:paraId="30806125" w14:textId="50F3A3F7" w:rsidR="00E21857" w:rsidRPr="0080050C" w:rsidRDefault="00E21857" w:rsidP="00E21857">
      <w:pPr>
        <w:pStyle w:val="Heading1"/>
      </w:pPr>
      <w:bookmarkStart w:id="24" w:name="_How_to_deploy"/>
      <w:bookmarkStart w:id="25" w:name="_Toc30060796"/>
      <w:bookmarkStart w:id="26" w:name="_Toc30767783"/>
      <w:bookmarkEnd w:id="24"/>
      <w:r w:rsidRPr="0080050C">
        <w:lastRenderedPageBreak/>
        <w:t xml:space="preserve">How to </w:t>
      </w:r>
      <w:r w:rsidR="00A64FD9" w:rsidRPr="0080050C">
        <w:t>d</w:t>
      </w:r>
      <w:r w:rsidRPr="0080050C">
        <w:t>eploy from GitHub</w:t>
      </w:r>
      <w:bookmarkEnd w:id="23"/>
      <w:bookmarkEnd w:id="25"/>
      <w:bookmarkEnd w:id="26"/>
    </w:p>
    <w:p w14:paraId="09C00CD7" w14:textId="5D6D6B9D" w:rsidR="00353BEB" w:rsidRPr="0080050C" w:rsidRDefault="007B2C34" w:rsidP="00BA767D">
      <w:r>
        <w:t xml:space="preserve">Nonprofit Data Warehouse </w:t>
      </w:r>
      <w:r w:rsidR="003A72B4">
        <w:t xml:space="preserve">Quickstart </w:t>
      </w:r>
      <w:r w:rsidR="00602739">
        <w:t xml:space="preserve">is </w:t>
      </w:r>
      <w:r w:rsidR="0061649D">
        <w:t>built utilising</w:t>
      </w:r>
      <w:r w:rsidR="00602739">
        <w:t xml:space="preserve"> Azure Resou</w:t>
      </w:r>
      <w:r w:rsidR="00A86D93">
        <w:t>r</w:t>
      </w:r>
      <w:r w:rsidR="00602739">
        <w:t>ces</w:t>
      </w:r>
      <w:r w:rsidR="008B6300">
        <w:t>.</w:t>
      </w:r>
      <w:r w:rsidR="00602739">
        <w:t xml:space="preserve"> </w:t>
      </w:r>
      <w:r w:rsidR="002C12D6">
        <w:t>As a first step</w:t>
      </w:r>
      <w:r w:rsidR="008B6300">
        <w:t xml:space="preserve">, these resources </w:t>
      </w:r>
      <w:r w:rsidR="00602739">
        <w:t>need</w:t>
      </w:r>
      <w:r w:rsidR="00B71D23">
        <w:t xml:space="preserve"> to be </w:t>
      </w:r>
      <w:r w:rsidR="0093064D">
        <w:t xml:space="preserve">deployed to </w:t>
      </w:r>
      <w:r w:rsidR="008B6300">
        <w:t>your organisation</w:t>
      </w:r>
      <w:r w:rsidR="2764A15D">
        <w:t>’</w:t>
      </w:r>
      <w:r w:rsidR="008B6300">
        <w:t xml:space="preserve">s </w:t>
      </w:r>
      <w:r w:rsidR="0093064D">
        <w:t xml:space="preserve">Azure Tenant and </w:t>
      </w:r>
      <w:r w:rsidR="009F286B">
        <w:t xml:space="preserve">appropriately </w:t>
      </w:r>
      <w:r w:rsidR="0093064D">
        <w:t>configured.</w:t>
      </w:r>
      <w:r w:rsidR="00784A33">
        <w:t xml:space="preserve"> </w:t>
      </w:r>
      <w:r w:rsidR="0001558E">
        <w:t xml:space="preserve">There are deployment scripts </w:t>
      </w:r>
      <w:r w:rsidR="0095197E">
        <w:t xml:space="preserve">available </w:t>
      </w:r>
      <w:r w:rsidR="0001558E">
        <w:t>that automate</w:t>
      </w:r>
      <w:r w:rsidR="00F41A08">
        <w:t xml:space="preserve"> the</w:t>
      </w:r>
      <w:r w:rsidR="00E05264">
        <w:t xml:space="preserve"> majority of this process</w:t>
      </w:r>
      <w:r w:rsidR="00C426DE">
        <w:t xml:space="preserve">, but </w:t>
      </w:r>
      <w:r w:rsidR="00A87F4D">
        <w:t xml:space="preserve">a </w:t>
      </w:r>
      <w:r w:rsidR="0062478E">
        <w:t>release manage</w:t>
      </w:r>
      <w:r w:rsidR="00F41A08">
        <w:t>r</w:t>
      </w:r>
      <w:r w:rsidR="0062478E">
        <w:t xml:space="preserve"> </w:t>
      </w:r>
      <w:r w:rsidR="00EE7D7D">
        <w:t xml:space="preserve">is </w:t>
      </w:r>
      <w:r w:rsidR="00D04F34">
        <w:t xml:space="preserve">still </w:t>
      </w:r>
      <w:r w:rsidR="00EE7D7D">
        <w:t>required to prepare</w:t>
      </w:r>
      <w:r w:rsidR="00F41A08">
        <w:t xml:space="preserve"> </w:t>
      </w:r>
      <w:r w:rsidR="00D04F34">
        <w:t>your Azure Tenant</w:t>
      </w:r>
      <w:r w:rsidR="002B4B8F">
        <w:t xml:space="preserve"> for the configur</w:t>
      </w:r>
      <w:r w:rsidR="00F41A08">
        <w:t>ation</w:t>
      </w:r>
      <w:r w:rsidR="002B4B8F">
        <w:t xml:space="preserve"> </w:t>
      </w:r>
      <w:r w:rsidR="00A5476B">
        <w:t>and execution of</w:t>
      </w:r>
      <w:r w:rsidR="002B4B8F">
        <w:t xml:space="preserve"> </w:t>
      </w:r>
      <w:r w:rsidR="00C938E9">
        <w:t>scripts</w:t>
      </w:r>
      <w:r w:rsidR="009E3F19">
        <w:t xml:space="preserve"> according to </w:t>
      </w:r>
      <w:r w:rsidR="00A5476B">
        <w:t xml:space="preserve">your </w:t>
      </w:r>
      <w:r w:rsidR="009E3F19">
        <w:t>organisation</w:t>
      </w:r>
      <w:r w:rsidR="00A5476B">
        <w:t>’s</w:t>
      </w:r>
      <w:r w:rsidR="009E3F19">
        <w:t xml:space="preserve"> </w:t>
      </w:r>
      <w:r w:rsidR="00A5476B">
        <w:t>operations</w:t>
      </w:r>
      <w:r w:rsidR="009E3F19">
        <w:t xml:space="preserve">. This section </w:t>
      </w:r>
      <w:r w:rsidR="000D0EDC">
        <w:t>outlines</w:t>
      </w:r>
      <w:r w:rsidR="00295BC5">
        <w:t xml:space="preserve"> ever</w:t>
      </w:r>
      <w:r w:rsidR="003E7343">
        <w:t>y</w:t>
      </w:r>
      <w:r w:rsidR="00295BC5">
        <w:t xml:space="preserve">thing that is required for </w:t>
      </w:r>
      <w:r w:rsidR="00176D1C">
        <w:t>a</w:t>
      </w:r>
      <w:r w:rsidR="00295BC5">
        <w:t xml:space="preserve"> succe</w:t>
      </w:r>
      <w:r w:rsidR="003E7343">
        <w:t>s</w:t>
      </w:r>
      <w:r w:rsidR="00295BC5">
        <w:t xml:space="preserve">sful </w:t>
      </w:r>
      <w:r w:rsidR="00176D1C">
        <w:t>Nonprofit</w:t>
      </w:r>
      <w:r w:rsidR="00295BC5">
        <w:t xml:space="preserve"> </w:t>
      </w:r>
      <w:r w:rsidR="00176D1C">
        <w:t xml:space="preserve">Data Warehouse </w:t>
      </w:r>
      <w:r w:rsidR="00295BC5">
        <w:t>deployment.</w:t>
      </w:r>
      <w:r w:rsidR="00C938E9">
        <w:t xml:space="preserve"> </w:t>
      </w:r>
    </w:p>
    <w:p w14:paraId="07679A8F" w14:textId="17691610" w:rsidR="00036B57" w:rsidRPr="0080050C" w:rsidRDefault="00B23D41" w:rsidP="00036B57">
      <w:pPr>
        <w:pStyle w:val="Heading2"/>
      </w:pPr>
      <w:bookmarkStart w:id="27" w:name="_Toc30060797"/>
      <w:bookmarkStart w:id="28" w:name="_Toc30767784"/>
      <w:bookmarkStart w:id="29" w:name="_Hlk29918806"/>
      <w:r w:rsidRPr="0080050C">
        <w:t>Prerequisit</w:t>
      </w:r>
      <w:r w:rsidR="00686500" w:rsidRPr="0080050C">
        <w:t>e</w:t>
      </w:r>
      <w:r w:rsidRPr="0080050C">
        <w:t>s</w:t>
      </w:r>
      <w:bookmarkEnd w:id="27"/>
      <w:bookmarkEnd w:id="28"/>
      <w:r w:rsidRPr="0080050C">
        <w:t xml:space="preserve"> </w:t>
      </w:r>
    </w:p>
    <w:p w14:paraId="30064DE6" w14:textId="2C4741BB" w:rsidR="003A1220" w:rsidRPr="0080050C" w:rsidRDefault="003A1220" w:rsidP="003A1220">
      <w:r w:rsidRPr="0080050C">
        <w:t xml:space="preserve">The </w:t>
      </w:r>
      <w:r w:rsidR="00295BC5" w:rsidRPr="0080050C">
        <w:t xml:space="preserve">deployment process </w:t>
      </w:r>
      <w:r w:rsidRPr="0080050C">
        <w:t>requires</w:t>
      </w:r>
      <w:r w:rsidR="00853B83" w:rsidRPr="0080050C">
        <w:t xml:space="preserve"> the</w:t>
      </w:r>
      <w:r w:rsidR="00635876" w:rsidRPr="0080050C">
        <w:t xml:space="preserve"> following</w:t>
      </w:r>
      <w:r w:rsidRPr="0080050C">
        <w:t xml:space="preserve"> </w:t>
      </w:r>
      <w:r w:rsidR="00F22D1D" w:rsidRPr="0080050C">
        <w:t xml:space="preserve">list of </w:t>
      </w:r>
      <w:r w:rsidR="00853B83" w:rsidRPr="0080050C">
        <w:t>tools</w:t>
      </w:r>
      <w:r w:rsidR="00F22D1D" w:rsidRPr="0080050C">
        <w:t xml:space="preserve"> </w:t>
      </w:r>
      <w:r w:rsidR="0001143E" w:rsidRPr="0080050C">
        <w:t>to be</w:t>
      </w:r>
      <w:r w:rsidR="00853B83" w:rsidRPr="0080050C">
        <w:t xml:space="preserve"> installed</w:t>
      </w:r>
      <w:r w:rsidR="00D90B17" w:rsidRPr="0080050C">
        <w:t>.</w:t>
      </w:r>
      <w:r w:rsidR="00BC76C6" w:rsidRPr="0080050C">
        <w:t xml:space="preserve"> Fol</w:t>
      </w:r>
      <w:r w:rsidR="00F34992" w:rsidRPr="0080050C">
        <w:t>l</w:t>
      </w:r>
      <w:r w:rsidR="00BC76C6" w:rsidRPr="0080050C">
        <w:t xml:space="preserve">owing </w:t>
      </w:r>
      <w:r w:rsidR="008173C0" w:rsidRPr="0080050C">
        <w:t xml:space="preserve">these </w:t>
      </w:r>
      <w:r w:rsidR="00BC76C6" w:rsidRPr="0080050C">
        <w:t xml:space="preserve">steps </w:t>
      </w:r>
      <w:r w:rsidR="008173C0" w:rsidRPr="0080050C">
        <w:t>will</w:t>
      </w:r>
      <w:r w:rsidR="004D6A3A" w:rsidRPr="0080050C">
        <w:t xml:space="preserve"> </w:t>
      </w:r>
      <w:r w:rsidR="0001369B">
        <w:t>ensure</w:t>
      </w:r>
      <w:r w:rsidR="0001369B" w:rsidRPr="0080050C">
        <w:t xml:space="preserve"> </w:t>
      </w:r>
      <w:r w:rsidR="004D6A3A" w:rsidRPr="0080050C">
        <w:t xml:space="preserve">that </w:t>
      </w:r>
      <w:r w:rsidR="008173C0" w:rsidRPr="0080050C">
        <w:t xml:space="preserve">the </w:t>
      </w:r>
      <w:r w:rsidR="00947CB1" w:rsidRPr="0080050C">
        <w:t>environment</w:t>
      </w:r>
      <w:r w:rsidR="002135B5" w:rsidRPr="0080050C">
        <w:t xml:space="preserve"> </w:t>
      </w:r>
      <w:r w:rsidR="0061649D" w:rsidRPr="0080050C">
        <w:t>is set</w:t>
      </w:r>
      <w:r w:rsidR="006F69B4">
        <w:t xml:space="preserve"> </w:t>
      </w:r>
      <w:r w:rsidR="0061649D" w:rsidRPr="0080050C">
        <w:t>up and</w:t>
      </w:r>
      <w:r w:rsidR="00947CB1" w:rsidRPr="0080050C">
        <w:t xml:space="preserve"> ready </w:t>
      </w:r>
      <w:r w:rsidR="00695BED" w:rsidRPr="0080050C">
        <w:t xml:space="preserve">for deployment </w:t>
      </w:r>
      <w:r w:rsidR="0061649D" w:rsidRPr="0080050C">
        <w:t>to begin</w:t>
      </w:r>
      <w:r w:rsidR="00695BED" w:rsidRPr="0080050C">
        <w:t xml:space="preserve">. </w:t>
      </w:r>
    </w:p>
    <w:p w14:paraId="7180D57F" w14:textId="51BD1B93" w:rsidR="00AA0D69" w:rsidRPr="0080050C" w:rsidRDefault="00956733" w:rsidP="00AA0D69">
      <w:pPr>
        <w:pStyle w:val="Heading3"/>
      </w:pPr>
      <w:bookmarkStart w:id="30" w:name="_Ref29380954"/>
      <w:bookmarkStart w:id="31" w:name="_Toc30060798"/>
      <w:bookmarkStart w:id="32" w:name="_Toc30767785"/>
      <w:bookmarkEnd w:id="29"/>
      <w:r w:rsidRPr="0080050C">
        <w:t>Required Tools</w:t>
      </w:r>
      <w:bookmarkEnd w:id="30"/>
      <w:bookmarkEnd w:id="31"/>
      <w:bookmarkEnd w:id="32"/>
    </w:p>
    <w:p w14:paraId="5ED7B2CA" w14:textId="683CA6E9" w:rsidR="00665676" w:rsidRPr="0080050C" w:rsidRDefault="005118B4" w:rsidP="00665676">
      <w:r w:rsidRPr="0080050C">
        <w:t>The s</w:t>
      </w:r>
      <w:r w:rsidR="00CF59C0" w:rsidRPr="0080050C">
        <w:t xml:space="preserve">olution </w:t>
      </w:r>
      <w:r w:rsidR="00E91304" w:rsidRPr="0080050C">
        <w:t>require</w:t>
      </w:r>
      <w:r w:rsidRPr="0080050C">
        <w:t>s a</w:t>
      </w:r>
      <w:r w:rsidR="00E91304" w:rsidRPr="0080050C">
        <w:t xml:space="preserve"> set of tools to be installed on the </w:t>
      </w:r>
      <w:r w:rsidR="008863C4" w:rsidRPr="0080050C">
        <w:t xml:space="preserve">local </w:t>
      </w:r>
      <w:r w:rsidR="00E91304" w:rsidRPr="0080050C">
        <w:t xml:space="preserve">machine </w:t>
      </w:r>
      <w:r w:rsidR="00F6606B" w:rsidRPr="0080050C">
        <w:t xml:space="preserve">where scripts are </w:t>
      </w:r>
      <w:r w:rsidR="00193920" w:rsidRPr="0080050C">
        <w:t xml:space="preserve">to be </w:t>
      </w:r>
      <w:r w:rsidR="00F6606B" w:rsidRPr="0080050C">
        <w:t>executed</w:t>
      </w:r>
      <w:r w:rsidR="00F35747" w:rsidRPr="0080050C">
        <w:t>, as listed in the table below</w:t>
      </w:r>
      <w:r w:rsidR="00E91304" w:rsidRPr="0080050C">
        <w:t>.</w:t>
      </w:r>
      <w:r w:rsidR="00CF59C0" w:rsidRPr="0080050C">
        <w:t xml:space="preserve"> </w:t>
      </w:r>
      <w:r w:rsidR="00E91304" w:rsidRPr="0080050C">
        <w:t xml:space="preserve">It is recommended to use </w:t>
      </w:r>
      <w:r w:rsidR="00ED545B" w:rsidRPr="0080050C">
        <w:t>the</w:t>
      </w:r>
      <w:r w:rsidR="00E91304" w:rsidRPr="0080050C">
        <w:t xml:space="preserve"> versions </w:t>
      </w:r>
      <w:r w:rsidR="00CF59C0" w:rsidRPr="0080050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80050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80050C" w:rsidRDefault="00380CBD" w:rsidP="00C5081A">
            <w:pPr>
              <w:pStyle w:val="NoSpacing"/>
              <w:rPr>
                <w:color w:val="FEFFFF" w:themeColor="text2"/>
              </w:rPr>
            </w:pPr>
            <w:r w:rsidRPr="0080050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80050C" w:rsidRDefault="00380CBD"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380CBD" w:rsidRPr="0080050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0067A17C" w:rsidR="00380CBD" w:rsidRPr="0080050C" w:rsidRDefault="00380CBD" w:rsidP="00A43D55">
            <w:pPr>
              <w:pStyle w:val="NoSpacing"/>
              <w:jc w:val="left"/>
              <w:rPr>
                <w:color w:val="FEFFFF" w:themeColor="text2"/>
              </w:rPr>
            </w:pPr>
            <w:r w:rsidRPr="0080050C">
              <w:rPr>
                <w:color w:val="FEFFFF" w:themeColor="text2"/>
              </w:rPr>
              <w:t>S</w:t>
            </w:r>
            <w:r w:rsidR="00C431E0" w:rsidRPr="0080050C">
              <w:rPr>
                <w:color w:val="FEFFFF" w:themeColor="text2"/>
              </w:rPr>
              <w:t>QL</w:t>
            </w:r>
            <w:r w:rsidRPr="0080050C">
              <w:rPr>
                <w:color w:val="FEFFFF" w:themeColor="text2"/>
              </w:rPr>
              <w:t xml:space="preserve">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80050C" w:rsidRDefault="00ED545B"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R</w:t>
            </w:r>
            <w:r w:rsidR="00380CBD" w:rsidRPr="0080050C">
              <w:t>equired for the connection to the database and execution of the post deployment scripts</w:t>
            </w:r>
          </w:p>
        </w:tc>
      </w:tr>
      <w:tr w:rsidR="00380CBD" w:rsidRPr="0080050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80050C" w:rsidRDefault="00380CBD" w:rsidP="00C5081A">
            <w:pPr>
              <w:pStyle w:val="NoSpacing"/>
              <w:rPr>
                <w:color w:val="FEFFFF" w:themeColor="text2"/>
              </w:rPr>
            </w:pPr>
            <w:r w:rsidRPr="0080050C">
              <w:rPr>
                <w:color w:val="FEFFFF" w:themeColor="text2"/>
              </w:rPr>
              <w:t>.NET Fr</w:t>
            </w:r>
            <w:r w:rsidR="00D3238E" w:rsidRPr="0080050C">
              <w:rPr>
                <w:color w:val="FEFFFF" w:themeColor="text2"/>
              </w:rPr>
              <w:t>ame</w:t>
            </w:r>
            <w:r w:rsidRPr="0080050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80050C" w:rsidRDefault="00D3238E"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R</w:t>
            </w:r>
            <w:r w:rsidR="00380CBD" w:rsidRPr="0080050C">
              <w:t xml:space="preserve">equired for the deployment of the </w:t>
            </w:r>
            <w:r w:rsidRPr="0080050C">
              <w:t>SQL</w:t>
            </w:r>
          </w:p>
        </w:tc>
      </w:tr>
      <w:tr w:rsidR="00380CBD" w:rsidRPr="0080050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80050C" w:rsidRDefault="00380CBD" w:rsidP="00C5081A">
            <w:pPr>
              <w:pStyle w:val="NoSpacing"/>
              <w:rPr>
                <w:color w:val="FEFFFF" w:themeColor="text2"/>
              </w:rPr>
            </w:pPr>
            <w:r w:rsidRPr="0080050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V 5.0</w:t>
            </w:r>
          </w:p>
        </w:tc>
        <w:tc>
          <w:tcPr>
            <w:tcW w:w="2855" w:type="dxa"/>
            <w:tcBorders>
              <w:top w:val="single" w:sz="4" w:space="0" w:color="auto"/>
              <w:left w:val="single" w:sz="4" w:space="0" w:color="auto"/>
              <w:bottom w:val="single" w:sz="4" w:space="0" w:color="auto"/>
              <w:right w:val="single" w:sz="4" w:space="0" w:color="auto"/>
            </w:tcBorders>
          </w:tcPr>
          <w:p w14:paraId="153224D6" w14:textId="140A97A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 xml:space="preserve">Required for </w:t>
            </w:r>
            <w:r w:rsidR="00370C5F" w:rsidRPr="0080050C">
              <w:t xml:space="preserve">the </w:t>
            </w:r>
            <w:r w:rsidRPr="0080050C">
              <w:t>orchestration of the deploymen</w:t>
            </w:r>
            <w:r w:rsidR="009A748B" w:rsidRPr="0080050C">
              <w:t>t</w:t>
            </w:r>
            <w:r w:rsidRPr="0080050C">
              <w:t xml:space="preserve"> process</w:t>
            </w:r>
            <w:r w:rsidR="003E3015" w:rsidRPr="0080050C">
              <w:t xml:space="preserve">. In </w:t>
            </w:r>
            <w:r w:rsidR="002E4B36" w:rsidRPr="0080050C">
              <w:t>W</w:t>
            </w:r>
            <w:r w:rsidR="003E3015" w:rsidRPr="0080050C">
              <w:t>indows 10</w:t>
            </w:r>
            <w:r w:rsidR="002E4B36" w:rsidRPr="0080050C">
              <w:t>, the</w:t>
            </w:r>
            <w:r w:rsidR="003E3015" w:rsidRPr="0080050C">
              <w:t xml:space="preserve"> ISE console comes with correct version of </w:t>
            </w:r>
            <w:r w:rsidR="002E4B36" w:rsidRPr="0080050C">
              <w:t>P</w:t>
            </w:r>
            <w:r w:rsidR="003E3015" w:rsidRPr="0080050C">
              <w:t>ower</w:t>
            </w:r>
            <w:r w:rsidR="00C431E0" w:rsidRPr="0080050C">
              <w:t>S</w:t>
            </w:r>
            <w:r w:rsidR="003E3015" w:rsidRPr="0080050C">
              <w:t>hell. In older operational systems</w:t>
            </w:r>
            <w:r w:rsidR="002E4B36" w:rsidRPr="0080050C">
              <w:t>, an</w:t>
            </w:r>
            <w:r w:rsidR="003E3015" w:rsidRPr="0080050C">
              <w:t xml:space="preserve"> update of </w:t>
            </w:r>
            <w:r w:rsidR="002E4B36" w:rsidRPr="0080050C">
              <w:t>P</w:t>
            </w:r>
            <w:r w:rsidR="003E3015" w:rsidRPr="0080050C">
              <w:t>ower</w:t>
            </w:r>
            <w:r w:rsidR="00C431E0" w:rsidRPr="0080050C">
              <w:t>S</w:t>
            </w:r>
            <w:r w:rsidR="003E3015" w:rsidRPr="0080050C">
              <w:t>hell m</w:t>
            </w:r>
            <w:r w:rsidR="0024124E" w:rsidRPr="0080050C">
              <w:t>ay</w:t>
            </w:r>
            <w:r w:rsidR="003E3015" w:rsidRPr="0080050C">
              <w:t xml:space="preserve"> be required</w:t>
            </w:r>
          </w:p>
        </w:tc>
      </w:tr>
      <w:tr w:rsidR="00380CBD" w:rsidRPr="0080050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80050C" w:rsidRDefault="00380CBD" w:rsidP="00C5081A">
            <w:pPr>
              <w:pStyle w:val="NoSpacing"/>
              <w:rPr>
                <w:color w:val="FEFFFF" w:themeColor="text2"/>
              </w:rPr>
            </w:pPr>
            <w:r w:rsidRPr="0080050C">
              <w:rPr>
                <w:color w:val="FEFFFF" w:themeColor="text2"/>
              </w:rPr>
              <w:t>Az</w:t>
            </w:r>
            <w:r w:rsidR="00E85147" w:rsidRPr="0080050C">
              <w:rPr>
                <w:color w:val="FEFFFF" w:themeColor="text2"/>
              </w:rPr>
              <w:t>ureRM</w:t>
            </w:r>
            <w:r w:rsidRPr="0080050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Required for the deployment</w:t>
            </w:r>
          </w:p>
        </w:tc>
      </w:tr>
      <w:tr w:rsidR="00380CBD" w:rsidRPr="0080050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80050C" w:rsidRDefault="00380CBD" w:rsidP="00C5081A">
            <w:pPr>
              <w:pStyle w:val="NoSpacing"/>
              <w:rPr>
                <w:color w:val="FEFFFF" w:themeColor="text2"/>
              </w:rPr>
            </w:pPr>
            <w:r w:rsidRPr="0080050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80050C" w:rsidRDefault="00193912" w:rsidP="00C5081A">
            <w:pPr>
              <w:pStyle w:val="NoSpacing"/>
              <w:cnfStyle w:val="000000100000" w:firstRow="0" w:lastRow="0" w:firstColumn="0" w:lastColumn="0" w:oddVBand="0" w:evenVBand="0" w:oddHBand="1" w:evenHBand="0" w:firstRowFirstColumn="0" w:firstRowLastColumn="0" w:lastRowFirstColumn="0" w:lastRowLastColumn="0"/>
            </w:pPr>
            <w:r w:rsidRPr="0080050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80050C" w:rsidRDefault="00380CBD" w:rsidP="00C5081A">
            <w:pPr>
              <w:pStyle w:val="NoSpacing"/>
              <w:cnfStyle w:val="000000100000" w:firstRow="0" w:lastRow="0" w:firstColumn="0" w:lastColumn="0" w:oddVBand="0" w:evenVBand="0" w:oddHBand="1" w:evenHBand="0" w:firstRowFirstColumn="0" w:firstRowLastColumn="0" w:lastRowFirstColumn="0" w:lastRowLastColumn="0"/>
            </w:pPr>
            <w:r w:rsidRPr="0080050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80050C" w:rsidRDefault="0053171A" w:rsidP="00C5081A">
            <w:pPr>
              <w:pStyle w:val="NoSpacing"/>
              <w:cnfStyle w:val="000000100000" w:firstRow="0" w:lastRow="0" w:firstColumn="0" w:lastColumn="0" w:oddVBand="0" w:evenVBand="0" w:oddHBand="1" w:evenHBand="0" w:firstRowFirstColumn="0" w:firstRowLastColumn="0" w:lastRowFirstColumn="0" w:lastRowLastColumn="0"/>
            </w:pPr>
            <w:r w:rsidRPr="0080050C">
              <w:t>O</w:t>
            </w:r>
            <w:r w:rsidR="00380CBD" w:rsidRPr="0080050C">
              <w:t xml:space="preserve">pening </w:t>
            </w:r>
            <w:r w:rsidR="00FA67B3" w:rsidRPr="0080050C">
              <w:t xml:space="preserve">and </w:t>
            </w:r>
            <w:r w:rsidR="00380CBD" w:rsidRPr="0080050C">
              <w:t xml:space="preserve">deploying reports to Power BI </w:t>
            </w:r>
            <w:r w:rsidR="00387081" w:rsidRPr="0080050C">
              <w:t>Portal</w:t>
            </w:r>
          </w:p>
        </w:tc>
      </w:tr>
      <w:tr w:rsidR="00380CBD" w:rsidRPr="0080050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3FE6C8BE" w:rsidR="00380CBD" w:rsidRPr="0080050C" w:rsidRDefault="00380CBD" w:rsidP="00C5081A">
            <w:pPr>
              <w:pStyle w:val="NoSpacing"/>
              <w:rPr>
                <w:color w:val="FEFFFF" w:themeColor="text2"/>
              </w:rPr>
            </w:pPr>
            <w:r w:rsidRPr="0080050C">
              <w:rPr>
                <w:color w:val="FEFFFF" w:themeColor="text2"/>
              </w:rPr>
              <w:t>Visual Studio</w:t>
            </w:r>
            <w:r w:rsidR="251EA549" w:rsidRPr="33574CD5">
              <w:rPr>
                <w:color w:val="FEFFFF" w:themeColor="text2"/>
              </w:rPr>
              <w:t xml:space="preserve">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80050C" w:rsidRDefault="00193912" w:rsidP="00C5081A">
            <w:pPr>
              <w:pStyle w:val="NoSpacing"/>
              <w:cnfStyle w:val="000000000000" w:firstRow="0" w:lastRow="0" w:firstColumn="0" w:lastColumn="0" w:oddVBand="0" w:evenVBand="0" w:oddHBand="0" w:evenHBand="0" w:firstRowFirstColumn="0" w:firstRowLastColumn="0" w:lastRowFirstColumn="0" w:lastRowLastColumn="0"/>
            </w:pPr>
            <w:r w:rsidRPr="0080050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80050C" w:rsidRDefault="00380CBD" w:rsidP="00C5081A">
            <w:pPr>
              <w:pStyle w:val="NoSpacing"/>
              <w:cnfStyle w:val="000000000000" w:firstRow="0" w:lastRow="0" w:firstColumn="0" w:lastColumn="0" w:oddVBand="0" w:evenVBand="0" w:oddHBand="0" w:evenHBand="0" w:firstRowFirstColumn="0" w:firstRowLastColumn="0" w:lastRowFirstColumn="0" w:lastRowLastColumn="0"/>
            </w:pPr>
            <w:r w:rsidRPr="0080050C">
              <w:t>2019</w:t>
            </w:r>
          </w:p>
        </w:tc>
        <w:tc>
          <w:tcPr>
            <w:tcW w:w="2855" w:type="dxa"/>
            <w:tcBorders>
              <w:top w:val="single" w:sz="4" w:space="0" w:color="auto"/>
              <w:left w:val="single" w:sz="4" w:space="0" w:color="auto"/>
              <w:bottom w:val="single" w:sz="4" w:space="0" w:color="auto"/>
              <w:right w:val="single" w:sz="4" w:space="0" w:color="auto"/>
            </w:tcBorders>
          </w:tcPr>
          <w:p w14:paraId="40E35561" w14:textId="70513F31" w:rsidR="00380CBD" w:rsidRPr="0080050C" w:rsidRDefault="27057499" w:rsidP="00C5081A">
            <w:pPr>
              <w:pStyle w:val="NoSpacing"/>
              <w:cnfStyle w:val="000000000000" w:firstRow="0" w:lastRow="0" w:firstColumn="0" w:lastColumn="0" w:oddVBand="0" w:evenVBand="0" w:oddHBand="0" w:evenHBand="0" w:firstRowFirstColumn="0" w:firstRowLastColumn="0" w:lastRowFirstColumn="0" w:lastRowLastColumn="0"/>
            </w:pPr>
            <w:r>
              <w:t xml:space="preserve">Required </w:t>
            </w:r>
            <w:r w:rsidR="1F146ECF">
              <w:t>to</w:t>
            </w:r>
            <w:r>
              <w:t xml:space="preserve"> </w:t>
            </w:r>
            <w:r w:rsidR="5A976EB6">
              <w:t xml:space="preserve">open and </w:t>
            </w:r>
            <w:r w:rsidR="1F146ECF">
              <w:t>modify</w:t>
            </w:r>
            <w:r w:rsidR="43B79274">
              <w:t xml:space="preserve"> and </w:t>
            </w:r>
            <w:r w:rsidR="1F146ECF">
              <w:t>enhance</w:t>
            </w:r>
            <w:r w:rsidR="5A976EB6">
              <w:t xml:space="preserve"> the </w:t>
            </w:r>
            <w:r w:rsidR="00686500">
              <w:t>solution</w:t>
            </w:r>
            <w:r w:rsidR="2E1E2E74">
              <w:t xml:space="preserve"> *Visual Studio Code will allow users to open</w:t>
            </w:r>
            <w:r w:rsidR="25C8D080">
              <w:t>/edit</w:t>
            </w:r>
            <w:r w:rsidR="2E1E2E74">
              <w:t xml:space="preserve"> all f</w:t>
            </w:r>
            <w:r w:rsidR="121286C6">
              <w:t>iles</w:t>
            </w:r>
            <w:r w:rsidR="2E1E2E74">
              <w:t xml:space="preserve"> but does not support the project configuration files for Synapse Analytics</w:t>
            </w:r>
            <w:r w:rsidR="1692BFC8">
              <w:t>.</w:t>
            </w:r>
          </w:p>
        </w:tc>
      </w:tr>
    </w:tbl>
    <w:p w14:paraId="03C7B13E" w14:textId="5D936C10" w:rsidR="00AB66AA" w:rsidRPr="0080050C" w:rsidRDefault="00AB66AA" w:rsidP="00665676"/>
    <w:p w14:paraId="7BA58371" w14:textId="77777777" w:rsidR="008B6E97" w:rsidRPr="0080050C" w:rsidRDefault="008B6E97">
      <w:pPr>
        <w:spacing w:after="200" w:line="276" w:lineRule="auto"/>
      </w:pPr>
      <w:r w:rsidRPr="0080050C">
        <w:br w:type="page"/>
      </w:r>
    </w:p>
    <w:p w14:paraId="6727D88D" w14:textId="56E4227F" w:rsidR="00665676" w:rsidRPr="0080050C" w:rsidRDefault="00665676" w:rsidP="00C5081A">
      <w:pPr>
        <w:pStyle w:val="Heading3"/>
      </w:pPr>
      <w:bookmarkStart w:id="33" w:name="_Ref29381168"/>
      <w:bookmarkStart w:id="34" w:name="_Toc30060799"/>
      <w:bookmarkStart w:id="35" w:name="_Toc30767786"/>
      <w:r w:rsidRPr="0080050C">
        <w:lastRenderedPageBreak/>
        <w:t xml:space="preserve">Required </w:t>
      </w:r>
      <w:r w:rsidR="00420A89" w:rsidRPr="0080050C">
        <w:t>l</w:t>
      </w:r>
      <w:r w:rsidRPr="0080050C">
        <w:t>icenses</w:t>
      </w:r>
      <w:r w:rsidR="00AF4B73" w:rsidRPr="0080050C">
        <w:t>/</w:t>
      </w:r>
      <w:r w:rsidR="00420A89" w:rsidRPr="0080050C">
        <w:t>a</w:t>
      </w:r>
      <w:r w:rsidR="00AF4B73" w:rsidRPr="0080050C">
        <w:t>ccount</w:t>
      </w:r>
      <w:r w:rsidR="008C66A7" w:rsidRPr="0080050C">
        <w:t>s</w:t>
      </w:r>
      <w:bookmarkEnd w:id="33"/>
      <w:bookmarkEnd w:id="34"/>
      <w:bookmarkEnd w:id="35"/>
    </w:p>
    <w:p w14:paraId="6BCAF7C5" w14:textId="7896EE85" w:rsidR="00AF4B73" w:rsidRPr="0080050C" w:rsidRDefault="003B6743" w:rsidP="00AF4B73">
      <w:r w:rsidRPr="0080050C">
        <w:t>The d</w:t>
      </w:r>
      <w:r w:rsidR="00680780" w:rsidRPr="0080050C">
        <w:t xml:space="preserve">eployment process requires </w:t>
      </w:r>
      <w:r w:rsidR="00350569" w:rsidRPr="0080050C">
        <w:t xml:space="preserve">access to accounts </w:t>
      </w:r>
      <w:r w:rsidR="00BA43C3" w:rsidRPr="0080050C">
        <w:t>for the following services</w:t>
      </w:r>
      <w:r w:rsidR="00350569" w:rsidRPr="0080050C">
        <w:t>:</w:t>
      </w:r>
    </w:p>
    <w:p w14:paraId="4E781836" w14:textId="01E35E59" w:rsidR="00A84B50" w:rsidRPr="0080050C" w:rsidRDefault="00C24A11" w:rsidP="00030F8C">
      <w:pPr>
        <w:pStyle w:val="ListParagraph"/>
        <w:numPr>
          <w:ilvl w:val="0"/>
          <w:numId w:val="4"/>
        </w:numPr>
      </w:pPr>
      <w:r w:rsidRPr="0080050C">
        <w:t xml:space="preserve">On the </w:t>
      </w:r>
      <w:r w:rsidR="00A84B50" w:rsidRPr="0080050C">
        <w:t>Local Machine</w:t>
      </w:r>
    </w:p>
    <w:p w14:paraId="09F0C706" w14:textId="3FBBADF0" w:rsidR="00A84B50" w:rsidRPr="0080050C" w:rsidRDefault="00A84B50" w:rsidP="00A84B50">
      <w:pPr>
        <w:pStyle w:val="ListParagraph"/>
        <w:numPr>
          <w:ilvl w:val="1"/>
          <w:numId w:val="4"/>
        </w:numPr>
      </w:pPr>
      <w:r w:rsidRPr="0080050C">
        <w:t>Administrator rights to install tools</w:t>
      </w:r>
    </w:p>
    <w:p w14:paraId="391373D1" w14:textId="7FA82AFA" w:rsidR="00D15645" w:rsidRPr="0080050C" w:rsidRDefault="00D15645" w:rsidP="00A84B50">
      <w:pPr>
        <w:pStyle w:val="ListParagraph"/>
        <w:numPr>
          <w:ilvl w:val="1"/>
          <w:numId w:val="4"/>
        </w:numPr>
      </w:pPr>
      <w:r w:rsidRPr="0080050C">
        <w:t>Access to PowerShell Administrator</w:t>
      </w:r>
      <w:r w:rsidR="004874F4" w:rsidRPr="0080050C">
        <w:t xml:space="preserve"> Console</w:t>
      </w:r>
    </w:p>
    <w:p w14:paraId="11A86B12" w14:textId="7AFD7478" w:rsidR="003A2FAD" w:rsidRPr="0080050C" w:rsidRDefault="00C24A11" w:rsidP="00030F8C">
      <w:pPr>
        <w:pStyle w:val="ListParagraph"/>
        <w:numPr>
          <w:ilvl w:val="0"/>
          <w:numId w:val="4"/>
        </w:numPr>
      </w:pPr>
      <w:r>
        <w:t>With</w:t>
      </w:r>
      <w:r w:rsidR="00CD09EE">
        <w:t>in</w:t>
      </w:r>
      <w:r>
        <w:t xml:space="preserve"> the </w:t>
      </w:r>
      <w:hyperlink r:id="rId12">
        <w:r w:rsidR="00AF24C2" w:rsidRPr="33574CD5">
          <w:rPr>
            <w:rStyle w:val="Hyperlink"/>
          </w:rPr>
          <w:t>Micros</w:t>
        </w:r>
        <w:r w:rsidR="007B6B28" w:rsidRPr="33574CD5">
          <w:rPr>
            <w:rStyle w:val="Hyperlink"/>
          </w:rPr>
          <w:t>of</w:t>
        </w:r>
        <w:r w:rsidR="00AF24C2" w:rsidRPr="33574CD5">
          <w:rPr>
            <w:rStyle w:val="Hyperlink"/>
          </w:rPr>
          <w:t xml:space="preserve">t </w:t>
        </w:r>
        <w:r w:rsidR="009A4EA6" w:rsidRPr="33574CD5">
          <w:rPr>
            <w:rStyle w:val="Hyperlink"/>
          </w:rPr>
          <w:t>Azure</w:t>
        </w:r>
      </w:hyperlink>
      <w:r>
        <w:t xml:space="preserve"> tenant</w:t>
      </w:r>
      <w:r w:rsidRPr="33574CD5">
        <w:rPr>
          <w:rStyle w:val="Hyperlink"/>
        </w:rPr>
        <w:t xml:space="preserve"> </w:t>
      </w:r>
    </w:p>
    <w:p w14:paraId="7B2A39BB" w14:textId="0BC124C1" w:rsidR="004D1880" w:rsidRPr="0080050C" w:rsidRDefault="00A73B9D" w:rsidP="00030F8C">
      <w:pPr>
        <w:pStyle w:val="ListParagraph"/>
        <w:numPr>
          <w:ilvl w:val="1"/>
          <w:numId w:val="4"/>
        </w:numPr>
      </w:pPr>
      <w:bookmarkStart w:id="36" w:name="_Ref28688700"/>
      <w:r w:rsidRPr="0080050C">
        <w:t xml:space="preserve">Azure </w:t>
      </w:r>
      <w:r w:rsidR="004D1880" w:rsidRPr="0080050C">
        <w:t>Release Manager</w:t>
      </w:r>
      <w:r w:rsidR="00377CB9" w:rsidRPr="0080050C">
        <w:t xml:space="preserve"> with permissions defined below</w:t>
      </w:r>
      <w:bookmarkEnd w:id="36"/>
    </w:p>
    <w:p w14:paraId="0214BB48" w14:textId="40798019" w:rsidR="00813E49" w:rsidRPr="0080050C" w:rsidRDefault="00813E49" w:rsidP="00030F8C">
      <w:pPr>
        <w:pStyle w:val="ListParagraph"/>
        <w:numPr>
          <w:ilvl w:val="2"/>
          <w:numId w:val="4"/>
        </w:numPr>
      </w:pPr>
      <w:r w:rsidRPr="0080050C">
        <w:t xml:space="preserve">Access to </w:t>
      </w:r>
      <w:r w:rsidR="003E5E9E" w:rsidRPr="0080050C">
        <w:t>Subscription</w:t>
      </w:r>
    </w:p>
    <w:p w14:paraId="742A8FD4" w14:textId="42D7C545" w:rsidR="00095855" w:rsidRPr="0080050C" w:rsidRDefault="00813E49" w:rsidP="00030F8C">
      <w:pPr>
        <w:pStyle w:val="ListParagraph"/>
        <w:numPr>
          <w:ilvl w:val="2"/>
          <w:numId w:val="4"/>
        </w:numPr>
      </w:pPr>
      <w:r w:rsidRPr="0080050C">
        <w:t>Owner on Subscription/</w:t>
      </w:r>
      <w:r w:rsidR="003E5E9E" w:rsidRPr="0080050C">
        <w:t>Resource Group</w:t>
      </w:r>
      <w:r w:rsidR="00377CB9" w:rsidRPr="0080050C">
        <w:t xml:space="preserve"> where </w:t>
      </w:r>
      <w:r w:rsidR="0066165D" w:rsidRPr="0080050C">
        <w:t>solution</w:t>
      </w:r>
      <w:r w:rsidR="00377CB9" w:rsidRPr="0080050C">
        <w:t xml:space="preserve"> will be deployed</w:t>
      </w:r>
    </w:p>
    <w:p w14:paraId="3E1D55F3" w14:textId="7655C1A4" w:rsidR="00F47872" w:rsidRPr="0080050C" w:rsidRDefault="00A509B1" w:rsidP="00030F8C">
      <w:pPr>
        <w:pStyle w:val="ListParagraph"/>
        <w:numPr>
          <w:ilvl w:val="2"/>
          <w:numId w:val="4"/>
        </w:numPr>
      </w:pPr>
      <w:r w:rsidRPr="0080050C">
        <w:t xml:space="preserve">Active Directory Admin </w:t>
      </w:r>
      <w:r w:rsidR="00377CB9" w:rsidRPr="0080050C">
        <w:t xml:space="preserve">- </w:t>
      </w:r>
      <w:r w:rsidRPr="0080050C">
        <w:t xml:space="preserve">Create </w:t>
      </w:r>
      <w:r w:rsidR="00C93C74" w:rsidRPr="0080050C">
        <w:t>AAD Groups and assign</w:t>
      </w:r>
      <w:r w:rsidR="00A1266B" w:rsidRPr="0080050C">
        <w:t xml:space="preserve"> their</w:t>
      </w:r>
      <w:r w:rsidR="00C93C74" w:rsidRPr="0080050C">
        <w:t xml:space="preserve"> members</w:t>
      </w:r>
      <w:r w:rsidR="009552C6" w:rsidRPr="0080050C">
        <w:t xml:space="preserve"> (this can be delegated to IT Security Dep</w:t>
      </w:r>
      <w:r w:rsidR="003D7677" w:rsidRPr="0080050C">
        <w:t>a</w:t>
      </w:r>
      <w:r w:rsidR="009552C6" w:rsidRPr="0080050C">
        <w:t>rtment if required)</w:t>
      </w:r>
    </w:p>
    <w:p w14:paraId="2FA70BE9" w14:textId="7C53EA93" w:rsidR="007A522E" w:rsidRPr="0080050C" w:rsidRDefault="00CD09EE" w:rsidP="00030F8C">
      <w:pPr>
        <w:pStyle w:val="ListParagraph"/>
        <w:numPr>
          <w:ilvl w:val="0"/>
          <w:numId w:val="4"/>
        </w:numPr>
      </w:pPr>
      <w:r>
        <w:t xml:space="preserve">Within the </w:t>
      </w:r>
      <w:hyperlink r:id="rId13">
        <w:r w:rsidR="00477CC3" w:rsidRPr="33574CD5">
          <w:rPr>
            <w:rStyle w:val="Hyperlink"/>
          </w:rPr>
          <w:t>Power BI</w:t>
        </w:r>
      </w:hyperlink>
      <w:r>
        <w:t xml:space="preserve"> tenant</w:t>
      </w:r>
    </w:p>
    <w:p w14:paraId="097DB446" w14:textId="0710BE0D" w:rsidR="00350569" w:rsidRPr="0080050C" w:rsidRDefault="007A522E" w:rsidP="003C3E01">
      <w:pPr>
        <w:pStyle w:val="ListParagraph"/>
        <w:numPr>
          <w:ilvl w:val="0"/>
          <w:numId w:val="9"/>
        </w:numPr>
      </w:pPr>
      <w:r w:rsidRPr="0080050C">
        <w:t>Power BI Pro License</w:t>
      </w:r>
      <w:r w:rsidR="00477CC3" w:rsidRPr="0080050C">
        <w:t xml:space="preserve"> –</w:t>
      </w:r>
      <w:r w:rsidR="00F069BE" w:rsidRPr="0080050C">
        <w:t xml:space="preserve"> </w:t>
      </w:r>
      <w:r w:rsidR="009C1A37" w:rsidRPr="0080050C">
        <w:t xml:space="preserve">required to </w:t>
      </w:r>
      <w:r w:rsidR="00477CC3" w:rsidRPr="0080050C">
        <w:t xml:space="preserve">publish to </w:t>
      </w:r>
      <w:r w:rsidRPr="0080050C">
        <w:t>Power</w:t>
      </w:r>
      <w:r w:rsidR="00304E92">
        <w:t xml:space="preserve"> </w:t>
      </w:r>
      <w:r w:rsidRPr="0080050C">
        <w:t xml:space="preserve">BI </w:t>
      </w:r>
      <w:r w:rsidR="009C1A37" w:rsidRPr="0080050C">
        <w:t>Portal</w:t>
      </w:r>
      <w:r w:rsidR="006C106D" w:rsidRPr="0080050C">
        <w:t>, with permission to create Power BI workspaces</w:t>
      </w:r>
    </w:p>
    <w:p w14:paraId="2EA3A6C2" w14:textId="17BC674B" w:rsidR="007A522E" w:rsidRPr="0080050C" w:rsidRDefault="00FE0615" w:rsidP="00CB392F">
      <w:pPr>
        <w:pStyle w:val="ListParagraph"/>
        <w:ind w:left="1440"/>
      </w:pPr>
      <w:r>
        <w:t>Note</w:t>
      </w:r>
      <w:r w:rsidR="009D0D25">
        <w:t xml:space="preserve">: If you do not currently have a Power BI Pro license, </w:t>
      </w:r>
      <w:r w:rsidR="0013230D">
        <w:t xml:space="preserve">you can start a free trial </w:t>
      </w:r>
      <w:hyperlink r:id="rId14" w:history="1">
        <w:r w:rsidR="0013230D" w:rsidRPr="0013230D">
          <w:rPr>
            <w:rStyle w:val="Hyperlink"/>
          </w:rPr>
          <w:t>here</w:t>
        </w:r>
      </w:hyperlink>
      <w:r w:rsidR="0013230D">
        <w:t>.</w:t>
      </w:r>
    </w:p>
    <w:p w14:paraId="00F14461" w14:textId="38B17C44" w:rsidR="00350569" w:rsidRPr="0080050C" w:rsidRDefault="00350569" w:rsidP="00350569">
      <w:pPr>
        <w:pStyle w:val="Heading3"/>
      </w:pPr>
      <w:bookmarkStart w:id="37" w:name="_Toc30060800"/>
      <w:bookmarkStart w:id="38" w:name="_Toc30767787"/>
      <w:r w:rsidRPr="0080050C">
        <w:t xml:space="preserve">Required </w:t>
      </w:r>
      <w:r w:rsidR="005F13B3" w:rsidRPr="0080050C">
        <w:t>p</w:t>
      </w:r>
      <w:r w:rsidR="00420A89" w:rsidRPr="0080050C">
        <w:t>re</w:t>
      </w:r>
      <w:r w:rsidR="005F13B3" w:rsidRPr="0080050C">
        <w:t>-</w:t>
      </w:r>
      <w:r w:rsidR="00420A89" w:rsidRPr="0080050C">
        <w:t>deployment s</w:t>
      </w:r>
      <w:r w:rsidRPr="0080050C">
        <w:t>teps</w:t>
      </w:r>
      <w:bookmarkEnd w:id="37"/>
      <w:bookmarkEnd w:id="38"/>
    </w:p>
    <w:p w14:paraId="44AABB5B" w14:textId="49404049" w:rsidR="00350569" w:rsidRPr="0080050C" w:rsidRDefault="00243A3F" w:rsidP="00350569">
      <w:r w:rsidRPr="0080050C">
        <w:t xml:space="preserve">Before executing </w:t>
      </w:r>
      <w:r w:rsidR="00F838A0" w:rsidRPr="0080050C">
        <w:t>the</w:t>
      </w:r>
      <w:r w:rsidRPr="0080050C">
        <w:t xml:space="preserve"> deployment script</w:t>
      </w:r>
      <w:r w:rsidR="004065CB" w:rsidRPr="0080050C">
        <w:t>,</w:t>
      </w:r>
      <w:r w:rsidRPr="0080050C">
        <w:t xml:space="preserve"> </w:t>
      </w:r>
      <w:r w:rsidR="00491441" w:rsidRPr="0080050C">
        <w:t>the</w:t>
      </w:r>
      <w:r w:rsidR="00C86C83" w:rsidRPr="0080050C">
        <w:t xml:space="preserve"> steps described below</w:t>
      </w:r>
      <w:r w:rsidR="0012568A" w:rsidRPr="0080050C">
        <w:t xml:space="preserve"> </w:t>
      </w:r>
      <w:r w:rsidR="7A7BD3F4" w:rsidRPr="0080050C">
        <w:t>should</w:t>
      </w:r>
      <w:r w:rsidR="0012568A" w:rsidRPr="0080050C">
        <w:t xml:space="preserve"> be </w:t>
      </w:r>
      <w:r w:rsidR="00A73B9D" w:rsidRPr="0080050C">
        <w:t>carried out</w:t>
      </w:r>
      <w:r w:rsidR="00C86C83" w:rsidRPr="0080050C">
        <w:t>:</w:t>
      </w:r>
    </w:p>
    <w:p w14:paraId="4FDB91B9" w14:textId="6A65F167" w:rsidR="000B38A2" w:rsidRPr="0080050C" w:rsidRDefault="00A57A43" w:rsidP="00030F8C">
      <w:pPr>
        <w:pStyle w:val="ListParagraph"/>
        <w:numPr>
          <w:ilvl w:val="0"/>
          <w:numId w:val="5"/>
        </w:numPr>
      </w:pPr>
      <w:r w:rsidRPr="0080050C">
        <w:t>Install all tools described in “</w:t>
      </w:r>
      <w:r w:rsidR="00E85147" w:rsidRPr="0080050C">
        <w:fldChar w:fldCharType="begin"/>
      </w:r>
      <w:r w:rsidR="00E85147" w:rsidRPr="0080050C">
        <w:instrText xml:space="preserve"> REF _Ref29380954 \h </w:instrText>
      </w:r>
      <w:r w:rsidR="0080050C">
        <w:instrText xml:space="preserve"> \* MERGEFORMAT </w:instrText>
      </w:r>
      <w:r w:rsidR="00E85147" w:rsidRPr="0080050C">
        <w:fldChar w:fldCharType="separate"/>
      </w:r>
      <w:r w:rsidR="00E85147" w:rsidRPr="0080050C">
        <w:t>Required Tools</w:t>
      </w:r>
      <w:r w:rsidR="00E85147" w:rsidRPr="0080050C">
        <w:fldChar w:fldCharType="end"/>
      </w:r>
      <w:r w:rsidRPr="0080050C">
        <w:t>”</w:t>
      </w:r>
    </w:p>
    <w:p w14:paraId="0A9B4495" w14:textId="1B3A6E41" w:rsidR="00826207" w:rsidRPr="0080050C" w:rsidRDefault="00826207" w:rsidP="00826207">
      <w:pPr>
        <w:pStyle w:val="ListParagraph"/>
        <w:numPr>
          <w:ilvl w:val="0"/>
          <w:numId w:val="5"/>
        </w:numPr>
      </w:pPr>
      <w:r w:rsidRPr="0080050C">
        <w:t>Configure PowerShell</w:t>
      </w:r>
    </w:p>
    <w:p w14:paraId="174107C1" w14:textId="63EAFDD1" w:rsidR="00E85147" w:rsidRPr="0080050C" w:rsidRDefault="009C44C5" w:rsidP="00030F8C">
      <w:pPr>
        <w:pStyle w:val="ListParagraph"/>
        <w:numPr>
          <w:ilvl w:val="0"/>
          <w:numId w:val="5"/>
        </w:numPr>
      </w:pPr>
      <w:r w:rsidRPr="0080050C">
        <w:t xml:space="preserve">Make sure the </w:t>
      </w:r>
      <w:r w:rsidR="00A57E6F" w:rsidRPr="0080050C">
        <w:t xml:space="preserve">Release manager has </w:t>
      </w:r>
      <w:r w:rsidR="004A6222" w:rsidRPr="0080050C">
        <w:t>access to Azure Tenant,</w:t>
      </w:r>
      <w:r w:rsidR="00F47247" w:rsidRPr="0080050C">
        <w:t xml:space="preserve"> </w:t>
      </w:r>
      <w:r w:rsidR="000B6ADF" w:rsidRPr="0080050C">
        <w:t>as described in “</w:t>
      </w:r>
      <w:r w:rsidR="000B6ADF" w:rsidRPr="0080050C">
        <w:fldChar w:fldCharType="begin"/>
      </w:r>
      <w:r w:rsidR="000B6ADF" w:rsidRPr="0080050C">
        <w:instrText xml:space="preserve"> REF _Ref29381168 \h </w:instrText>
      </w:r>
      <w:r w:rsidR="0080050C">
        <w:instrText xml:space="preserve"> \* MERGEFORMAT </w:instrText>
      </w:r>
      <w:r w:rsidR="000B6ADF" w:rsidRPr="0080050C">
        <w:fldChar w:fldCharType="separate"/>
      </w:r>
      <w:r w:rsidR="000B6ADF" w:rsidRPr="0080050C">
        <w:t>Required licenses/accounts</w:t>
      </w:r>
      <w:r w:rsidR="000B6ADF" w:rsidRPr="0080050C">
        <w:fldChar w:fldCharType="end"/>
      </w:r>
      <w:r w:rsidR="000B6ADF" w:rsidRPr="0080050C">
        <w:t>”</w:t>
      </w:r>
    </w:p>
    <w:p w14:paraId="18228B11" w14:textId="68CE5D3B" w:rsidR="00243A3F" w:rsidRPr="0080050C" w:rsidRDefault="00243A3F" w:rsidP="00030F8C">
      <w:pPr>
        <w:pStyle w:val="ListParagraph"/>
        <w:numPr>
          <w:ilvl w:val="0"/>
          <w:numId w:val="5"/>
        </w:numPr>
      </w:pPr>
      <w:r w:rsidRPr="0080050C">
        <w:t xml:space="preserve">Create </w:t>
      </w:r>
      <w:r w:rsidR="0078336E" w:rsidRPr="0080050C">
        <w:t>Azure Active Directory (</w:t>
      </w:r>
      <w:r w:rsidRPr="0080050C">
        <w:t>AAD</w:t>
      </w:r>
      <w:r w:rsidR="0078336E" w:rsidRPr="0080050C">
        <w:t>)</w:t>
      </w:r>
      <w:r w:rsidRPr="0080050C">
        <w:t xml:space="preserve"> Groups</w:t>
      </w:r>
    </w:p>
    <w:p w14:paraId="4C9454AA" w14:textId="35621DD6" w:rsidR="00AA0D69" w:rsidRPr="0080050C" w:rsidRDefault="00FE1660" w:rsidP="00030F8C">
      <w:pPr>
        <w:pStyle w:val="ListParagraph"/>
        <w:numPr>
          <w:ilvl w:val="0"/>
          <w:numId w:val="5"/>
        </w:numPr>
      </w:pPr>
      <w:r w:rsidRPr="0080050C">
        <w:t>Assign Release Manager to Admin Group</w:t>
      </w:r>
    </w:p>
    <w:p w14:paraId="3F17DC7A" w14:textId="7FB79A4A" w:rsidR="003E781E" w:rsidRPr="0080050C" w:rsidRDefault="00776E89" w:rsidP="00030F8C">
      <w:pPr>
        <w:pStyle w:val="ListParagraph"/>
        <w:numPr>
          <w:ilvl w:val="0"/>
          <w:numId w:val="5"/>
        </w:numPr>
      </w:pPr>
      <w:r w:rsidRPr="0080050C">
        <w:t xml:space="preserve">Create </w:t>
      </w:r>
      <w:r w:rsidR="00D91F55" w:rsidRPr="0080050C">
        <w:t>a</w:t>
      </w:r>
      <w:r w:rsidRPr="0080050C">
        <w:t xml:space="preserve"> Resource Group</w:t>
      </w:r>
    </w:p>
    <w:p w14:paraId="1A2D6793" w14:textId="3CF91C87" w:rsidR="000F7C7F" w:rsidRPr="0080050C" w:rsidRDefault="003E781E" w:rsidP="000F7C7F">
      <w:pPr>
        <w:pStyle w:val="ListParagraph"/>
        <w:numPr>
          <w:ilvl w:val="0"/>
          <w:numId w:val="5"/>
        </w:numPr>
      </w:pPr>
      <w:r w:rsidRPr="0080050C">
        <w:t xml:space="preserve">Assign </w:t>
      </w:r>
      <w:r w:rsidR="0078336E" w:rsidRPr="0080050C">
        <w:t>AAD Groups to Resource Group</w:t>
      </w:r>
    </w:p>
    <w:p w14:paraId="28628C41" w14:textId="77777777" w:rsidR="00E94206" w:rsidRDefault="00E94206" w:rsidP="00E94206">
      <w:pPr>
        <w:ind w:left="360"/>
      </w:pPr>
    </w:p>
    <w:p w14:paraId="29B78034" w14:textId="2F28181C" w:rsidR="00DF069E" w:rsidRDefault="00DF069E" w:rsidP="00DF069E">
      <w:r>
        <w:t xml:space="preserve">INSTALLATION NOTE:  </w:t>
      </w:r>
      <w:r w:rsidR="005B4F43">
        <w:t xml:space="preserve">Due to </w:t>
      </w:r>
      <w:r w:rsidR="0069335C">
        <w:t xml:space="preserve">to variability in </w:t>
      </w:r>
      <w:r w:rsidR="00AC1D24">
        <w:t xml:space="preserve">installation environments, </w:t>
      </w:r>
      <w:r w:rsidR="0033666F">
        <w:t>it is possible that mismatches in Power</w:t>
      </w:r>
      <w:r w:rsidR="00524B9B">
        <w:t>S</w:t>
      </w:r>
      <w:r w:rsidR="0033666F">
        <w:t xml:space="preserve">hell versions or installed modules may conflict with the scripting.  </w:t>
      </w:r>
      <w:r w:rsidR="00524B9B">
        <w:t>It is possible to stand up a Windows 10 virtual machine in your Azure tenant to provide a clean PowerShell environment for installation.</w:t>
      </w:r>
    </w:p>
    <w:p w14:paraId="3C2C7043" w14:textId="77777777" w:rsidR="00DF069E" w:rsidRPr="0080050C" w:rsidRDefault="00DF069E" w:rsidP="00E94206">
      <w:pPr>
        <w:ind w:left="360"/>
      </w:pPr>
    </w:p>
    <w:p w14:paraId="40821ABA" w14:textId="53079E99" w:rsidR="001C6BAD" w:rsidRPr="0080050C" w:rsidRDefault="00A574FB" w:rsidP="008440FA">
      <w:pPr>
        <w:pStyle w:val="Heading4"/>
      </w:pPr>
      <w:r w:rsidRPr="0080050C">
        <w:t>C</w:t>
      </w:r>
      <w:r w:rsidR="00AD3440" w:rsidRPr="0080050C">
        <w:t>onfigur</w:t>
      </w:r>
      <w:r w:rsidR="008164E1" w:rsidRPr="0080050C">
        <w:t>ing</w:t>
      </w:r>
      <w:r w:rsidR="00AD3440" w:rsidRPr="0080050C">
        <w:t xml:space="preserve"> PowerShell</w:t>
      </w:r>
    </w:p>
    <w:p w14:paraId="01118738" w14:textId="19A0BB3E" w:rsidR="00707C65" w:rsidRPr="0080050C" w:rsidRDefault="00723D9A" w:rsidP="00FF17F9">
      <w:r w:rsidRPr="0080050C">
        <w:t xml:space="preserve">The </w:t>
      </w:r>
      <w:r w:rsidR="00FF17F9" w:rsidRPr="0080050C">
        <w:t xml:space="preserve">PowerShell orchestration script will require </w:t>
      </w:r>
      <w:r w:rsidR="00DD27EA" w:rsidRPr="0080050C">
        <w:t xml:space="preserve">the </w:t>
      </w:r>
      <w:r w:rsidR="00707C65" w:rsidRPr="0080050C">
        <w:t>install</w:t>
      </w:r>
      <w:r w:rsidR="00B4366D" w:rsidRPr="0080050C">
        <w:t>at</w:t>
      </w:r>
      <w:r w:rsidR="00707C65" w:rsidRPr="0080050C">
        <w:t>i</w:t>
      </w:r>
      <w:r w:rsidR="00DD27EA" w:rsidRPr="0080050C">
        <w:t>on of</w:t>
      </w:r>
      <w:r w:rsidR="00707C65" w:rsidRPr="0080050C">
        <w:t xml:space="preserve"> </w:t>
      </w:r>
      <w:r w:rsidR="005641AF" w:rsidRPr="0080050C">
        <w:t>certain</w:t>
      </w:r>
      <w:r w:rsidR="00707C65" w:rsidRPr="0080050C">
        <w:t xml:space="preserve"> modules and </w:t>
      </w:r>
      <w:r w:rsidR="005641AF" w:rsidRPr="0080050C">
        <w:t>the</w:t>
      </w:r>
      <w:r w:rsidR="00707C65" w:rsidRPr="0080050C">
        <w:t xml:space="preserve"> </w:t>
      </w:r>
      <w:r w:rsidR="002C6114" w:rsidRPr="0080050C">
        <w:t xml:space="preserve">configuration of the execution policy for the local machine. </w:t>
      </w:r>
      <w:r w:rsidR="0085553C" w:rsidRPr="0080050C">
        <w:t xml:space="preserve">This </w:t>
      </w:r>
      <w:r w:rsidR="00303079" w:rsidRPr="0080050C">
        <w:t xml:space="preserve">module </w:t>
      </w:r>
      <w:r w:rsidR="00AB6BD2" w:rsidRPr="0080050C">
        <w:t xml:space="preserve">will contain description of the steps that would </w:t>
      </w:r>
      <w:r w:rsidR="00E13BEA" w:rsidRPr="0080050C">
        <w:t xml:space="preserve">make </w:t>
      </w:r>
      <w:r w:rsidR="002F04D8" w:rsidRPr="0080050C">
        <w:t>P</w:t>
      </w:r>
      <w:r w:rsidR="00E13BEA" w:rsidRPr="0080050C">
        <w:t>ower</w:t>
      </w:r>
      <w:r w:rsidR="002F04D8" w:rsidRPr="0080050C">
        <w:t>S</w:t>
      </w:r>
      <w:r w:rsidR="00E13BEA" w:rsidRPr="0080050C">
        <w:t xml:space="preserve">hell </w:t>
      </w:r>
      <w:r w:rsidR="007C7F09" w:rsidRPr="0080050C">
        <w:t>ready for the deployment.</w:t>
      </w:r>
    </w:p>
    <w:p w14:paraId="1365C733" w14:textId="67488AAB" w:rsidR="00707C65" w:rsidRPr="0080050C" w:rsidRDefault="00707C65" w:rsidP="00707C65">
      <w:pPr>
        <w:pStyle w:val="Heading6"/>
      </w:pPr>
      <w:r w:rsidRPr="0080050C">
        <w:t>Execution Policy</w:t>
      </w:r>
    </w:p>
    <w:p w14:paraId="41044098" w14:textId="2C3BBDE6" w:rsidR="00E661CB" w:rsidRPr="0080050C" w:rsidRDefault="00E661CB" w:rsidP="00FF17F9">
      <w:r w:rsidRPr="0080050C">
        <w:t>PowerShell will not be able to execute scripts</w:t>
      </w:r>
      <w:r w:rsidR="009C41CE" w:rsidRPr="0080050C">
        <w:t xml:space="preserve"> and install modu</w:t>
      </w:r>
      <w:r w:rsidR="00402CB5" w:rsidRPr="0080050C">
        <w:t>le</w:t>
      </w:r>
      <w:r w:rsidR="009C41CE" w:rsidRPr="0080050C">
        <w:t>s</w:t>
      </w:r>
      <w:r w:rsidR="006426AE" w:rsidRPr="0080050C">
        <w:t xml:space="preserve"> if the PowerShell execution policy is not configured on the local machine where scripts are executed.</w:t>
      </w:r>
    </w:p>
    <w:p w14:paraId="71965E24" w14:textId="777E3D58" w:rsidR="00FF17F9" w:rsidRPr="0080050C" w:rsidRDefault="00997D89" w:rsidP="00FF17F9">
      <w:r w:rsidRPr="0080050C">
        <w:t xml:space="preserve">To configure </w:t>
      </w:r>
      <w:r w:rsidR="2F0248C1" w:rsidRPr="0080050C">
        <w:t xml:space="preserve">the </w:t>
      </w:r>
      <w:r w:rsidRPr="0080050C">
        <w:t xml:space="preserve">execution policy on </w:t>
      </w:r>
      <w:r w:rsidR="4E3C5820" w:rsidRPr="0080050C">
        <w:t>PowerShell</w:t>
      </w:r>
      <w:r w:rsidR="2F0248C1" w:rsidRPr="0080050C">
        <w:t>, follow the steps</w:t>
      </w:r>
      <w:r w:rsidR="001E5AB1" w:rsidRPr="0080050C">
        <w:t xml:space="preserve"> below:</w:t>
      </w:r>
    </w:p>
    <w:p w14:paraId="50BACD71" w14:textId="2458E1F4" w:rsidR="001E5AB1" w:rsidRPr="0080050C" w:rsidRDefault="008C6E07" w:rsidP="003C3E01">
      <w:pPr>
        <w:pStyle w:val="ListParagraph"/>
        <w:numPr>
          <w:ilvl w:val="0"/>
          <w:numId w:val="50"/>
        </w:numPr>
      </w:pPr>
      <w:r w:rsidRPr="0080050C">
        <w:t>Open</w:t>
      </w:r>
      <w:r w:rsidR="2F0248C1" w:rsidRPr="0080050C">
        <w:t xml:space="preserve"> the</w:t>
      </w:r>
      <w:r w:rsidRPr="0080050C">
        <w:t xml:space="preserve"> PowerShell console as an admin</w:t>
      </w:r>
      <w:r w:rsidR="1A272EDE" w:rsidRPr="0080050C">
        <w:t>,</w:t>
      </w:r>
      <w:r w:rsidRPr="0080050C">
        <w:t xml:space="preserve"> </w:t>
      </w:r>
      <w:r w:rsidR="00952A7F" w:rsidRPr="0080050C">
        <w:t>by right</w:t>
      </w:r>
      <w:r w:rsidRPr="0080050C">
        <w:t xml:space="preserve"> </w:t>
      </w:r>
      <w:r w:rsidR="1A272EDE" w:rsidRPr="0080050C">
        <w:t>clicking</w:t>
      </w:r>
      <w:r w:rsidRPr="0080050C">
        <w:t xml:space="preserve"> on</w:t>
      </w:r>
      <w:r w:rsidR="00952A7F" w:rsidRPr="0080050C">
        <w:t xml:space="preserve"> </w:t>
      </w:r>
      <w:r w:rsidR="1A272EDE" w:rsidRPr="0080050C">
        <w:t>the Windows Start</w:t>
      </w:r>
      <w:r w:rsidR="00952A7F" w:rsidRPr="0080050C">
        <w:t xml:space="preserve"> button and then </w:t>
      </w:r>
      <w:r w:rsidR="1A272EDE" w:rsidRPr="0080050C">
        <w:t>choosing ‘Windows</w:t>
      </w:r>
      <w:r w:rsidR="00DA231F" w:rsidRPr="0080050C">
        <w:t xml:space="preserve"> PowerShell </w:t>
      </w:r>
      <w:r w:rsidR="1A272EDE" w:rsidRPr="0080050C">
        <w:t>(</w:t>
      </w:r>
      <w:r w:rsidR="00DA231F" w:rsidRPr="0080050C">
        <w:t>Admin</w:t>
      </w:r>
      <w:r w:rsidR="1A272EDE" w:rsidRPr="0080050C">
        <w:t>)’</w:t>
      </w:r>
      <w:r w:rsidR="00DA231F" w:rsidRPr="0080050C">
        <w:t>. If this option is not available</w:t>
      </w:r>
      <w:r w:rsidR="2C19E4B9" w:rsidRPr="0080050C">
        <w:t>, right click on</w:t>
      </w:r>
      <w:r w:rsidR="00DA231F" w:rsidRPr="0080050C">
        <w:t xml:space="preserve"> PowerShell and </w:t>
      </w:r>
      <w:r w:rsidR="2C19E4B9" w:rsidRPr="0080050C">
        <w:t>choose the</w:t>
      </w:r>
      <w:r w:rsidR="004B5BD5" w:rsidRPr="0080050C">
        <w:t xml:space="preserve"> option </w:t>
      </w:r>
      <w:r w:rsidR="2C19E4B9" w:rsidRPr="0080050C">
        <w:t>‘Run</w:t>
      </w:r>
      <w:r w:rsidR="004B5BD5" w:rsidRPr="0080050C">
        <w:t xml:space="preserve"> as </w:t>
      </w:r>
      <w:r w:rsidR="2C19E4B9" w:rsidRPr="0080050C">
        <w:t>Administrator’</w:t>
      </w:r>
      <w:r w:rsidR="004B5BD5" w:rsidRPr="0080050C">
        <w:t>.</w:t>
      </w:r>
    </w:p>
    <w:p w14:paraId="176F32EB" w14:textId="504426D5" w:rsidR="00760890" w:rsidRPr="0080050C" w:rsidRDefault="00760890" w:rsidP="00C122F1">
      <w:pPr>
        <w:pStyle w:val="ListParagraph"/>
        <w:jc w:val="center"/>
      </w:pPr>
      <w:r>
        <w:lastRenderedPageBreak/>
        <w:drawing>
          <wp:inline distT="0" distB="0" distL="0" distR="0" wp14:anchorId="15930646" wp14:editId="2A1CD752">
            <wp:extent cx="1039528" cy="2291861"/>
            <wp:effectExtent l="0" t="0" r="8255" b="0"/>
            <wp:docPr id="138283182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3E5E8D76" w14:textId="77777777" w:rsidR="00C122F1" w:rsidRPr="0080050C" w:rsidRDefault="00C122F1" w:rsidP="00C122F1">
      <w:pPr>
        <w:pStyle w:val="ListParagraph"/>
        <w:jc w:val="center"/>
      </w:pPr>
    </w:p>
    <w:p w14:paraId="47DC580A" w14:textId="735BCD1B" w:rsidR="00C122F1" w:rsidRPr="0080050C" w:rsidRDefault="2F4F1CE7" w:rsidP="003C3E01">
      <w:pPr>
        <w:pStyle w:val="ListParagraph"/>
        <w:numPr>
          <w:ilvl w:val="0"/>
          <w:numId w:val="50"/>
        </w:numPr>
      </w:pPr>
      <w:r w:rsidRPr="0080050C">
        <w:t>In the Power</w:t>
      </w:r>
      <w:r w:rsidR="00402CB5" w:rsidRPr="0080050C">
        <w:t>S</w:t>
      </w:r>
      <w:r w:rsidRPr="0080050C">
        <w:t xml:space="preserve">hell Console, enter “Set-ExecutionPolicy unrestricted -Scope </w:t>
      </w:r>
      <w:r w:rsidR="00D22D58">
        <w:t>LocalMachine</w:t>
      </w:r>
      <w:r w:rsidRPr="0080050C">
        <w:t xml:space="preserve"> -Force”. This code should also work with PowerShell ISE console, when executed as an administrator.</w:t>
      </w:r>
    </w:p>
    <w:p w14:paraId="72C5E7C4" w14:textId="13A1F90E" w:rsidR="008C6E07" w:rsidRPr="0080050C" w:rsidRDefault="00C075FF" w:rsidP="00C122F1">
      <w:pPr>
        <w:pStyle w:val="ListParagraph"/>
      </w:pPr>
      <w:r w:rsidRPr="0080050C">
        <w:br/>
      </w:r>
      <w:r w:rsidRPr="0080050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531F6E22" w14:textId="77777777" w:rsidR="00C122F1" w:rsidRPr="0080050C" w:rsidRDefault="00C122F1" w:rsidP="00C122F1">
      <w:pPr>
        <w:pStyle w:val="ListParagraph"/>
      </w:pPr>
    </w:p>
    <w:p w14:paraId="3C25F8B4" w14:textId="03155675" w:rsidR="2C974E4C" w:rsidRPr="0080050C" w:rsidRDefault="1C23C78E" w:rsidP="003C3E01">
      <w:pPr>
        <w:pStyle w:val="ListParagraph"/>
        <w:numPr>
          <w:ilvl w:val="0"/>
          <w:numId w:val="50"/>
        </w:numPr>
      </w:pPr>
      <w:r w:rsidRPr="0080050C">
        <w:t xml:space="preserve">The setting of the execution policy will have been successful if there is no output from the command. A red error message will </w:t>
      </w:r>
      <w:r w:rsidR="009F383C" w:rsidRPr="0080050C">
        <w:t>appe</w:t>
      </w:r>
      <w:r w:rsidR="00E603AD" w:rsidRPr="0080050C">
        <w:t>a</w:t>
      </w:r>
      <w:r w:rsidR="009F383C" w:rsidRPr="0080050C">
        <w:t>r if there’s</w:t>
      </w:r>
      <w:r w:rsidRPr="0080050C">
        <w:t xml:space="preserve"> a failure.</w:t>
      </w:r>
    </w:p>
    <w:p w14:paraId="6DC8A296" w14:textId="2169B5B2" w:rsidR="006426AE" w:rsidRPr="0080050C" w:rsidRDefault="00133123" w:rsidP="006426AE">
      <w:pPr>
        <w:pStyle w:val="ListParagraph"/>
        <w:numPr>
          <w:ilvl w:val="0"/>
          <w:numId w:val="50"/>
        </w:numPr>
      </w:pPr>
      <w:r w:rsidRPr="0080050C">
        <w:t xml:space="preserve">Close </w:t>
      </w:r>
      <w:r w:rsidR="671CC73F" w:rsidRPr="0080050C">
        <w:t xml:space="preserve">the </w:t>
      </w:r>
      <w:r w:rsidRPr="0080050C">
        <w:t>admin console</w:t>
      </w:r>
    </w:p>
    <w:p w14:paraId="2553D051" w14:textId="4F270DAF" w:rsidR="002E4502" w:rsidRPr="0080050C" w:rsidRDefault="00235919" w:rsidP="002E4502">
      <w:r w:rsidRPr="0080050C">
        <w:t>If</w:t>
      </w:r>
      <w:r w:rsidR="002C6F3D" w:rsidRPr="0080050C">
        <w:t xml:space="preserve"> </w:t>
      </w:r>
      <w:r w:rsidR="00D55AF9" w:rsidRPr="0080050C">
        <w:t>the E</w:t>
      </w:r>
      <w:r w:rsidR="0065239F" w:rsidRPr="0080050C">
        <w:t xml:space="preserve">xecution </w:t>
      </w:r>
      <w:r w:rsidR="00D55AF9" w:rsidRPr="0080050C">
        <w:t>P</w:t>
      </w:r>
      <w:r w:rsidR="0065239F" w:rsidRPr="0080050C">
        <w:t>olicy is configure</w:t>
      </w:r>
      <w:r w:rsidR="009C41CE" w:rsidRPr="0080050C">
        <w:t>d</w:t>
      </w:r>
      <w:r w:rsidR="00D574BB" w:rsidRPr="0080050C">
        <w:t xml:space="preserve"> correctly</w:t>
      </w:r>
      <w:r w:rsidR="009C41CE" w:rsidRPr="0080050C">
        <w:t xml:space="preserve">, </w:t>
      </w:r>
      <w:r w:rsidR="005B5495" w:rsidRPr="0080050C">
        <w:t>the ability to install the required modules will be enabled</w:t>
      </w:r>
      <w:r w:rsidR="0009767A" w:rsidRPr="0080050C">
        <w:t>.</w:t>
      </w:r>
    </w:p>
    <w:p w14:paraId="7215C24D" w14:textId="33C0F416" w:rsidR="00707C65" w:rsidRPr="0080050C" w:rsidRDefault="00707C65" w:rsidP="00707C65">
      <w:pPr>
        <w:pStyle w:val="Heading6"/>
      </w:pPr>
      <w:r w:rsidRPr="0080050C">
        <w:t>PowerShell Modules</w:t>
      </w:r>
    </w:p>
    <w:p w14:paraId="72150B5F" w14:textId="7927C4B5" w:rsidR="00ED09D2" w:rsidRPr="0080050C" w:rsidRDefault="00707C65" w:rsidP="00707C65">
      <w:r w:rsidRPr="0080050C">
        <w:t xml:space="preserve">PowerShell will require </w:t>
      </w:r>
      <w:r w:rsidR="00050385" w:rsidRPr="0080050C">
        <w:t xml:space="preserve">the </w:t>
      </w:r>
      <w:r w:rsidRPr="0080050C">
        <w:t>Azure “Az</w:t>
      </w:r>
      <w:r w:rsidR="00C3053B" w:rsidRPr="0080050C">
        <w:t>ureRM</w:t>
      </w:r>
      <w:r w:rsidRPr="0080050C">
        <w:t>” modules to be installed</w:t>
      </w:r>
      <w:r w:rsidR="01A83233" w:rsidRPr="0080050C">
        <w:t>.</w:t>
      </w:r>
      <w:r w:rsidR="00A2001C" w:rsidRPr="0080050C">
        <w:t xml:space="preserve"> Th</w:t>
      </w:r>
      <w:r w:rsidR="006C292D">
        <w:t>ese</w:t>
      </w:r>
      <w:r w:rsidR="00A2001C" w:rsidRPr="0080050C">
        <w:t xml:space="preserve"> modules allow PowerShell to create resources and configure</w:t>
      </w:r>
      <w:r w:rsidR="003D231F" w:rsidRPr="0080050C">
        <w:t xml:space="preserve"> resources in</w:t>
      </w:r>
      <w:r w:rsidR="00A2001C" w:rsidRPr="0080050C">
        <w:t xml:space="preserve"> Azure Tenant</w:t>
      </w:r>
      <w:r w:rsidR="003D231F" w:rsidRPr="0080050C">
        <w:t>.</w:t>
      </w:r>
      <w:r w:rsidR="00A2001C" w:rsidRPr="0080050C">
        <w:t xml:space="preserve"> </w:t>
      </w:r>
      <w:r w:rsidR="01A83233" w:rsidRPr="0080050C">
        <w:t xml:space="preserve"> </w:t>
      </w:r>
    </w:p>
    <w:p w14:paraId="6506E5CF" w14:textId="6F92E982" w:rsidR="00936A70" w:rsidRPr="0080050C" w:rsidRDefault="01A83233" w:rsidP="00707C65">
      <w:r w:rsidRPr="0080050C">
        <w:t>This</w:t>
      </w:r>
      <w:r w:rsidR="00936A70" w:rsidRPr="0080050C">
        <w:t xml:space="preserve"> can be </w:t>
      </w:r>
      <w:r w:rsidRPr="0080050C">
        <w:t>achieved</w:t>
      </w:r>
      <w:r w:rsidR="00936A70" w:rsidRPr="0080050C">
        <w:t xml:space="preserve"> by </w:t>
      </w:r>
      <w:r w:rsidRPr="0080050C">
        <w:t>following the</w:t>
      </w:r>
      <w:r w:rsidR="00936A70" w:rsidRPr="0080050C">
        <w:t xml:space="preserve"> below steps</w:t>
      </w:r>
      <w:r w:rsidR="4E3C5820" w:rsidRPr="0080050C">
        <w:t>:</w:t>
      </w:r>
    </w:p>
    <w:p w14:paraId="7C19AAB5" w14:textId="49BDA648" w:rsidR="00936A70" w:rsidRPr="0080050C" w:rsidRDefault="007E1E81" w:rsidP="003C3E01">
      <w:pPr>
        <w:pStyle w:val="ListParagraph"/>
        <w:numPr>
          <w:ilvl w:val="0"/>
          <w:numId w:val="51"/>
        </w:numPr>
      </w:pPr>
      <w:r w:rsidRPr="0080050C">
        <w:t xml:space="preserve">Open </w:t>
      </w:r>
      <w:r w:rsidR="4E3C5820" w:rsidRPr="0080050C">
        <w:t xml:space="preserve">the </w:t>
      </w:r>
      <w:r w:rsidRPr="0080050C">
        <w:t>PowerShell Console as administrator</w:t>
      </w:r>
      <w:r w:rsidR="50E95702" w:rsidRPr="0080050C">
        <w:t>.</w:t>
      </w:r>
    </w:p>
    <w:p w14:paraId="63D2B01B" w14:textId="6DC86579" w:rsidR="00055AEA" w:rsidRPr="0080050C" w:rsidRDefault="007E1E81" w:rsidP="003C3E01">
      <w:pPr>
        <w:pStyle w:val="ListParagraph"/>
        <w:numPr>
          <w:ilvl w:val="0"/>
          <w:numId w:val="51"/>
        </w:numPr>
      </w:pPr>
      <w:r w:rsidRPr="0080050C">
        <w:t xml:space="preserve">In </w:t>
      </w:r>
      <w:r w:rsidR="39BD6347" w:rsidRPr="0080050C">
        <w:t>the PowerShell Console, enter</w:t>
      </w:r>
      <w:r w:rsidRPr="0080050C">
        <w:t xml:space="preserve"> “Install-Module Az</w:t>
      </w:r>
      <w:r w:rsidR="000C691D" w:rsidRPr="0080050C">
        <w:t>ureRm</w:t>
      </w:r>
      <w:r w:rsidRPr="0080050C">
        <w:t xml:space="preserve"> -AllowClobber -Force -Sco</w:t>
      </w:r>
      <w:r w:rsidR="009C1CFD">
        <w:t xml:space="preserve">pe </w:t>
      </w:r>
      <w:r w:rsidR="003E6DB6">
        <w:t>All</w:t>
      </w:r>
      <w:r w:rsidR="00963E98">
        <w:t>Users</w:t>
      </w:r>
      <w:r w:rsidR="39BD6347" w:rsidRPr="0080050C">
        <w:t>”. This</w:t>
      </w:r>
      <w:r w:rsidR="003D2920" w:rsidRPr="0080050C">
        <w:t xml:space="preserve"> may take a </w:t>
      </w:r>
      <w:r w:rsidR="39BD6347" w:rsidRPr="0080050C">
        <w:t>few moments to run</w:t>
      </w:r>
      <w:r w:rsidR="003D2920" w:rsidRPr="0080050C">
        <w:t>, but installation progress will be displayed during the execution</w:t>
      </w:r>
      <w:r w:rsidR="50E95702" w:rsidRPr="0080050C">
        <w:t>.</w:t>
      </w:r>
    </w:p>
    <w:p w14:paraId="280607D5" w14:textId="77777777" w:rsidR="00C122F1" w:rsidRPr="0080050C" w:rsidRDefault="00C122F1" w:rsidP="00C122F1">
      <w:pPr>
        <w:pStyle w:val="ListParagraph"/>
      </w:pPr>
    </w:p>
    <w:p w14:paraId="7F1FF45E" w14:textId="4BA59F52" w:rsidR="003D2920" w:rsidRPr="0080050C" w:rsidRDefault="000C691D" w:rsidP="003D2920">
      <w:pPr>
        <w:pStyle w:val="ListParagraph"/>
      </w:pPr>
      <w:r w:rsidRPr="0080050C">
        <w:drawing>
          <wp:inline distT="0" distB="0" distL="0" distR="0" wp14:anchorId="5856B1A0" wp14:editId="5516A58D">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3507EDD9" w14:textId="77777777" w:rsidR="00C122F1" w:rsidRPr="0080050C" w:rsidRDefault="00C122F1" w:rsidP="00C122F1"/>
    <w:p w14:paraId="425E7907" w14:textId="357F5870" w:rsidR="003D2920" w:rsidRPr="0080050C" w:rsidRDefault="00D64DAD" w:rsidP="003C3E01">
      <w:pPr>
        <w:pStyle w:val="ListParagraph"/>
        <w:numPr>
          <w:ilvl w:val="0"/>
          <w:numId w:val="51"/>
        </w:numPr>
      </w:pPr>
      <w:r w:rsidRPr="0080050C">
        <w:t xml:space="preserve">When </w:t>
      </w:r>
      <w:r w:rsidR="75D11B64" w:rsidRPr="0080050C">
        <w:t xml:space="preserve">the </w:t>
      </w:r>
      <w:r w:rsidRPr="0080050C">
        <w:t xml:space="preserve">console displays </w:t>
      </w:r>
      <w:r w:rsidR="75D11B64" w:rsidRPr="0080050C">
        <w:t xml:space="preserve">an </w:t>
      </w:r>
      <w:r w:rsidRPr="0080050C">
        <w:t>empty line</w:t>
      </w:r>
      <w:r w:rsidR="00E105B2" w:rsidRPr="0080050C">
        <w:t xml:space="preserve"> and no error</w:t>
      </w:r>
      <w:r w:rsidR="75D11B64" w:rsidRPr="0080050C">
        <w:t>, installation will have been</w:t>
      </w:r>
      <w:r w:rsidR="001E7F23" w:rsidRPr="0080050C">
        <w:t xml:space="preserve"> successful</w:t>
      </w:r>
      <w:r w:rsidR="75D11B64" w:rsidRPr="0080050C">
        <w:t>.</w:t>
      </w:r>
    </w:p>
    <w:p w14:paraId="683372ED" w14:textId="65B02C58" w:rsidR="00EA7F30" w:rsidRPr="0080050C" w:rsidRDefault="005707D6" w:rsidP="00774467">
      <w:r w:rsidRPr="0080050C">
        <w:t>After succes</w:t>
      </w:r>
      <w:r w:rsidR="0092797E" w:rsidRPr="0080050C">
        <w:t>s</w:t>
      </w:r>
      <w:r w:rsidRPr="0080050C">
        <w:t>ful instal</w:t>
      </w:r>
      <w:r w:rsidR="00327331" w:rsidRPr="0080050C">
        <w:t>l</w:t>
      </w:r>
      <w:r w:rsidRPr="0080050C">
        <w:t>ation of the module</w:t>
      </w:r>
      <w:r w:rsidR="000D7AC3">
        <w:t>,</w:t>
      </w:r>
      <w:r w:rsidRPr="0080050C">
        <w:t xml:space="preserve"> </w:t>
      </w:r>
      <w:r w:rsidR="00E56E2A" w:rsidRPr="0080050C">
        <w:t>configuration of the</w:t>
      </w:r>
      <w:r w:rsidRPr="0080050C">
        <w:t xml:space="preserve"> PowerShell</w:t>
      </w:r>
      <w:r w:rsidR="00E56E2A" w:rsidRPr="0080050C">
        <w:t xml:space="preserve"> is finished.</w:t>
      </w:r>
    </w:p>
    <w:p w14:paraId="399ABE09" w14:textId="4F7961FF" w:rsidR="001C29CD" w:rsidRPr="0080050C" w:rsidRDefault="00DC5385" w:rsidP="005674A4">
      <w:pPr>
        <w:pStyle w:val="Heading4"/>
      </w:pPr>
      <w:r w:rsidRPr="0080050C">
        <w:lastRenderedPageBreak/>
        <w:t xml:space="preserve">Creating AAD </w:t>
      </w:r>
      <w:r w:rsidR="006F4745" w:rsidRPr="0080050C">
        <w:t>g</w:t>
      </w:r>
      <w:r w:rsidRPr="0080050C">
        <w:t>roups</w:t>
      </w:r>
      <w:r w:rsidR="00187050" w:rsidRPr="0080050C">
        <w:t xml:space="preserve"> and assign</w:t>
      </w:r>
      <w:r w:rsidR="00FF2C5B" w:rsidRPr="0080050C">
        <w:t>ing</w:t>
      </w:r>
      <w:r w:rsidR="00187050" w:rsidRPr="0080050C">
        <w:t xml:space="preserve"> Members</w:t>
      </w:r>
    </w:p>
    <w:p w14:paraId="51814D8C" w14:textId="4B9BD207" w:rsidR="00023312" w:rsidRPr="0080050C" w:rsidRDefault="001E6BEE" w:rsidP="004C6405">
      <w:r w:rsidRPr="0080050C">
        <w:t>Release Manager</w:t>
      </w:r>
      <w:r w:rsidR="00A42E8E" w:rsidRPr="0080050C">
        <w:t>s</w:t>
      </w:r>
      <w:r w:rsidRPr="0080050C">
        <w:t xml:space="preserve"> and Developers </w:t>
      </w:r>
      <w:r w:rsidR="00892BF8" w:rsidRPr="0080050C">
        <w:t xml:space="preserve">will require </w:t>
      </w:r>
      <w:r w:rsidR="00BB6634" w:rsidRPr="0080050C">
        <w:t>access to the</w:t>
      </w:r>
      <w:r w:rsidR="00B75642" w:rsidRPr="0080050C">
        <w:t xml:space="preserve"> resources</w:t>
      </w:r>
      <w:r w:rsidR="00A42E8E" w:rsidRPr="0080050C">
        <w:t xml:space="preserve"> in Azure</w:t>
      </w:r>
      <w:r w:rsidR="00872A7C" w:rsidRPr="0080050C">
        <w:t>.</w:t>
      </w:r>
      <w:r w:rsidR="00221B53" w:rsidRPr="0080050C">
        <w:t xml:space="preserve"> Acc</w:t>
      </w:r>
      <w:r w:rsidR="007E6692" w:rsidRPr="0080050C">
        <w:t xml:space="preserve">ess to the resources </w:t>
      </w:r>
      <w:r w:rsidR="009F1473">
        <w:t>are</w:t>
      </w:r>
      <w:r w:rsidR="007E6692" w:rsidRPr="0080050C">
        <w:t xml:space="preserve"> </w:t>
      </w:r>
      <w:r w:rsidR="00A42E8E" w:rsidRPr="0080050C">
        <w:t xml:space="preserve">controlled </w:t>
      </w:r>
      <w:r w:rsidR="007E6692" w:rsidRPr="0080050C">
        <w:t>via Azure Active Directory (AAD)</w:t>
      </w:r>
      <w:r w:rsidR="00872A7C" w:rsidRPr="0080050C">
        <w:t xml:space="preserve"> </w:t>
      </w:r>
      <w:r w:rsidR="002A01D7" w:rsidRPr="0080050C">
        <w:t>Groups</w:t>
      </w:r>
      <w:r w:rsidR="00950A7D" w:rsidRPr="0080050C">
        <w:t>. Deployment script</w:t>
      </w:r>
      <w:r w:rsidR="00A42E8E" w:rsidRPr="0080050C">
        <w:t>s</w:t>
      </w:r>
      <w:r w:rsidR="00950A7D" w:rsidRPr="0080050C">
        <w:t xml:space="preserve"> will assign</w:t>
      </w:r>
      <w:r w:rsidR="00DC2180" w:rsidRPr="0080050C">
        <w:t xml:space="preserve"> </w:t>
      </w:r>
      <w:r w:rsidR="004C6897" w:rsidRPr="0080050C">
        <w:t xml:space="preserve">these </w:t>
      </w:r>
      <w:r w:rsidR="00DC2180" w:rsidRPr="0080050C">
        <w:t>AAD groups to</w:t>
      </w:r>
      <w:r w:rsidR="004C6897" w:rsidRPr="0080050C">
        <w:t xml:space="preserve"> the</w:t>
      </w:r>
      <w:r w:rsidR="00DC2180" w:rsidRPr="0080050C">
        <w:t xml:space="preserve"> Azure resources during the deployment process</w:t>
      </w:r>
      <w:r w:rsidR="006249A7" w:rsidRPr="0080050C">
        <w:t>.</w:t>
      </w:r>
      <w:r w:rsidR="004656F6" w:rsidRPr="0080050C">
        <w:t xml:space="preserve"> </w:t>
      </w:r>
      <w:r w:rsidR="003440E1" w:rsidRPr="0080050C">
        <w:t>The s</w:t>
      </w:r>
      <w:r w:rsidR="004656F6" w:rsidRPr="0080050C">
        <w:t xml:space="preserve">cript </w:t>
      </w:r>
      <w:r w:rsidR="00401FF6" w:rsidRPr="0080050C">
        <w:t>does not create</w:t>
      </w:r>
      <w:r w:rsidR="00D275F6" w:rsidRPr="0080050C">
        <w:t xml:space="preserve"> the</w:t>
      </w:r>
      <w:r w:rsidR="00401FF6" w:rsidRPr="0080050C">
        <w:t xml:space="preserve"> AAD Groups</w:t>
      </w:r>
      <w:r w:rsidR="009661E8" w:rsidRPr="0080050C">
        <w:t>, ther</w:t>
      </w:r>
      <w:r w:rsidR="00327331" w:rsidRPr="0080050C">
        <w:t>e</w:t>
      </w:r>
      <w:r w:rsidR="009661E8" w:rsidRPr="0080050C">
        <w:t xml:space="preserve">fore </w:t>
      </w:r>
      <w:r w:rsidR="002D658C">
        <w:t>the Groups</w:t>
      </w:r>
      <w:r w:rsidR="002D658C" w:rsidRPr="0080050C">
        <w:t xml:space="preserve"> </w:t>
      </w:r>
      <w:r w:rsidR="009661E8" w:rsidRPr="0080050C">
        <w:t>need to be created beforehand.</w:t>
      </w:r>
      <w:r w:rsidR="006249A7" w:rsidRPr="0080050C">
        <w:t xml:space="preserve"> </w:t>
      </w:r>
      <w:r w:rsidR="004B4702" w:rsidRPr="0080050C">
        <w:t>The following section</w:t>
      </w:r>
      <w:r w:rsidR="00D34DC2" w:rsidRPr="0080050C">
        <w:t xml:space="preserve"> </w:t>
      </w:r>
      <w:r w:rsidR="00422580">
        <w:t>provides and overview of what AAD Groups are</w:t>
      </w:r>
      <w:r w:rsidR="00FD0215" w:rsidRPr="0080050C">
        <w:t xml:space="preserve"> </w:t>
      </w:r>
      <w:r w:rsidR="0091082C" w:rsidRPr="0080050C">
        <w:t xml:space="preserve">and how to </w:t>
      </w:r>
      <w:r w:rsidR="001F25EF" w:rsidRPr="0080050C">
        <w:t>set them up</w:t>
      </w:r>
      <w:r w:rsidR="0091082C" w:rsidRPr="0080050C">
        <w:t>.</w:t>
      </w:r>
    </w:p>
    <w:p w14:paraId="2390FD30" w14:textId="65F75051" w:rsidR="008063AB" w:rsidRPr="0080050C" w:rsidRDefault="00F3597A" w:rsidP="008063AB">
      <w:pPr>
        <w:pStyle w:val="Heading5"/>
      </w:pPr>
      <w:r w:rsidRPr="0080050C">
        <w:t>O</w:t>
      </w:r>
      <w:r w:rsidR="008063AB" w:rsidRPr="0080050C">
        <w:t>verview</w:t>
      </w:r>
    </w:p>
    <w:p w14:paraId="604E44FE" w14:textId="1D92E339" w:rsidR="00D9593C" w:rsidRPr="0080050C" w:rsidRDefault="0062296B" w:rsidP="0062296B">
      <w:r w:rsidRPr="0080050C">
        <w:rPr>
          <w:rFonts w:eastAsiaTheme="majorEastAsia" w:cstheme="majorBidi"/>
          <w:b/>
          <w:bCs/>
          <w:iCs/>
          <w:color w:val="8ABD24" w:themeColor="accent3"/>
        </w:rPr>
        <w:t>Group</w:t>
      </w:r>
      <w:r w:rsidR="002575F4" w:rsidRPr="0080050C">
        <w:rPr>
          <w:rFonts w:eastAsiaTheme="majorEastAsia" w:cstheme="majorBidi"/>
          <w:b/>
          <w:bCs/>
          <w:iCs/>
          <w:color w:val="8ABD24" w:themeColor="accent3"/>
        </w:rPr>
        <w:t>s</w:t>
      </w:r>
      <w:r w:rsidR="008427EA" w:rsidRPr="0080050C">
        <w:t xml:space="preserve"> </w:t>
      </w:r>
      <w:bookmarkStart w:id="39" w:name="Last"/>
      <w:bookmarkEnd w:id="39"/>
    </w:p>
    <w:p w14:paraId="3C88B5C8" w14:textId="06657C06" w:rsidR="00D4377B" w:rsidRPr="0080050C" w:rsidRDefault="00D4377B" w:rsidP="0062296B">
      <w:r w:rsidRPr="0080050C">
        <w:t>There are two Azure Active Directory (AAD) groups required</w:t>
      </w:r>
      <w:r w:rsidR="00030A16" w:rsidRPr="0080050C">
        <w:t xml:space="preserve"> for this solution:</w:t>
      </w:r>
    </w:p>
    <w:tbl>
      <w:tblPr>
        <w:tblStyle w:val="ListTable3-Accent1"/>
        <w:tblW w:w="0" w:type="auto"/>
        <w:tblLook w:val="04A0" w:firstRow="1" w:lastRow="0" w:firstColumn="1" w:lastColumn="0" w:noHBand="0" w:noVBand="1"/>
      </w:tblPr>
      <w:tblGrid>
        <w:gridCol w:w="1696"/>
        <w:gridCol w:w="3284"/>
        <w:gridCol w:w="4513"/>
      </w:tblGrid>
      <w:tr w:rsidR="0056567B" w:rsidRPr="0080050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80050C" w:rsidRDefault="0056567B" w:rsidP="00C5081A">
            <w:pPr>
              <w:pStyle w:val="NoSpacing"/>
              <w:rPr>
                <w:color w:val="FEFFFF" w:themeColor="text2"/>
              </w:rPr>
            </w:pPr>
            <w:r w:rsidRPr="0080050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80050C" w:rsidRDefault="0042776E"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80050C" w:rsidRDefault="0056567B"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56567B" w:rsidRPr="0080050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80050C" w:rsidRDefault="0056567B" w:rsidP="00C5081A">
            <w:pPr>
              <w:pStyle w:val="NoSpacing"/>
              <w:rPr>
                <w:b w:val="0"/>
                <w:bCs w:val="0"/>
                <w:iCs/>
                <w:color w:val="FEFFFF" w:themeColor="text2"/>
              </w:rPr>
            </w:pPr>
            <w:r w:rsidRPr="0080050C">
              <w:rPr>
                <w:b w:val="0"/>
                <w:bCs w:val="0"/>
                <w:iCs/>
                <w:color w:val="FEFFFF" w:themeColor="text2"/>
              </w:rPr>
              <w:t>Admin</w:t>
            </w:r>
          </w:p>
          <w:p w14:paraId="705BCB5A" w14:textId="77777777" w:rsidR="0056567B" w:rsidRPr="0080050C" w:rsidRDefault="0056567B" w:rsidP="0056567B">
            <w:pPr>
              <w:pStyle w:val="NoSpacing"/>
            </w:pPr>
          </w:p>
        </w:tc>
        <w:tc>
          <w:tcPr>
            <w:tcW w:w="3284" w:type="dxa"/>
            <w:tcBorders>
              <w:top w:val="single" w:sz="4" w:space="0" w:color="auto"/>
              <w:left w:val="single" w:sz="4" w:space="0" w:color="auto"/>
              <w:bottom w:val="single" w:sz="4" w:space="0" w:color="auto"/>
              <w:right w:val="single" w:sz="4" w:space="0" w:color="auto"/>
            </w:tcBorders>
          </w:tcPr>
          <w:p w14:paraId="5805D26B" w14:textId="7B444B91" w:rsidR="0056567B" w:rsidRPr="0080050C" w:rsidRDefault="00AF1C23" w:rsidP="0056567B">
            <w:pPr>
              <w:pStyle w:val="NoSpacing"/>
              <w:cnfStyle w:val="000000100000" w:firstRow="0" w:lastRow="0" w:firstColumn="0" w:lastColumn="0" w:oddVBand="0" w:evenVBand="0" w:oddHBand="1" w:evenHBand="0" w:firstRowFirstColumn="0" w:firstRowLastColumn="0" w:lastRowFirstColumn="0" w:lastRowLastColumn="0"/>
            </w:pPr>
            <w:r w:rsidRPr="0080050C">
              <w:t>AAD-GRP-</w:t>
            </w:r>
            <w:r w:rsidR="007F513F" w:rsidRPr="0080050C">
              <w:t>QUICKSTART</w:t>
            </w:r>
            <w:r w:rsidRPr="0080050C">
              <w:t>-DEV-ADMIN</w:t>
            </w:r>
          </w:p>
          <w:p w14:paraId="0C953D66" w14:textId="29CA7C0D" w:rsidR="0056567B" w:rsidRPr="0080050C" w:rsidRDefault="0056567B" w:rsidP="00C5081A">
            <w:pPr>
              <w:pStyle w:val="NoSpacing"/>
              <w:cnfStyle w:val="000000100000" w:firstRow="0" w:lastRow="0" w:firstColumn="0" w:lastColumn="0" w:oddVBand="0" w:evenVBand="0" w:oddHBand="1" w:evenHBand="0" w:firstRowFirstColumn="0" w:firstRowLastColumn="0" w:lastRowFirstColumn="0" w:lastRowLastColumn="0"/>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80050C" w:rsidRDefault="009C6B08" w:rsidP="00C5081A">
            <w:pPr>
              <w:pStyle w:val="NoSpacing"/>
              <w:cnfStyle w:val="000000100000" w:firstRow="0" w:lastRow="0" w:firstColumn="0" w:lastColumn="0" w:oddVBand="0" w:evenVBand="0" w:oddHBand="1" w:evenHBand="0" w:firstRowFirstColumn="0" w:firstRowLastColumn="0" w:lastRowFirstColumn="0" w:lastRowLastColumn="0"/>
            </w:pPr>
            <w:r w:rsidRPr="0080050C">
              <w:t>Allows universal management,</w:t>
            </w:r>
            <w:r w:rsidR="0056567B" w:rsidRPr="0080050C">
              <w:t xml:space="preserve"> including access to the resources</w:t>
            </w:r>
          </w:p>
        </w:tc>
      </w:tr>
      <w:tr w:rsidR="0056567B" w:rsidRPr="0080050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80050C" w:rsidRDefault="0056567B" w:rsidP="0042776E">
            <w:pPr>
              <w:pStyle w:val="NoSpacing"/>
            </w:pPr>
            <w:r w:rsidRPr="0080050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273147F1" w:rsidR="0056567B"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rPr>
                <w:iCs/>
              </w:rPr>
              <w:t>AAD-GRP-</w:t>
            </w:r>
            <w:r w:rsidR="007F513F" w:rsidRPr="0080050C">
              <w:t>QUICKSTART</w:t>
            </w:r>
            <w:r w:rsidRPr="0080050C">
              <w:rPr>
                <w:iCs/>
              </w:rPr>
              <w:t>-DEV-</w:t>
            </w:r>
            <w:r w:rsidR="0042776E" w:rsidRPr="0080050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80050C" w:rsidRDefault="009C6B08"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Allows universal management,</w:t>
            </w:r>
            <w:r w:rsidR="0056567B" w:rsidRPr="0080050C">
              <w:t xml:space="preserve"> excluding access to the resources</w:t>
            </w:r>
          </w:p>
        </w:tc>
      </w:tr>
    </w:tbl>
    <w:p w14:paraId="638BF05A" w14:textId="77777777" w:rsidR="00A33BF1" w:rsidRPr="0080050C" w:rsidRDefault="00A33BF1" w:rsidP="00D9080D"/>
    <w:p w14:paraId="08655325" w14:textId="05FC270E" w:rsidR="0062296B" w:rsidRPr="0080050C" w:rsidRDefault="0062296B" w:rsidP="0062296B">
      <w:pPr>
        <w:rPr>
          <w:rFonts w:eastAsiaTheme="majorEastAsia" w:cstheme="majorBidi"/>
          <w:b/>
          <w:bCs/>
          <w:iCs/>
          <w:color w:val="8ABD24" w:themeColor="accent3"/>
        </w:rPr>
      </w:pPr>
      <w:r w:rsidRPr="0080050C">
        <w:rPr>
          <w:rFonts w:eastAsiaTheme="majorEastAsia" w:cstheme="majorBidi"/>
          <w:b/>
          <w:bCs/>
          <w:iCs/>
          <w:color w:val="8ABD24" w:themeColor="accent3"/>
        </w:rPr>
        <w:t>Naming Convention</w:t>
      </w:r>
    </w:p>
    <w:p w14:paraId="013C98CA" w14:textId="761B1AEA" w:rsidR="00990DA6" w:rsidRPr="0080050C" w:rsidRDefault="001B6B60" w:rsidP="0062296B">
      <w:pPr>
        <w:pStyle w:val="NoSpacing"/>
      </w:pPr>
      <w:r w:rsidRPr="0080050C">
        <w:t>N</w:t>
      </w:r>
      <w:r w:rsidR="0062296B" w:rsidRPr="0080050C">
        <w:t>ame</w:t>
      </w:r>
      <w:r w:rsidRPr="0080050C">
        <w:t>s</w:t>
      </w:r>
      <w:r w:rsidR="0062296B" w:rsidRPr="0080050C">
        <w:t xml:space="preserve"> should be desc</w:t>
      </w:r>
      <w:r w:rsidR="00990DA6" w:rsidRPr="0080050C">
        <w:t>riptive</w:t>
      </w:r>
      <w:r w:rsidR="00677B6D" w:rsidRPr="0080050C">
        <w:t xml:space="preserve"> enough to </w:t>
      </w:r>
      <w:r w:rsidRPr="0080050C">
        <w:t>allow easy identification of a</w:t>
      </w:r>
      <w:r w:rsidR="00677B6D" w:rsidRPr="0080050C">
        <w:t xml:space="preserve"> group by name</w:t>
      </w:r>
      <w:r w:rsidRPr="0080050C">
        <w:t>, for example:</w:t>
      </w:r>
      <w:r w:rsidR="00677B6D" w:rsidRPr="0080050C">
        <w:t xml:space="preserve"> </w:t>
      </w:r>
    </w:p>
    <w:p w14:paraId="75994E49" w14:textId="5D27FCEC" w:rsidR="003F5716" w:rsidRPr="0080050C" w:rsidRDefault="001B6B60" w:rsidP="003C3E01">
      <w:pPr>
        <w:pStyle w:val="NoSpacing"/>
        <w:numPr>
          <w:ilvl w:val="0"/>
          <w:numId w:val="11"/>
        </w:numPr>
      </w:pPr>
      <w:r w:rsidRPr="0080050C">
        <w:t>P</w:t>
      </w:r>
      <w:r w:rsidR="003F5716" w:rsidRPr="0080050C">
        <w:t>at</w:t>
      </w:r>
      <w:r w:rsidRPr="0080050C">
        <w:t>t</w:t>
      </w:r>
      <w:r w:rsidR="003F5716" w:rsidRPr="0080050C">
        <w:t>ern: AAD-GRP-{proj}-{env}-{AccessLevel}</w:t>
      </w:r>
    </w:p>
    <w:p w14:paraId="357306FF" w14:textId="5C08346A" w:rsidR="0062296B" w:rsidRPr="0080050C" w:rsidRDefault="001B6B60" w:rsidP="003C3E01">
      <w:pPr>
        <w:pStyle w:val="NoSpacing"/>
        <w:numPr>
          <w:ilvl w:val="0"/>
          <w:numId w:val="11"/>
        </w:numPr>
      </w:pPr>
      <w:r w:rsidRPr="0080050C">
        <w:t>G</w:t>
      </w:r>
      <w:r w:rsidR="00451B1F" w:rsidRPr="0080050C">
        <w:t xml:space="preserve">roup </w:t>
      </w:r>
      <w:r w:rsidRPr="0080050C">
        <w:t>E</w:t>
      </w:r>
      <w:r w:rsidR="00451B1F" w:rsidRPr="0080050C">
        <w:t xml:space="preserve">xample: </w:t>
      </w:r>
      <w:r w:rsidR="00AF1C23" w:rsidRPr="0080050C">
        <w:t>AAD-GRP-</w:t>
      </w:r>
      <w:r w:rsidR="007F513F" w:rsidRPr="0080050C">
        <w:t>QUICKSTART</w:t>
      </w:r>
      <w:r w:rsidR="00AF1C23" w:rsidRPr="0080050C">
        <w:t>-DEV-ADMIN</w:t>
      </w:r>
    </w:p>
    <w:p w14:paraId="4A1460F3" w14:textId="77777777" w:rsidR="00990DA6" w:rsidRPr="0080050C" w:rsidRDefault="00990DA6" w:rsidP="0062296B">
      <w:pPr>
        <w:pStyle w:val="NoSpacing"/>
      </w:pPr>
    </w:p>
    <w:p w14:paraId="2FF81D9A" w14:textId="37CC7C09" w:rsidR="00486179" w:rsidRPr="0080050C" w:rsidRDefault="00486179" w:rsidP="00D9080D">
      <w:r w:rsidRPr="0080050C">
        <w:rPr>
          <w:b/>
        </w:rPr>
        <w:t>AAD</w:t>
      </w:r>
      <w:r w:rsidRPr="0080050C">
        <w:t xml:space="preserve"> – </w:t>
      </w:r>
      <w:r w:rsidR="003F66FD" w:rsidRPr="0080050C">
        <w:t>defines</w:t>
      </w:r>
      <w:r w:rsidRPr="0080050C">
        <w:t xml:space="preserve"> that Group is </w:t>
      </w:r>
      <w:r w:rsidR="00AD533A" w:rsidRPr="0080050C">
        <w:t xml:space="preserve">an </w:t>
      </w:r>
      <w:r w:rsidRPr="0080050C">
        <w:t>Azure Active Directory</w:t>
      </w:r>
      <w:r w:rsidR="00AD533A" w:rsidRPr="0080050C">
        <w:t xml:space="preserve"> object</w:t>
      </w:r>
    </w:p>
    <w:p w14:paraId="364645AE" w14:textId="21BB7302" w:rsidR="00AD533A" w:rsidRPr="0080050C" w:rsidRDefault="00AD533A" w:rsidP="00D9080D">
      <w:r w:rsidRPr="0080050C">
        <w:rPr>
          <w:b/>
        </w:rPr>
        <w:t>GRP</w:t>
      </w:r>
      <w:r w:rsidRPr="0080050C">
        <w:t xml:space="preserve"> – </w:t>
      </w:r>
      <w:r w:rsidR="003F66FD" w:rsidRPr="0080050C">
        <w:t>defines</w:t>
      </w:r>
      <w:r w:rsidRPr="0080050C">
        <w:t xml:space="preserve"> that this is a group</w:t>
      </w:r>
    </w:p>
    <w:p w14:paraId="60706BDC" w14:textId="2169A91D" w:rsidR="003F66FD" w:rsidRPr="0080050C" w:rsidRDefault="007F513F" w:rsidP="00D9080D">
      <w:r w:rsidRPr="0080050C">
        <w:rPr>
          <w:b/>
        </w:rPr>
        <w:t>QUICKSTART</w:t>
      </w:r>
      <w:r w:rsidR="003F66FD" w:rsidRPr="0080050C">
        <w:t xml:space="preserve"> – defines </w:t>
      </w:r>
      <w:r w:rsidR="008302FD" w:rsidRPr="0080050C">
        <w:t xml:space="preserve">the </w:t>
      </w:r>
      <w:r w:rsidR="003F66FD" w:rsidRPr="0080050C">
        <w:t xml:space="preserve">project name (this should be updated according to </w:t>
      </w:r>
      <w:r w:rsidR="008302FD" w:rsidRPr="0080050C">
        <w:t xml:space="preserve">the </w:t>
      </w:r>
      <w:r w:rsidR="003F66FD" w:rsidRPr="0080050C">
        <w:t>project name)</w:t>
      </w:r>
    </w:p>
    <w:p w14:paraId="09FA774C" w14:textId="0636CC36" w:rsidR="003F66FD" w:rsidRPr="0080050C" w:rsidRDefault="00406C09" w:rsidP="00D9080D">
      <w:r w:rsidRPr="0080050C">
        <w:rPr>
          <w:b/>
        </w:rPr>
        <w:t>DEV</w:t>
      </w:r>
      <w:r w:rsidRPr="0080050C">
        <w:t xml:space="preserve"> – defines </w:t>
      </w:r>
      <w:r w:rsidR="008302FD" w:rsidRPr="0080050C">
        <w:t xml:space="preserve">the </w:t>
      </w:r>
      <w:r w:rsidRPr="0080050C">
        <w:t>environment</w:t>
      </w:r>
    </w:p>
    <w:p w14:paraId="759BBCB4" w14:textId="5CC1A010" w:rsidR="00406C09" w:rsidRPr="0080050C" w:rsidRDefault="00406C09" w:rsidP="00D9080D">
      <w:r w:rsidRPr="0080050C">
        <w:rPr>
          <w:b/>
        </w:rPr>
        <w:t>ADMIN/DEVELOPER</w:t>
      </w:r>
      <w:r w:rsidRPr="0080050C">
        <w:t xml:space="preserve"> – defines </w:t>
      </w:r>
      <w:r w:rsidR="008302FD" w:rsidRPr="0080050C">
        <w:t xml:space="preserve">the </w:t>
      </w:r>
      <w:r w:rsidRPr="0080050C">
        <w:t>type of the group</w:t>
      </w:r>
    </w:p>
    <w:p w14:paraId="08FC8449" w14:textId="1D38CFD3" w:rsidR="002A3E11" w:rsidRDefault="00D50D1E" w:rsidP="00D9080D">
      <w:r w:rsidRPr="0080050C">
        <w:t xml:space="preserve">Each </w:t>
      </w:r>
      <w:r w:rsidR="00677B6D" w:rsidRPr="0080050C">
        <w:t xml:space="preserve">organisation may require </w:t>
      </w:r>
      <w:r w:rsidR="00B5793A" w:rsidRPr="0080050C">
        <w:t>a</w:t>
      </w:r>
      <w:r w:rsidR="00677B6D" w:rsidRPr="0080050C">
        <w:t xml:space="preserve"> different naming convention. Adjust th</w:t>
      </w:r>
      <w:r w:rsidR="00674A6F" w:rsidRPr="0080050C">
        <w:t>e</w:t>
      </w:r>
      <w:r w:rsidR="00677B6D" w:rsidRPr="0080050C">
        <w:t xml:space="preserve"> names accordingly and </w:t>
      </w:r>
      <w:r w:rsidR="00E2534B" w:rsidRPr="0080050C">
        <w:t xml:space="preserve">take </w:t>
      </w:r>
      <w:r w:rsidR="10434BDC" w:rsidRPr="0080050C">
        <w:t>off</w:t>
      </w:r>
      <w:r w:rsidR="00E2534B" w:rsidRPr="0080050C">
        <w:t xml:space="preserve"> </w:t>
      </w:r>
      <w:r w:rsidR="002B37EF" w:rsidRPr="0080050C">
        <w:t xml:space="preserve">the names as they will be required to </w:t>
      </w:r>
      <w:r w:rsidR="00677B6D" w:rsidRPr="0080050C">
        <w:t>update</w:t>
      </w:r>
      <w:r w:rsidR="009923F5" w:rsidRPr="0080050C">
        <w:t xml:space="preserve"> the</w:t>
      </w:r>
      <w:r w:rsidR="00677B6D" w:rsidRPr="0080050C">
        <w:t xml:space="preserve"> </w:t>
      </w:r>
      <w:r w:rsidR="00CC747D" w:rsidRPr="0080050C">
        <w:t xml:space="preserve">master </w:t>
      </w:r>
      <w:r w:rsidR="00677B6D" w:rsidRPr="0080050C">
        <w:t>orchestration PowerShell Script.</w:t>
      </w:r>
    </w:p>
    <w:p w14:paraId="14D3CCFA" w14:textId="77777777" w:rsidR="00B60AC4" w:rsidRDefault="00B60AC4" w:rsidP="00D9080D"/>
    <w:p w14:paraId="25BC4024" w14:textId="32036657" w:rsidR="00FA015E" w:rsidRDefault="00B60AC4" w:rsidP="00D9080D">
      <w:r>
        <w:t>INSTALLATION NOTE:  Successful completion of the installation script requires that the account doing the installation be a</w:t>
      </w:r>
      <w:r w:rsidR="00712F5B">
        <w:t>n explicit member of the admin group created in this step.</w:t>
      </w:r>
      <w:r w:rsidR="00FA015E">
        <w:t xml:space="preserve">  If the account is not explicitly added as an owner you will receive the following error message as the KeyVault is configured.</w:t>
      </w:r>
    </w:p>
    <w:p w14:paraId="180175E2" w14:textId="032F511F" w:rsidR="00FA015E" w:rsidRDefault="00FA015E" w:rsidP="00175233">
      <w:r>
        <w:tab/>
      </w:r>
      <w:r w:rsidR="00175233">
        <w:t>#</w:t>
      </w:r>
      <w:r>
        <w:t># Failed to add secret.</w:t>
      </w:r>
    </w:p>
    <w:p w14:paraId="0B1416ED" w14:textId="77777777" w:rsidR="00FA015E" w:rsidRDefault="00FA015E" w:rsidP="005E5124">
      <w:pPr>
        <w:ind w:firstLine="720"/>
      </w:pPr>
      <w:r>
        <w:t>### Script Executed with Errors.</w:t>
      </w:r>
    </w:p>
    <w:p w14:paraId="1CC041F0" w14:textId="77777777" w:rsidR="00FA015E" w:rsidRDefault="00FA015E" w:rsidP="005E5124">
      <w:pPr>
        <w:ind w:firstLine="720"/>
      </w:pPr>
      <w:r>
        <w:t>### Script Executed with Errors - DeployOrchestrator</w:t>
      </w:r>
    </w:p>
    <w:p w14:paraId="16AE64BD" w14:textId="77777777" w:rsidR="00FA015E" w:rsidRDefault="00FA015E" w:rsidP="005E5124">
      <w:pPr>
        <w:ind w:firstLine="720"/>
      </w:pPr>
      <w:r>
        <w:t>Set-AzureKeyVaultSecret : Operation returned an invalid status code 'Forbidden'</w:t>
      </w:r>
    </w:p>
    <w:p w14:paraId="3B5B6440" w14:textId="77777777" w:rsidR="00FA015E" w:rsidRDefault="00FA015E" w:rsidP="005E5124">
      <w:pPr>
        <w:ind w:firstLine="720"/>
      </w:pPr>
      <w:r>
        <w:t>At C:\src\NonprofitDataWarehouseQuickstart\Deployment\Scripts\Set-KeyVaultSecret.ps1:80 char:29</w:t>
      </w:r>
    </w:p>
    <w:p w14:paraId="3C21D0EE" w14:textId="77777777" w:rsidR="00FA015E" w:rsidRDefault="00FA015E" w:rsidP="005E5124">
      <w:pPr>
        <w:ind w:firstLine="720"/>
      </w:pPr>
      <w:r>
        <w:t>+ ... retResult = Set-AzureKeyVaultSecret -VaultName $keyVault -Name $confi ...</w:t>
      </w:r>
    </w:p>
    <w:p w14:paraId="78590097" w14:textId="77777777" w:rsidR="00FA015E" w:rsidRDefault="00FA015E" w:rsidP="005E5124">
      <w:pPr>
        <w:ind w:firstLine="720"/>
      </w:pPr>
      <w:r>
        <w:t>+                 ~~~~~~~~~~~~~~~~~~~~~~~~~~~~~~~~~~~~~~~~~~~~~~~~~~~~~~~~~</w:t>
      </w:r>
    </w:p>
    <w:p w14:paraId="0978A1A9" w14:textId="57AE9293" w:rsidR="00FA015E" w:rsidRDefault="00FA015E" w:rsidP="00FA015E">
      <w:r>
        <w:t>  </w:t>
      </w:r>
      <w:r w:rsidR="005E5124">
        <w:tab/>
      </w:r>
      <w:r>
        <w:t>  + CategoryInfo          : CloseError: (:) [Set-AzureKeyVaultSecret], KeyVaultErrorException</w:t>
      </w:r>
    </w:p>
    <w:p w14:paraId="0D090A8B" w14:textId="5C6AA97C" w:rsidR="00FA015E" w:rsidRPr="0080050C" w:rsidRDefault="00FA015E" w:rsidP="00D9080D">
      <w:r>
        <w:t>   </w:t>
      </w:r>
      <w:r w:rsidR="005E5124">
        <w:tab/>
      </w:r>
      <w:r>
        <w:t xml:space="preserve"> + FullyQualifiedErrorId : Microsoft.Azure.Commands.KeyVault.SetAzureKeyVaultSecre</w:t>
      </w:r>
    </w:p>
    <w:p w14:paraId="35B9FF72" w14:textId="3EDD92A0" w:rsidR="008063AB" w:rsidRPr="0080050C" w:rsidRDefault="00674AF7" w:rsidP="008063AB">
      <w:pPr>
        <w:pStyle w:val="Heading5"/>
      </w:pPr>
      <w:r w:rsidRPr="0080050C">
        <w:lastRenderedPageBreak/>
        <w:t>AAD</w:t>
      </w:r>
      <w:r w:rsidR="008063AB" w:rsidRPr="0080050C">
        <w:t xml:space="preserve"> </w:t>
      </w:r>
      <w:r w:rsidR="00DF3ACF" w:rsidRPr="0080050C">
        <w:t>G</w:t>
      </w:r>
      <w:r w:rsidR="008063AB" w:rsidRPr="0080050C">
        <w:t>roup</w:t>
      </w:r>
      <w:r w:rsidR="00B32190" w:rsidRPr="0080050C">
        <w:t>s</w:t>
      </w:r>
    </w:p>
    <w:p w14:paraId="4FD0E156" w14:textId="66B28B3A" w:rsidR="002537F6" w:rsidRPr="0080050C" w:rsidRDefault="00F9502C" w:rsidP="006F4745">
      <w:pPr>
        <w:rPr>
          <w:b/>
          <w:color w:val="8ABD24" w:themeColor="accent3"/>
        </w:rPr>
      </w:pPr>
      <w:bookmarkStart w:id="40" w:name="_Hlk30772008"/>
      <w:r w:rsidRPr="0080050C">
        <w:t>Creati</w:t>
      </w:r>
      <w:r w:rsidR="00F675A6" w:rsidRPr="0080050C">
        <w:t>on</w:t>
      </w:r>
      <w:r w:rsidRPr="0080050C">
        <w:t xml:space="preserve"> </w:t>
      </w:r>
      <w:r w:rsidR="00DF6D15" w:rsidRPr="0080050C">
        <w:t xml:space="preserve">of </w:t>
      </w:r>
      <w:r w:rsidR="006F4745" w:rsidRPr="0080050C">
        <w:t xml:space="preserve">Azure Active Directory </w:t>
      </w:r>
      <w:r w:rsidR="002863F0">
        <w:t>(AAD) G</w:t>
      </w:r>
      <w:r w:rsidR="006F4745" w:rsidRPr="0080050C">
        <w:t xml:space="preserve">roups </w:t>
      </w:r>
      <w:r w:rsidR="00DF6D15" w:rsidRPr="0080050C">
        <w:t>require</w:t>
      </w:r>
      <w:r w:rsidR="00F675A6" w:rsidRPr="0080050C">
        <w:t>s</w:t>
      </w:r>
      <w:r w:rsidR="00DF6D15" w:rsidRPr="0080050C">
        <w:t xml:space="preserve"> </w:t>
      </w:r>
      <w:r w:rsidR="00CF2479" w:rsidRPr="0080050C">
        <w:t>a</w:t>
      </w:r>
      <w:r w:rsidR="00DF6D15" w:rsidRPr="0080050C">
        <w:t>dmin</w:t>
      </w:r>
      <w:r w:rsidR="00FB62CB">
        <w:t>istrative</w:t>
      </w:r>
      <w:r w:rsidR="00DF6D15" w:rsidRPr="0080050C">
        <w:t xml:space="preserve"> rights on Azure Active Directory</w:t>
      </w:r>
      <w:r w:rsidR="00007B75" w:rsidRPr="0080050C">
        <w:t xml:space="preserve"> (AAD)</w:t>
      </w:r>
      <w:r w:rsidR="00DF6D15" w:rsidRPr="0080050C">
        <w:t>. Depending o</w:t>
      </w:r>
      <w:r w:rsidR="00CF2479" w:rsidRPr="0080050C">
        <w:t xml:space="preserve">n </w:t>
      </w:r>
      <w:r w:rsidR="003C1C7F" w:rsidRPr="0080050C">
        <w:t xml:space="preserve">the </w:t>
      </w:r>
      <w:r w:rsidR="00A34445" w:rsidRPr="0080050C">
        <w:t>indi</w:t>
      </w:r>
      <w:r w:rsidR="003466A8" w:rsidRPr="0080050C">
        <w:t xml:space="preserve">vidual </w:t>
      </w:r>
      <w:r w:rsidR="00BB504B" w:rsidRPr="0080050C">
        <w:t>organisation’s</w:t>
      </w:r>
      <w:r w:rsidR="003466A8" w:rsidRPr="0080050C">
        <w:t xml:space="preserve"> policy,</w:t>
      </w:r>
      <w:r w:rsidR="00644A1B" w:rsidRPr="0080050C">
        <w:t xml:space="preserve"> this step may need to be delegated to </w:t>
      </w:r>
      <w:r w:rsidR="001E2F31" w:rsidRPr="0080050C">
        <w:t>the</w:t>
      </w:r>
      <w:r w:rsidR="00644A1B" w:rsidRPr="0080050C">
        <w:t xml:space="preserve"> IT</w:t>
      </w:r>
      <w:r w:rsidR="001E2F31" w:rsidRPr="0080050C">
        <w:t xml:space="preserve"> d</w:t>
      </w:r>
      <w:r w:rsidR="00644A1B" w:rsidRPr="0080050C">
        <w:t xml:space="preserve">epartment. Groups </w:t>
      </w:r>
      <w:r w:rsidR="006F4745" w:rsidRPr="0080050C">
        <w:t>can be</w:t>
      </w:r>
      <w:r w:rsidR="004A1BCE" w:rsidRPr="0080050C">
        <w:t xml:space="preserve"> created </w:t>
      </w:r>
      <w:r w:rsidR="0033237B" w:rsidRPr="0080050C">
        <w:t xml:space="preserve">by </w:t>
      </w:r>
      <w:r w:rsidR="002537F6" w:rsidRPr="0080050C">
        <w:t xml:space="preserve">following </w:t>
      </w:r>
      <w:r w:rsidR="0090363C" w:rsidRPr="0080050C">
        <w:t>the</w:t>
      </w:r>
      <w:r w:rsidR="002537F6" w:rsidRPr="0080050C">
        <w:t xml:space="preserve"> steps</w:t>
      </w:r>
      <w:r w:rsidR="00517FD0" w:rsidRPr="0080050C">
        <w:t xml:space="preserve"> below</w:t>
      </w:r>
      <w:r w:rsidR="00766C49" w:rsidRPr="0080050C">
        <w:t>:</w:t>
      </w:r>
    </w:p>
    <w:bookmarkEnd w:id="40"/>
    <w:p w14:paraId="5EF3F951" w14:textId="0BDF89CF" w:rsidR="00373FAA" w:rsidRPr="0080050C" w:rsidRDefault="00373FAA" w:rsidP="003C3E01">
      <w:pPr>
        <w:pStyle w:val="ListParagraph"/>
        <w:numPr>
          <w:ilvl w:val="0"/>
          <w:numId w:val="6"/>
        </w:numPr>
      </w:pPr>
      <w:r w:rsidRPr="0080050C">
        <w:t>Login to Azure Portal</w:t>
      </w:r>
      <w:r w:rsidR="00612843" w:rsidRPr="0080050C">
        <w:t xml:space="preserve"> </w:t>
      </w:r>
      <w:r w:rsidR="00BB6699" w:rsidRPr="0080050C">
        <w:t xml:space="preserve">using the </w:t>
      </w:r>
      <w:r w:rsidR="00612843" w:rsidRPr="0080050C">
        <w:t xml:space="preserve">following </w:t>
      </w:r>
      <w:hyperlink r:id="rId18">
        <w:r w:rsidR="00612843" w:rsidRPr="33574CD5">
          <w:rPr>
            <w:rStyle w:val="Hyperlink"/>
          </w:rPr>
          <w:t>link</w:t>
        </w:r>
      </w:hyperlink>
      <w:r w:rsidR="00C122F1" w:rsidRPr="0080050C">
        <w:rPr>
          <w:rStyle w:val="Hyperlink"/>
        </w:rPr>
        <w:t>.</w:t>
      </w:r>
    </w:p>
    <w:p w14:paraId="00670961" w14:textId="19B68D30" w:rsidR="00C122F1" w:rsidRPr="0080050C" w:rsidRDefault="00373FAA" w:rsidP="003C3E01">
      <w:pPr>
        <w:pStyle w:val="ListParagraph"/>
        <w:numPr>
          <w:ilvl w:val="0"/>
          <w:numId w:val="6"/>
        </w:numPr>
      </w:pPr>
      <w:r w:rsidRPr="0080050C">
        <w:t>Navigate to Azure Active Directory</w:t>
      </w:r>
      <w:r w:rsidR="00071309" w:rsidRPr="0080050C">
        <w:t xml:space="preserve"> (AAD)</w:t>
      </w:r>
      <w:r w:rsidR="00C122F1" w:rsidRPr="0080050C">
        <w:t>.</w:t>
      </w:r>
    </w:p>
    <w:p w14:paraId="05722FD7" w14:textId="2AE68430" w:rsidR="000A2CC6" w:rsidRPr="0080050C" w:rsidRDefault="000A2CC6" w:rsidP="00C122F1">
      <w:pPr>
        <w:pStyle w:val="ListParagraph"/>
      </w:pPr>
      <w:r w:rsidRPr="0080050C">
        <w:br/>
      </w:r>
      <w:r w:rsidR="00373FAA">
        <w:drawing>
          <wp:inline distT="0" distB="0" distL="0" distR="0" wp14:anchorId="230815C3" wp14:editId="5097348B">
            <wp:extent cx="5658092" cy="891654"/>
            <wp:effectExtent l="0" t="0" r="0" b="3810"/>
            <wp:docPr id="815626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658092" cy="891654"/>
                    </a:xfrm>
                    <a:prstGeom prst="rect">
                      <a:avLst/>
                    </a:prstGeom>
                  </pic:spPr>
                </pic:pic>
              </a:graphicData>
            </a:graphic>
          </wp:inline>
        </w:drawing>
      </w:r>
    </w:p>
    <w:p w14:paraId="61AB1375" w14:textId="77777777" w:rsidR="00C122F1" w:rsidRPr="0080050C" w:rsidRDefault="00C122F1" w:rsidP="00C122F1">
      <w:pPr>
        <w:pStyle w:val="ListParagraph"/>
      </w:pPr>
    </w:p>
    <w:p w14:paraId="13101D45" w14:textId="71E0C419" w:rsidR="00C122F1" w:rsidRPr="0080050C" w:rsidRDefault="00071309" w:rsidP="003C3E01">
      <w:pPr>
        <w:pStyle w:val="ListParagraph"/>
        <w:numPr>
          <w:ilvl w:val="0"/>
          <w:numId w:val="6"/>
        </w:numPr>
      </w:pPr>
      <w:r w:rsidRPr="0080050C">
        <w:t>Cho</w:t>
      </w:r>
      <w:r w:rsidR="00AD7DFC" w:rsidRPr="0080050C">
        <w:t>o</w:t>
      </w:r>
      <w:r w:rsidRPr="0080050C">
        <w:t>se Groups on the AAD Navigation Panel</w:t>
      </w:r>
      <w:r w:rsidR="0026671E" w:rsidRPr="0080050C">
        <w:t>.</w:t>
      </w:r>
    </w:p>
    <w:p w14:paraId="2DD615E7" w14:textId="7E63D1B7" w:rsidR="007C0218" w:rsidRPr="0080050C" w:rsidRDefault="00E76107" w:rsidP="00C122F1">
      <w:pPr>
        <w:pStyle w:val="ListParagraph"/>
      </w:pPr>
      <w:r w:rsidRPr="0080050C">
        <w:br/>
      </w:r>
      <w:r w:rsidR="009927C5">
        <w:drawing>
          <wp:inline distT="0" distB="0" distL="0" distR="0" wp14:anchorId="3A521FC5" wp14:editId="7E40CAB5">
            <wp:extent cx="5650174" cy="1978381"/>
            <wp:effectExtent l="0" t="0" r="8255" b="3175"/>
            <wp:docPr id="22162873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50174" cy="1978381"/>
                    </a:xfrm>
                    <a:prstGeom prst="rect">
                      <a:avLst/>
                    </a:prstGeom>
                  </pic:spPr>
                </pic:pic>
              </a:graphicData>
            </a:graphic>
          </wp:inline>
        </w:drawing>
      </w:r>
    </w:p>
    <w:p w14:paraId="51D16252" w14:textId="77777777" w:rsidR="00C122F1" w:rsidRPr="0080050C" w:rsidRDefault="00C122F1" w:rsidP="00C122F1">
      <w:pPr>
        <w:pStyle w:val="ListParagraph"/>
      </w:pPr>
    </w:p>
    <w:p w14:paraId="2ADFB3BC" w14:textId="119A9207" w:rsidR="00071309" w:rsidRPr="0080050C" w:rsidRDefault="00A279F9" w:rsidP="003C3E01">
      <w:pPr>
        <w:pStyle w:val="ListParagraph"/>
        <w:numPr>
          <w:ilvl w:val="0"/>
          <w:numId w:val="6"/>
        </w:numPr>
      </w:pPr>
      <w:r w:rsidRPr="0080050C">
        <w:t>Click “+ New Group” button on the top</w:t>
      </w:r>
      <w:r w:rsidR="00D541F4" w:rsidRPr="0080050C">
        <w:t xml:space="preserve"> panel</w:t>
      </w:r>
      <w:r w:rsidR="0026671E" w:rsidRPr="0080050C">
        <w:t>.</w:t>
      </w:r>
    </w:p>
    <w:p w14:paraId="1E07E8DF" w14:textId="77777777" w:rsidR="00C122F1" w:rsidRPr="0080050C" w:rsidRDefault="00C122F1" w:rsidP="00C122F1">
      <w:pPr>
        <w:pStyle w:val="ListParagraph"/>
      </w:pPr>
    </w:p>
    <w:p w14:paraId="1319A66B" w14:textId="43716F0D" w:rsidR="00661CAE" w:rsidRPr="0080050C" w:rsidRDefault="00971ECE" w:rsidP="00971ECE">
      <w:pPr>
        <w:pStyle w:val="ListParagraph"/>
      </w:pPr>
      <w:r>
        <w:drawing>
          <wp:inline distT="0" distB="0" distL="0" distR="0" wp14:anchorId="6127477A" wp14:editId="7EA3F8A2">
            <wp:extent cx="5649593" cy="2763458"/>
            <wp:effectExtent l="0" t="0" r="8255" b="0"/>
            <wp:docPr id="66652396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649593" cy="2763458"/>
                    </a:xfrm>
                    <a:prstGeom prst="rect">
                      <a:avLst/>
                    </a:prstGeom>
                  </pic:spPr>
                </pic:pic>
              </a:graphicData>
            </a:graphic>
          </wp:inline>
        </w:drawing>
      </w:r>
      <w:r w:rsidRPr="0080050C">
        <w:br/>
      </w:r>
    </w:p>
    <w:p w14:paraId="25E80E84" w14:textId="40AA0029" w:rsidR="00C122F1" w:rsidRPr="0080050C" w:rsidRDefault="00D541F4" w:rsidP="003C3E01">
      <w:pPr>
        <w:pStyle w:val="ListParagraph"/>
        <w:numPr>
          <w:ilvl w:val="0"/>
          <w:numId w:val="6"/>
        </w:numPr>
      </w:pPr>
      <w:r>
        <w:lastRenderedPageBreak/>
        <w:t xml:space="preserve">Fill in </w:t>
      </w:r>
      <w:r w:rsidR="00C32D64">
        <w:t>the</w:t>
      </w:r>
      <w:r>
        <w:t xml:space="preserve"> details </w:t>
      </w:r>
      <w:r w:rsidR="00C101F9">
        <w:t>for</w:t>
      </w:r>
      <w:r w:rsidR="00040E67">
        <w:t xml:space="preserve"> Group Name, Owner and Members</w:t>
      </w:r>
      <w:r w:rsidR="00763DBC">
        <w:t xml:space="preserve"> </w:t>
      </w:r>
      <w:r w:rsidR="00227075">
        <w:t>and</w:t>
      </w:r>
      <w:r w:rsidR="004D330F">
        <w:t xml:space="preserve"> </w:t>
      </w:r>
      <w:r w:rsidR="00065DD1">
        <w:t>C</w:t>
      </w:r>
      <w:r w:rsidR="004D7605">
        <w:t>lick</w:t>
      </w:r>
      <w:r w:rsidR="000A2CC6">
        <w:t xml:space="preserve"> </w:t>
      </w:r>
      <w:r w:rsidR="00C32D64">
        <w:t>“</w:t>
      </w:r>
      <w:r w:rsidR="000A2CC6">
        <w:t>Creat</w:t>
      </w:r>
      <w:r w:rsidR="00C32D64">
        <w:t>e.</w:t>
      </w:r>
      <w:r w:rsidR="001F1E6C">
        <w:t xml:space="preserve">”  </w:t>
      </w:r>
      <w:r w:rsidR="00763DBC">
        <w:t>At a very minimum, the Owner and Member should be the account</w:t>
      </w:r>
      <w:r w:rsidR="00100CFA">
        <w:t>s</w:t>
      </w:r>
      <w:r w:rsidR="00763DBC">
        <w:t xml:space="preserve"> used to log</w:t>
      </w:r>
      <w:r w:rsidR="005C7C1E">
        <w:t xml:space="preserve"> </w:t>
      </w:r>
      <w:r w:rsidR="2D474CA8">
        <w:t>on</w:t>
      </w:r>
      <w:r w:rsidR="00763DBC">
        <w:t xml:space="preserve"> to the Portal</w:t>
      </w:r>
      <w:r w:rsidR="0026671E">
        <w:t>.</w:t>
      </w:r>
    </w:p>
    <w:p w14:paraId="13699A23" w14:textId="7B1669DC" w:rsidR="007E62DE" w:rsidRPr="0080050C" w:rsidRDefault="00E92F51" w:rsidP="00C122F1">
      <w:pPr>
        <w:pStyle w:val="ListParagraph"/>
      </w:pPr>
      <w:r>
        <w:drawing>
          <wp:inline distT="0" distB="0" distL="0" distR="0" wp14:anchorId="19CB2309" wp14:editId="7B780B33">
            <wp:extent cx="5716906" cy="3964940"/>
            <wp:effectExtent l="0" t="0" r="0" b="0"/>
            <wp:docPr id="44992468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5716906" cy="3964940"/>
                    </a:xfrm>
                    <a:prstGeom prst="rect">
                      <a:avLst/>
                    </a:prstGeom>
                  </pic:spPr>
                </pic:pic>
              </a:graphicData>
            </a:graphic>
          </wp:inline>
        </w:drawing>
      </w:r>
    </w:p>
    <w:p w14:paraId="57F98240" w14:textId="77777777" w:rsidR="00C122F1" w:rsidRPr="0080050C" w:rsidRDefault="00C122F1" w:rsidP="00C122F1">
      <w:pPr>
        <w:pStyle w:val="ListParagraph"/>
      </w:pPr>
    </w:p>
    <w:p w14:paraId="5166AD6B" w14:textId="378BE070" w:rsidR="00862A86" w:rsidRPr="0080050C" w:rsidRDefault="00EC48F0" w:rsidP="003C3E01">
      <w:pPr>
        <w:pStyle w:val="ListParagraph"/>
        <w:numPr>
          <w:ilvl w:val="0"/>
          <w:numId w:val="6"/>
        </w:numPr>
      </w:pPr>
      <w:r w:rsidRPr="0080050C">
        <w:t>C</w:t>
      </w:r>
      <w:r w:rsidR="005660C7" w:rsidRPr="0080050C">
        <w:t>heck</w:t>
      </w:r>
      <w:r w:rsidR="00422216" w:rsidRPr="0080050C">
        <w:t xml:space="preserve"> if </w:t>
      </w:r>
      <w:r w:rsidRPr="0080050C">
        <w:t xml:space="preserve">the </w:t>
      </w:r>
      <w:r w:rsidR="00422216" w:rsidRPr="0080050C">
        <w:t xml:space="preserve">group has been </w:t>
      </w:r>
      <w:r w:rsidR="005660C7" w:rsidRPr="0080050C">
        <w:t>succes</w:t>
      </w:r>
      <w:r w:rsidR="00405038" w:rsidRPr="0080050C">
        <w:t>s</w:t>
      </w:r>
      <w:r w:rsidR="005660C7" w:rsidRPr="0080050C">
        <w:t xml:space="preserve">fully </w:t>
      </w:r>
      <w:r w:rsidR="00422216" w:rsidRPr="0080050C">
        <w:t>created</w:t>
      </w:r>
      <w:r w:rsidR="005660C7" w:rsidRPr="0080050C">
        <w:t xml:space="preserve"> by </w:t>
      </w:r>
      <w:r w:rsidRPr="0080050C">
        <w:t>ver</w:t>
      </w:r>
      <w:r w:rsidR="00A54F7C" w:rsidRPr="0080050C">
        <w:t>i</w:t>
      </w:r>
      <w:r w:rsidRPr="0080050C">
        <w:t>fying the</w:t>
      </w:r>
      <w:r w:rsidR="005660C7" w:rsidRPr="0080050C">
        <w:t xml:space="preserve"> AAD All Groups panel and providing </w:t>
      </w:r>
      <w:r w:rsidRPr="0080050C">
        <w:t xml:space="preserve">the </w:t>
      </w:r>
      <w:r w:rsidR="005660C7" w:rsidRPr="0080050C">
        <w:t>name in the text box filter</w:t>
      </w:r>
      <w:r w:rsidR="0026671E" w:rsidRPr="0080050C">
        <w:t>.</w:t>
      </w:r>
    </w:p>
    <w:p w14:paraId="0EF50AFA" w14:textId="77777777" w:rsidR="00C122F1" w:rsidRPr="0080050C" w:rsidRDefault="00C122F1" w:rsidP="00C122F1">
      <w:pPr>
        <w:pStyle w:val="ListParagraph"/>
      </w:pPr>
    </w:p>
    <w:p w14:paraId="6B17D27C" w14:textId="446EC169" w:rsidR="00862A86" w:rsidRPr="0080050C" w:rsidRDefault="00862A86" w:rsidP="003C3E01">
      <w:pPr>
        <w:pStyle w:val="ListParagraph"/>
        <w:numPr>
          <w:ilvl w:val="0"/>
          <w:numId w:val="6"/>
        </w:numPr>
      </w:pPr>
      <w:r w:rsidRPr="0080050C">
        <w:t>This whole process need</w:t>
      </w:r>
      <w:r w:rsidR="00404129" w:rsidRPr="0080050C">
        <w:t>s</w:t>
      </w:r>
      <w:r w:rsidRPr="0080050C">
        <w:t xml:space="preserve"> to be repe</w:t>
      </w:r>
      <w:r w:rsidR="00EC48F0" w:rsidRPr="0080050C">
        <w:t>a</w:t>
      </w:r>
      <w:r w:rsidRPr="0080050C">
        <w:t xml:space="preserve">ted for </w:t>
      </w:r>
      <w:r w:rsidR="0026671E" w:rsidRPr="0080050C">
        <w:t xml:space="preserve">the </w:t>
      </w:r>
      <w:r w:rsidRPr="0080050C">
        <w:t>Developer Group</w:t>
      </w:r>
      <w:r w:rsidR="0026671E" w:rsidRPr="0080050C">
        <w:t>.</w:t>
      </w:r>
    </w:p>
    <w:p w14:paraId="2E3205CA" w14:textId="713F0C5E" w:rsidR="008F79BD" w:rsidRPr="0080050C" w:rsidRDefault="00AF64F9" w:rsidP="001709BB">
      <w:r w:rsidRPr="0080050C">
        <w:t xml:space="preserve">When both groups are </w:t>
      </w:r>
      <w:r w:rsidR="00643B8C" w:rsidRPr="0080050C">
        <w:t>succe</w:t>
      </w:r>
      <w:r w:rsidR="007E4050" w:rsidRPr="0080050C">
        <w:t>s</w:t>
      </w:r>
      <w:r w:rsidR="00643B8C" w:rsidRPr="0080050C">
        <w:t>sfully</w:t>
      </w:r>
      <w:r w:rsidR="009D2176" w:rsidRPr="0080050C">
        <w:t xml:space="preserve"> creat</w:t>
      </w:r>
      <w:r w:rsidR="00E8459D" w:rsidRPr="0080050C">
        <w:t>e</w:t>
      </w:r>
      <w:r w:rsidR="009D2176" w:rsidRPr="0080050C">
        <w:t>d</w:t>
      </w:r>
      <w:r w:rsidR="00643B8C" w:rsidRPr="0080050C">
        <w:t xml:space="preserve"> </w:t>
      </w:r>
      <w:r w:rsidR="00E60D9A" w:rsidRPr="0080050C">
        <w:t xml:space="preserve">and </w:t>
      </w:r>
      <w:r w:rsidR="001011E3" w:rsidRPr="0080050C">
        <w:t>all required</w:t>
      </w:r>
      <w:r w:rsidR="003C4087" w:rsidRPr="0080050C">
        <w:t xml:space="preserve"> </w:t>
      </w:r>
      <w:r w:rsidR="00E60D9A" w:rsidRPr="0080050C">
        <w:t>users assigned</w:t>
      </w:r>
      <w:r w:rsidR="0030256F" w:rsidRPr="0080050C">
        <w:t xml:space="preserve"> </w:t>
      </w:r>
      <w:r w:rsidR="001011E3" w:rsidRPr="0080050C">
        <w:t xml:space="preserve">to them, </w:t>
      </w:r>
      <w:r w:rsidR="0026671E" w:rsidRPr="0080050C">
        <w:t xml:space="preserve">the </w:t>
      </w:r>
      <w:r w:rsidR="009F225C" w:rsidRPr="0080050C">
        <w:t xml:space="preserve">AAD </w:t>
      </w:r>
      <w:r w:rsidR="007621F6" w:rsidRPr="0080050C">
        <w:t xml:space="preserve">tab </w:t>
      </w:r>
      <w:r w:rsidR="009F225C" w:rsidRPr="0080050C">
        <w:t>can be closed.</w:t>
      </w:r>
    </w:p>
    <w:p w14:paraId="7F56C86D" w14:textId="1E8B0F38" w:rsidR="000F7911" w:rsidRPr="0080050C" w:rsidRDefault="00534111" w:rsidP="000F7911">
      <w:pPr>
        <w:pStyle w:val="Heading4"/>
      </w:pPr>
      <w:r w:rsidRPr="0080050C">
        <w:t>Creating Resource Group</w:t>
      </w:r>
      <w:r w:rsidR="00B14DD1" w:rsidRPr="0080050C">
        <w:t>s</w:t>
      </w:r>
      <w:r w:rsidR="001543F2" w:rsidRPr="0080050C">
        <w:t xml:space="preserve"> and assigning AAD Groups</w:t>
      </w:r>
    </w:p>
    <w:p w14:paraId="431A27AE" w14:textId="53004F80" w:rsidR="000F7149" w:rsidRPr="0080050C" w:rsidRDefault="003409A0" w:rsidP="000F7149">
      <w:r w:rsidRPr="0080050C">
        <w:t>The</w:t>
      </w:r>
      <w:r w:rsidR="000F7149" w:rsidRPr="0080050C">
        <w:t xml:space="preserve"> solution require</w:t>
      </w:r>
      <w:r w:rsidRPr="0080050C">
        <w:t>s</w:t>
      </w:r>
      <w:r w:rsidR="000F7149" w:rsidRPr="0080050C">
        <w:t xml:space="preserve"> </w:t>
      </w:r>
      <w:r w:rsidR="00AD497C" w:rsidRPr="0080050C">
        <w:t xml:space="preserve">a </w:t>
      </w:r>
      <w:r w:rsidR="000F7149" w:rsidRPr="0080050C">
        <w:t>Resource Group to be created</w:t>
      </w:r>
      <w:r w:rsidR="006E01B3" w:rsidRPr="0080050C">
        <w:t xml:space="preserve"> in </w:t>
      </w:r>
      <w:r w:rsidR="00026167" w:rsidRPr="0080050C">
        <w:t xml:space="preserve">the </w:t>
      </w:r>
      <w:r w:rsidR="006E01B3" w:rsidRPr="0080050C">
        <w:t>Azure Portal</w:t>
      </w:r>
      <w:r w:rsidR="00B70110" w:rsidRPr="0080050C">
        <w:t xml:space="preserve"> Subscription</w:t>
      </w:r>
      <w:r w:rsidR="001961DD" w:rsidRPr="0080050C">
        <w:t xml:space="preserve"> to act as the </w:t>
      </w:r>
      <w:r w:rsidR="00A25110" w:rsidRPr="0080050C">
        <w:t xml:space="preserve">logical grouping container for </w:t>
      </w:r>
      <w:r w:rsidR="0026671E" w:rsidRPr="0080050C">
        <w:t>the other</w:t>
      </w:r>
      <w:r w:rsidR="000F2C2C" w:rsidRPr="0080050C">
        <w:t xml:space="preserve"> resources.</w:t>
      </w:r>
      <w:r w:rsidR="000F7149" w:rsidRPr="0080050C">
        <w:t xml:space="preserve"> </w:t>
      </w:r>
      <w:r w:rsidR="00D11852" w:rsidRPr="0080050C">
        <w:t>All</w:t>
      </w:r>
      <w:r w:rsidR="002D7F96" w:rsidRPr="0080050C">
        <w:t xml:space="preserve"> </w:t>
      </w:r>
      <w:r w:rsidR="00D11852" w:rsidRPr="0080050C">
        <w:t xml:space="preserve">resources will be deployed to </w:t>
      </w:r>
      <w:r w:rsidR="00510B5A" w:rsidRPr="0080050C">
        <w:t>this</w:t>
      </w:r>
      <w:r w:rsidR="0026671E" w:rsidRPr="0080050C">
        <w:t xml:space="preserve"> </w:t>
      </w:r>
      <w:r w:rsidR="00D11852" w:rsidRPr="0080050C">
        <w:t>Resource Group</w:t>
      </w:r>
      <w:r w:rsidR="00A25110" w:rsidRPr="0080050C">
        <w:t>.</w:t>
      </w:r>
      <w:r w:rsidR="00666319" w:rsidRPr="0080050C">
        <w:t xml:space="preserve"> </w:t>
      </w:r>
    </w:p>
    <w:p w14:paraId="745CDCD2" w14:textId="189B1082" w:rsidR="00BA449D" w:rsidRPr="0080050C" w:rsidRDefault="00BA449D" w:rsidP="008828F3">
      <w:pPr>
        <w:pStyle w:val="Heading5"/>
      </w:pPr>
      <w:r w:rsidRPr="0080050C">
        <w:t>Resource Group</w:t>
      </w:r>
      <w:r w:rsidR="00DF3ACF" w:rsidRPr="0080050C">
        <w:t>s</w:t>
      </w:r>
    </w:p>
    <w:p w14:paraId="4825480F" w14:textId="17412645" w:rsidR="008828F3" w:rsidRPr="0080050C" w:rsidRDefault="008828F3" w:rsidP="00B86B3E">
      <w:r w:rsidRPr="0080050C">
        <w:t xml:space="preserve">To </w:t>
      </w:r>
      <w:r w:rsidR="00B7554B" w:rsidRPr="0080050C">
        <w:t>c</w:t>
      </w:r>
      <w:r w:rsidRPr="0080050C">
        <w:t>reate</w:t>
      </w:r>
      <w:r w:rsidR="00B7554B" w:rsidRPr="0080050C">
        <w:t xml:space="preserve"> </w:t>
      </w:r>
      <w:r w:rsidR="008B08B5" w:rsidRPr="0080050C">
        <w:t>the</w:t>
      </w:r>
      <w:r w:rsidRPr="0080050C">
        <w:t xml:space="preserve"> Resource Group</w:t>
      </w:r>
      <w:r w:rsidR="0041046D" w:rsidRPr="0080050C">
        <w:t xml:space="preserve"> (RG)</w:t>
      </w:r>
      <w:r w:rsidR="008B08B5" w:rsidRPr="0080050C">
        <w:t>,</w:t>
      </w:r>
      <w:r w:rsidRPr="0080050C">
        <w:t xml:space="preserve"> fol</w:t>
      </w:r>
      <w:r w:rsidR="008B08B5" w:rsidRPr="0080050C">
        <w:t>l</w:t>
      </w:r>
      <w:r w:rsidRPr="0080050C">
        <w:t xml:space="preserve">ow </w:t>
      </w:r>
      <w:r w:rsidR="00766C49" w:rsidRPr="0080050C">
        <w:t>the</w:t>
      </w:r>
      <w:r w:rsidRPr="0080050C">
        <w:t xml:space="preserve"> </w:t>
      </w:r>
      <w:r w:rsidR="001543F2" w:rsidRPr="0080050C">
        <w:t>below steps:</w:t>
      </w:r>
    </w:p>
    <w:p w14:paraId="176D414B" w14:textId="19632495" w:rsidR="00EE315E" w:rsidRPr="0080050C" w:rsidRDefault="001543F2" w:rsidP="003C3E01">
      <w:pPr>
        <w:pStyle w:val="ListParagraph"/>
        <w:numPr>
          <w:ilvl w:val="0"/>
          <w:numId w:val="8"/>
        </w:numPr>
      </w:pPr>
      <w:r w:rsidRPr="0080050C">
        <w:t xml:space="preserve">Login to </w:t>
      </w:r>
      <w:r w:rsidR="00DB6E6A" w:rsidRPr="0080050C">
        <w:t>the</w:t>
      </w:r>
      <w:r w:rsidRPr="0080050C">
        <w:t xml:space="preserve"> Azure Portal </w:t>
      </w:r>
      <w:r w:rsidR="004954C6" w:rsidRPr="0080050C">
        <w:t>using</w:t>
      </w:r>
      <w:r w:rsidR="00DB6E6A" w:rsidRPr="0080050C">
        <w:t xml:space="preserve"> </w:t>
      </w:r>
      <w:r w:rsidR="009200B9" w:rsidRPr="0080050C">
        <w:t>any browser by</w:t>
      </w:r>
      <w:r w:rsidRPr="0080050C">
        <w:t xml:space="preserve"> following </w:t>
      </w:r>
      <w:r w:rsidR="00E17048" w:rsidRPr="0080050C">
        <w:t xml:space="preserve">this </w:t>
      </w:r>
      <w:hyperlink r:id="rId23">
        <w:r w:rsidRPr="33574CD5">
          <w:rPr>
            <w:rStyle w:val="Hyperlink"/>
          </w:rPr>
          <w:t>link</w:t>
        </w:r>
      </w:hyperlink>
    </w:p>
    <w:p w14:paraId="0B5FD0C4" w14:textId="77777777" w:rsidR="00C122F1" w:rsidRPr="0080050C" w:rsidRDefault="00E5508C" w:rsidP="003C3E01">
      <w:pPr>
        <w:pStyle w:val="ListParagraph"/>
        <w:numPr>
          <w:ilvl w:val="0"/>
          <w:numId w:val="8"/>
        </w:numPr>
      </w:pPr>
      <w:r w:rsidRPr="0080050C">
        <w:t xml:space="preserve">Navigate to </w:t>
      </w:r>
      <w:r w:rsidR="00A312A4" w:rsidRPr="0080050C">
        <w:t>the</w:t>
      </w:r>
      <w:r w:rsidRPr="0080050C">
        <w:t xml:space="preserve"> Resource Group Tab</w:t>
      </w:r>
      <w:r w:rsidR="00A312A4" w:rsidRPr="0080050C">
        <w:t>,</w:t>
      </w:r>
      <w:r w:rsidRPr="0080050C">
        <w:t xml:space="preserve"> and </w:t>
      </w:r>
      <w:r w:rsidR="004D7605" w:rsidRPr="0080050C">
        <w:t>click</w:t>
      </w:r>
      <w:r w:rsidR="00A312A4" w:rsidRPr="0080050C">
        <w:t xml:space="preserve"> the</w:t>
      </w:r>
      <w:r w:rsidRPr="0080050C">
        <w:t xml:space="preserve"> “+ Create” button</w:t>
      </w:r>
    </w:p>
    <w:p w14:paraId="6AA7B5CA" w14:textId="4A3112F9" w:rsidR="00DC5385" w:rsidRPr="0080050C" w:rsidRDefault="00E5508C" w:rsidP="00C122F1">
      <w:pPr>
        <w:pStyle w:val="ListParagraph"/>
      </w:pPr>
      <w:r w:rsidRPr="0080050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80050C">
        <w:br/>
      </w:r>
    </w:p>
    <w:p w14:paraId="6080F0E6" w14:textId="028A2340" w:rsidR="007A50C5" w:rsidRPr="0080050C" w:rsidRDefault="00381999" w:rsidP="003C3E01">
      <w:pPr>
        <w:pStyle w:val="ListParagraph"/>
        <w:numPr>
          <w:ilvl w:val="0"/>
          <w:numId w:val="8"/>
        </w:numPr>
      </w:pPr>
      <w:r w:rsidRPr="0080050C">
        <w:t>Ch</w:t>
      </w:r>
      <w:r w:rsidR="004D7605" w:rsidRPr="0080050C">
        <w:t>o</w:t>
      </w:r>
      <w:r w:rsidRPr="0080050C">
        <w:t xml:space="preserve">ose </w:t>
      </w:r>
      <w:r w:rsidR="00F77110">
        <w:t>a S</w:t>
      </w:r>
      <w:r w:rsidRPr="0080050C">
        <w:t>ubscription</w:t>
      </w:r>
      <w:r w:rsidR="00A04A7C" w:rsidRPr="0080050C">
        <w:t xml:space="preserve">, provide </w:t>
      </w:r>
      <w:r w:rsidR="00513434" w:rsidRPr="0080050C">
        <w:t>a</w:t>
      </w:r>
      <w:r w:rsidR="00A04A7C" w:rsidRPr="0080050C">
        <w:t xml:space="preserve"> </w:t>
      </w:r>
      <w:r w:rsidRPr="0080050C">
        <w:t xml:space="preserve">Resource Group </w:t>
      </w:r>
      <w:r w:rsidR="00EC499B" w:rsidRPr="0080050C">
        <w:t>n</w:t>
      </w:r>
      <w:r w:rsidRPr="0080050C">
        <w:t>ame</w:t>
      </w:r>
      <w:r w:rsidR="00B32814">
        <w:t>,</w:t>
      </w:r>
      <w:r w:rsidR="00A722B7" w:rsidRPr="0080050C">
        <w:t xml:space="preserve"> and cho</w:t>
      </w:r>
      <w:r w:rsidR="00513434" w:rsidRPr="0080050C">
        <w:t>o</w:t>
      </w:r>
      <w:r w:rsidR="00A722B7" w:rsidRPr="0080050C">
        <w:t xml:space="preserve">se </w:t>
      </w:r>
      <w:r w:rsidR="0018443F" w:rsidRPr="0080050C">
        <w:t xml:space="preserve">a </w:t>
      </w:r>
      <w:r w:rsidR="00662987" w:rsidRPr="0080050C">
        <w:t>location</w:t>
      </w:r>
      <w:r w:rsidR="007E0B73" w:rsidRPr="0080050C">
        <w:t xml:space="preserve"> from the list</w:t>
      </w:r>
      <w:r w:rsidR="00A722B7" w:rsidRPr="0080050C">
        <w:t>.</w:t>
      </w:r>
      <w:r w:rsidR="007205CF" w:rsidRPr="0080050C">
        <w:t xml:space="preserve"> </w:t>
      </w:r>
      <w:r w:rsidR="0018443F" w:rsidRPr="0080050C">
        <w:t xml:space="preserve">The </w:t>
      </w:r>
      <w:r w:rsidR="007205CF" w:rsidRPr="0080050C">
        <w:t>name should follow the naming convention specific to your organisation.</w:t>
      </w:r>
      <w:r w:rsidR="000D0C29" w:rsidRPr="0080050C">
        <w:t xml:space="preserve"> </w:t>
      </w:r>
      <w:r w:rsidR="00D6122D" w:rsidRPr="0080050C">
        <w:t>More information about available l</w:t>
      </w:r>
      <w:r w:rsidR="000769D5" w:rsidRPr="0080050C">
        <w:t>ocations</w:t>
      </w:r>
      <w:r w:rsidR="00DC222B" w:rsidRPr="0080050C">
        <w:t xml:space="preserve"> </w:t>
      </w:r>
      <w:r w:rsidR="000769D5" w:rsidRPr="0080050C">
        <w:t xml:space="preserve">can be found </w:t>
      </w:r>
      <w:hyperlink r:id="rId25">
        <w:r w:rsidR="494034BE" w:rsidRPr="0080050C">
          <w:rPr>
            <w:rStyle w:val="Hyperlink"/>
          </w:rPr>
          <w:t>here</w:t>
        </w:r>
      </w:hyperlink>
      <w:r w:rsidR="494034BE" w:rsidRPr="0080050C">
        <w:t xml:space="preserve">. </w:t>
      </w:r>
    </w:p>
    <w:p w14:paraId="161BD9E6" w14:textId="77777777" w:rsidR="00C122F1" w:rsidRPr="0080050C" w:rsidRDefault="00C122F1" w:rsidP="00C122F1">
      <w:pPr>
        <w:pStyle w:val="ListParagraph"/>
      </w:pPr>
    </w:p>
    <w:p w14:paraId="36FE8ED4" w14:textId="47FC6FB9" w:rsidR="00381999" w:rsidRPr="0080050C" w:rsidRDefault="00C33D83" w:rsidP="007A50C5">
      <w:pPr>
        <w:pStyle w:val="ListParagraph"/>
      </w:pPr>
      <w:r>
        <w:drawing>
          <wp:inline distT="0" distB="0" distL="0" distR="0" wp14:anchorId="7681D53F" wp14:editId="0BC39427">
            <wp:extent cx="5658878" cy="2753999"/>
            <wp:effectExtent l="0" t="0" r="0" b="8255"/>
            <wp:docPr id="4809770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26">
                      <a:extLst>
                        <a:ext uri="{28A0092B-C50C-407E-A947-70E740481C1C}">
                          <a14:useLocalDpi xmlns:a14="http://schemas.microsoft.com/office/drawing/2010/main" val="0"/>
                        </a:ext>
                      </a:extLst>
                    </a:blip>
                    <a:stretch>
                      <a:fillRect/>
                    </a:stretch>
                  </pic:blipFill>
                  <pic:spPr>
                    <a:xfrm>
                      <a:off x="0" y="0"/>
                      <a:ext cx="5658878" cy="2753999"/>
                    </a:xfrm>
                    <a:prstGeom prst="rect">
                      <a:avLst/>
                    </a:prstGeom>
                  </pic:spPr>
                </pic:pic>
              </a:graphicData>
            </a:graphic>
          </wp:inline>
        </w:drawing>
      </w:r>
      <w:r w:rsidR="00381999" w:rsidRPr="0080050C">
        <w:br/>
      </w:r>
    </w:p>
    <w:p w14:paraId="0ED5A4AE" w14:textId="6C312ACF" w:rsidR="00864563" w:rsidRPr="0080050C" w:rsidRDefault="008D1B8C" w:rsidP="003C3E01">
      <w:pPr>
        <w:pStyle w:val="ListParagraph"/>
        <w:numPr>
          <w:ilvl w:val="0"/>
          <w:numId w:val="8"/>
        </w:numPr>
      </w:pPr>
      <w:r w:rsidRPr="0080050C">
        <w:t>Click on “Next: Tags &gt;”</w:t>
      </w:r>
      <w:r w:rsidR="00607AFE" w:rsidRPr="0080050C">
        <w:t xml:space="preserve"> button on the bottom of the page</w:t>
      </w:r>
      <w:r w:rsidRPr="0080050C">
        <w:t xml:space="preserve"> </w:t>
      </w:r>
      <w:r w:rsidR="00864563" w:rsidRPr="0080050C">
        <w:t xml:space="preserve">to </w:t>
      </w:r>
      <w:r w:rsidRPr="0080050C">
        <w:t>navigate</w:t>
      </w:r>
      <w:r w:rsidR="00864563" w:rsidRPr="0080050C">
        <w:t xml:space="preserve"> to </w:t>
      </w:r>
      <w:r w:rsidR="00F9398A" w:rsidRPr="0080050C">
        <w:t>the</w:t>
      </w:r>
      <w:r w:rsidR="00864563" w:rsidRPr="0080050C">
        <w:t xml:space="preserve"> </w:t>
      </w:r>
      <w:r w:rsidR="00BA4BA3" w:rsidRPr="0080050C">
        <w:t>“Tags”</w:t>
      </w:r>
      <w:r w:rsidR="00864563" w:rsidRPr="0080050C">
        <w:t xml:space="preserve"> </w:t>
      </w:r>
      <w:r w:rsidR="00BA4BA3" w:rsidRPr="0080050C">
        <w:t>Tab</w:t>
      </w:r>
      <w:r w:rsidR="00864563" w:rsidRPr="0080050C">
        <w:t xml:space="preserve"> </w:t>
      </w:r>
      <w:r w:rsidR="00BA4BA3" w:rsidRPr="0080050C">
        <w:t xml:space="preserve">– this section </w:t>
      </w:r>
      <w:r w:rsidR="00653FA4" w:rsidRPr="0080050C">
        <w:t xml:space="preserve">allows additional </w:t>
      </w:r>
      <w:r w:rsidR="00D036EB" w:rsidRPr="0080050C">
        <w:t>metadata</w:t>
      </w:r>
      <w:r w:rsidR="00CE507B" w:rsidRPr="0080050C">
        <w:t xml:space="preserve"> </w:t>
      </w:r>
      <w:r w:rsidR="005B3215" w:rsidRPr="0080050C">
        <w:t>such as</w:t>
      </w:r>
      <w:r w:rsidR="00CE507B" w:rsidRPr="0080050C">
        <w:t xml:space="preserve"> Environment, Project Name</w:t>
      </w:r>
      <w:r w:rsidR="005B3215" w:rsidRPr="0080050C">
        <w:t xml:space="preserve"> and</w:t>
      </w:r>
      <w:r w:rsidR="00D036EB" w:rsidRPr="0080050C">
        <w:t xml:space="preserve"> Owner</w:t>
      </w:r>
      <w:r w:rsidR="00CE507B" w:rsidRPr="0080050C">
        <w:t xml:space="preserve"> </w:t>
      </w:r>
      <w:r w:rsidR="005B3215" w:rsidRPr="0080050C">
        <w:t>to be added</w:t>
      </w:r>
      <w:r w:rsidRPr="0080050C">
        <w:t xml:space="preserve"> </w:t>
      </w:r>
      <w:r w:rsidR="00A8775D" w:rsidRPr="0080050C">
        <w:t>to the</w:t>
      </w:r>
      <w:r w:rsidRPr="0080050C">
        <w:t xml:space="preserve"> resource</w:t>
      </w:r>
      <w:r w:rsidR="00CC76FD" w:rsidRPr="0080050C">
        <w:t xml:space="preserve"> group</w:t>
      </w:r>
      <w:r w:rsidR="00D036EB" w:rsidRPr="0080050C">
        <w:t>. Some organisations require tag</w:t>
      </w:r>
      <w:r w:rsidR="004C5B12" w:rsidRPr="0080050C">
        <w:t>ging of</w:t>
      </w:r>
      <w:r w:rsidR="00D036EB" w:rsidRPr="0080050C">
        <w:t xml:space="preserve"> all the resources</w:t>
      </w:r>
      <w:r w:rsidR="00CC76FD" w:rsidRPr="0080050C">
        <w:t xml:space="preserve"> as t</w:t>
      </w:r>
      <w:r w:rsidR="00D036EB" w:rsidRPr="0080050C">
        <w:t>h</w:t>
      </w:r>
      <w:r w:rsidR="008F0C07" w:rsidRPr="0080050C">
        <w:t>is can be</w:t>
      </w:r>
      <w:r w:rsidR="00D036EB" w:rsidRPr="0080050C">
        <w:t xml:space="preserve"> beneficial during Azure Cost Analysis.</w:t>
      </w:r>
      <w:r w:rsidR="00B27E25" w:rsidRPr="0080050C">
        <w:t xml:space="preserve"> </w:t>
      </w:r>
      <w:r w:rsidR="005D5598" w:rsidRPr="0080050C">
        <w:t>Adding tags is a good practice, however</w:t>
      </w:r>
      <w:r w:rsidR="00A8775D" w:rsidRPr="0080050C">
        <w:t>, if</w:t>
      </w:r>
      <w:r w:rsidR="005D5598" w:rsidRPr="0080050C">
        <w:t xml:space="preserve"> </w:t>
      </w:r>
      <w:r w:rsidR="000F419D" w:rsidRPr="0080050C">
        <w:t>not require</w:t>
      </w:r>
      <w:r w:rsidR="00A8775D" w:rsidRPr="0080050C">
        <w:t>d,</w:t>
      </w:r>
      <w:r w:rsidR="000F419D" w:rsidRPr="0080050C">
        <w:t xml:space="preserve"> </w:t>
      </w:r>
      <w:r w:rsidR="005D5598" w:rsidRPr="0080050C">
        <w:t>this point can be ski</w:t>
      </w:r>
      <w:r w:rsidR="00711AEF" w:rsidRPr="0080050C">
        <w:t>p</w:t>
      </w:r>
      <w:r w:rsidR="005D5598" w:rsidRPr="0080050C">
        <w:t>ped.</w:t>
      </w:r>
    </w:p>
    <w:p w14:paraId="3B8C8349" w14:textId="58726EF9" w:rsidR="0024697E" w:rsidRPr="0080050C" w:rsidRDefault="00D552F0" w:rsidP="0024697E">
      <w:pPr>
        <w:pStyle w:val="ListParagraph"/>
      </w:pPr>
      <w:r>
        <w:lastRenderedPageBreak/>
        <w:drawing>
          <wp:inline distT="0" distB="0" distL="0" distR="0" wp14:anchorId="54158F4C" wp14:editId="2A94CAE2">
            <wp:extent cx="6110606" cy="3040380"/>
            <wp:effectExtent l="0" t="0" r="4445" b="7620"/>
            <wp:docPr id="18388518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27">
                      <a:extLst>
                        <a:ext uri="{28A0092B-C50C-407E-A947-70E740481C1C}">
                          <a14:useLocalDpi xmlns:a14="http://schemas.microsoft.com/office/drawing/2010/main" val="0"/>
                        </a:ext>
                      </a:extLst>
                    </a:blip>
                    <a:stretch>
                      <a:fillRect/>
                    </a:stretch>
                  </pic:blipFill>
                  <pic:spPr>
                    <a:xfrm>
                      <a:off x="0" y="0"/>
                      <a:ext cx="6110606" cy="3040380"/>
                    </a:xfrm>
                    <a:prstGeom prst="rect">
                      <a:avLst/>
                    </a:prstGeom>
                  </pic:spPr>
                </pic:pic>
              </a:graphicData>
            </a:graphic>
          </wp:inline>
        </w:drawing>
      </w:r>
      <w:r w:rsidR="00D036EB" w:rsidRPr="0080050C">
        <w:br/>
      </w:r>
    </w:p>
    <w:p w14:paraId="471EB0FA" w14:textId="77777777" w:rsidR="00D52FE7" w:rsidRDefault="00E952BC" w:rsidP="00C60380">
      <w:pPr>
        <w:pStyle w:val="ListParagraph"/>
        <w:numPr>
          <w:ilvl w:val="0"/>
          <w:numId w:val="8"/>
        </w:numPr>
      </w:pPr>
      <w:r w:rsidRPr="0080050C">
        <w:t>Click the</w:t>
      </w:r>
      <w:r w:rsidR="00647C72" w:rsidRPr="0080050C">
        <w:t xml:space="preserve"> “Review </w:t>
      </w:r>
      <w:r w:rsidR="0067411C" w:rsidRPr="0080050C">
        <w:t>+</w:t>
      </w:r>
      <w:r w:rsidR="008F0C07" w:rsidRPr="0080050C">
        <w:t xml:space="preserve"> </w:t>
      </w:r>
      <w:r w:rsidR="00647C72" w:rsidRPr="0080050C">
        <w:t>create”</w:t>
      </w:r>
      <w:r w:rsidR="0067411C" w:rsidRPr="0080050C">
        <w:t xml:space="preserve">– this </w:t>
      </w:r>
      <w:r w:rsidR="00735D3F" w:rsidRPr="0080050C">
        <w:t>will open</w:t>
      </w:r>
      <w:r w:rsidR="00066608" w:rsidRPr="0080050C">
        <w:t xml:space="preserve"> the</w:t>
      </w:r>
      <w:r w:rsidR="00735D3F" w:rsidRPr="0080050C">
        <w:t xml:space="preserve"> </w:t>
      </w:r>
      <w:r w:rsidR="0067411C" w:rsidRPr="0080050C">
        <w:t xml:space="preserve">summary </w:t>
      </w:r>
      <w:r w:rsidR="00735D3F" w:rsidRPr="0080050C">
        <w:t>tab</w:t>
      </w:r>
      <w:r w:rsidR="00CC23F2" w:rsidRPr="0080050C">
        <w:t xml:space="preserve"> </w:t>
      </w:r>
      <w:r w:rsidR="005476B3" w:rsidRPr="0080050C">
        <w:t>and display the</w:t>
      </w:r>
      <w:r w:rsidR="00916150" w:rsidRPr="0080050C">
        <w:t xml:space="preserve"> provided parameters</w:t>
      </w:r>
      <w:r w:rsidR="00075604" w:rsidRPr="0080050C">
        <w:t xml:space="preserve"> and </w:t>
      </w:r>
      <w:r w:rsidR="005476B3" w:rsidRPr="0080050C">
        <w:t>any</w:t>
      </w:r>
      <w:r w:rsidR="00075604" w:rsidRPr="0080050C">
        <w:t xml:space="preserve"> validation message.</w:t>
      </w:r>
      <w:r w:rsidR="00C33E3B" w:rsidRPr="0080050C">
        <w:t xml:space="preserve"> If </w:t>
      </w:r>
      <w:r w:rsidR="005476B3" w:rsidRPr="0080050C">
        <w:t>there are</w:t>
      </w:r>
      <w:r w:rsidR="00C33E3B" w:rsidRPr="0080050C">
        <w:t xml:space="preserve"> validation error</w:t>
      </w:r>
      <w:r w:rsidR="005476B3" w:rsidRPr="0080050C">
        <w:t>s,</w:t>
      </w:r>
      <w:r w:rsidR="00C33E3B" w:rsidRPr="0080050C">
        <w:t xml:space="preserve"> go back to</w:t>
      </w:r>
      <w:r w:rsidR="00B07B1B" w:rsidRPr="0080050C">
        <w:t xml:space="preserve"> the</w:t>
      </w:r>
      <w:r w:rsidR="00C33E3B" w:rsidRPr="0080050C">
        <w:t xml:space="preserve"> Basics tab and </w:t>
      </w:r>
      <w:r w:rsidR="005476B3" w:rsidRPr="0080050C">
        <w:t>fix the</w:t>
      </w:r>
      <w:r w:rsidR="00C33E3B" w:rsidRPr="0080050C">
        <w:t xml:space="preserve"> </w:t>
      </w:r>
      <w:r w:rsidR="001B09EF" w:rsidRPr="0080050C">
        <w:t>errors.</w:t>
      </w:r>
    </w:p>
    <w:p w14:paraId="7E9FA1F0" w14:textId="70069212" w:rsidR="00986BF8" w:rsidRPr="0080050C" w:rsidRDefault="0067411C" w:rsidP="00D52FE7">
      <w:pPr>
        <w:pStyle w:val="ListParagraph"/>
      </w:pPr>
      <w:r w:rsidRPr="0080050C">
        <w:br/>
      </w:r>
      <w:r w:rsidR="00C60380">
        <w:drawing>
          <wp:inline distT="0" distB="0" distL="0" distR="0" wp14:anchorId="38BF7B9A" wp14:editId="192F879B">
            <wp:extent cx="5650228" cy="3531394"/>
            <wp:effectExtent l="0" t="0" r="7620" b="0"/>
            <wp:docPr id="15671192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28">
                      <a:extLst>
                        <a:ext uri="{28A0092B-C50C-407E-A947-70E740481C1C}">
                          <a14:useLocalDpi xmlns:a14="http://schemas.microsoft.com/office/drawing/2010/main" val="0"/>
                        </a:ext>
                      </a:extLst>
                    </a:blip>
                    <a:stretch>
                      <a:fillRect/>
                    </a:stretch>
                  </pic:blipFill>
                  <pic:spPr>
                    <a:xfrm>
                      <a:off x="0" y="0"/>
                      <a:ext cx="5650228" cy="3531394"/>
                    </a:xfrm>
                    <a:prstGeom prst="rect">
                      <a:avLst/>
                    </a:prstGeom>
                  </pic:spPr>
                </pic:pic>
              </a:graphicData>
            </a:graphic>
          </wp:inline>
        </w:drawing>
      </w:r>
    </w:p>
    <w:p w14:paraId="3AFA1F10" w14:textId="77777777" w:rsidR="00986BF8" w:rsidRPr="0080050C" w:rsidRDefault="00986BF8" w:rsidP="00986BF8">
      <w:pPr>
        <w:pStyle w:val="ListParagraph"/>
      </w:pPr>
    </w:p>
    <w:p w14:paraId="72366816" w14:textId="3691E130" w:rsidR="00FF795A" w:rsidRPr="0080050C" w:rsidRDefault="006506CE" w:rsidP="003C3E01">
      <w:pPr>
        <w:pStyle w:val="ListParagraph"/>
        <w:numPr>
          <w:ilvl w:val="0"/>
          <w:numId w:val="8"/>
        </w:numPr>
      </w:pPr>
      <w:r w:rsidRPr="0080050C">
        <w:t>Click the</w:t>
      </w:r>
      <w:r w:rsidR="00986BF8" w:rsidRPr="0080050C">
        <w:t xml:space="preserve"> “Create” button – </w:t>
      </w:r>
      <w:r w:rsidR="00912BB2" w:rsidRPr="0080050C">
        <w:t xml:space="preserve">After </w:t>
      </w:r>
      <w:r w:rsidRPr="0080050C">
        <w:t>this</w:t>
      </w:r>
      <w:r w:rsidR="00912BB2" w:rsidRPr="0080050C">
        <w:t xml:space="preserve"> button is </w:t>
      </w:r>
      <w:r w:rsidR="008B5552">
        <w:t>clicked</w:t>
      </w:r>
      <w:r w:rsidR="00C27D93" w:rsidRPr="0080050C">
        <w:t>, a</w:t>
      </w:r>
      <w:r w:rsidR="00912BB2" w:rsidRPr="0080050C">
        <w:t xml:space="preserve"> </w:t>
      </w:r>
      <w:r w:rsidR="00752337" w:rsidRPr="0080050C">
        <w:t xml:space="preserve">request will be sent to </w:t>
      </w:r>
      <w:r w:rsidR="00C27D93" w:rsidRPr="0080050C">
        <w:t>the</w:t>
      </w:r>
      <w:r w:rsidR="00752337" w:rsidRPr="0080050C">
        <w:t xml:space="preserve"> </w:t>
      </w:r>
      <w:r w:rsidR="00C27D93" w:rsidRPr="0080050C">
        <w:t>P</w:t>
      </w:r>
      <w:r w:rsidR="00752337" w:rsidRPr="0080050C">
        <w:t xml:space="preserve">ortal to create the Resource Group. </w:t>
      </w:r>
      <w:r w:rsidR="00FE69E0" w:rsidRPr="0080050C">
        <w:t xml:space="preserve">It may take a moment to create the resource. </w:t>
      </w:r>
      <w:r w:rsidR="003D381E" w:rsidRPr="0080050C">
        <w:t>A</w:t>
      </w:r>
      <w:r w:rsidR="00FE69E0" w:rsidRPr="0080050C">
        <w:t xml:space="preserve"> </w:t>
      </w:r>
      <w:r w:rsidR="003D381E" w:rsidRPr="0080050C">
        <w:t>s</w:t>
      </w:r>
      <w:r w:rsidR="002D3306" w:rsidRPr="0080050C">
        <w:t xml:space="preserve">uccessful creation should be visible </w:t>
      </w:r>
      <w:r w:rsidR="003D381E" w:rsidRPr="0080050C">
        <w:t>within</w:t>
      </w:r>
      <w:r w:rsidR="00226875" w:rsidRPr="0080050C">
        <w:t xml:space="preserve"> the</w:t>
      </w:r>
      <w:r w:rsidR="002D3306" w:rsidRPr="0080050C">
        <w:t xml:space="preserve"> Azure notification panel (bell icon) on the top right corner of Azure Portal.</w:t>
      </w:r>
    </w:p>
    <w:p w14:paraId="252094D0" w14:textId="28567A35" w:rsidR="008828F3" w:rsidRPr="0080050C" w:rsidRDefault="00DF3ACF" w:rsidP="008828F3">
      <w:pPr>
        <w:pStyle w:val="Heading5"/>
      </w:pPr>
      <w:r w:rsidRPr="0080050C">
        <w:lastRenderedPageBreak/>
        <w:t>AAD</w:t>
      </w:r>
      <w:r w:rsidR="008828F3" w:rsidRPr="0080050C">
        <w:t xml:space="preserve"> </w:t>
      </w:r>
      <w:r w:rsidRPr="0080050C">
        <w:t>G</w:t>
      </w:r>
      <w:r w:rsidR="008828F3" w:rsidRPr="0080050C">
        <w:t>roups</w:t>
      </w:r>
    </w:p>
    <w:p w14:paraId="2DF4D874" w14:textId="69726D33" w:rsidR="008828F3" w:rsidRPr="0080050C" w:rsidRDefault="00E61A47" w:rsidP="00B86B3E">
      <w:r w:rsidRPr="0080050C">
        <w:t xml:space="preserve">The </w:t>
      </w:r>
      <w:r w:rsidR="00D94C8C" w:rsidRPr="0080050C">
        <w:t xml:space="preserve">Resource </w:t>
      </w:r>
      <w:r w:rsidR="00226875" w:rsidRPr="0080050C">
        <w:t>G</w:t>
      </w:r>
      <w:r w:rsidR="00D94C8C" w:rsidRPr="0080050C">
        <w:t xml:space="preserve">roup is where permissions for </w:t>
      </w:r>
      <w:r w:rsidR="0019635B" w:rsidRPr="0080050C">
        <w:t>the</w:t>
      </w:r>
      <w:r w:rsidR="00D94C8C" w:rsidRPr="0080050C">
        <w:t xml:space="preserve"> Azure Active Directory </w:t>
      </w:r>
      <w:r w:rsidR="006E5848" w:rsidRPr="0080050C">
        <w:t>(AAD)</w:t>
      </w:r>
      <w:r w:rsidR="00D94C8C" w:rsidRPr="0080050C">
        <w:t xml:space="preserve"> groups</w:t>
      </w:r>
      <w:r w:rsidR="0019635B" w:rsidRPr="0080050C">
        <w:t>, as</w:t>
      </w:r>
      <w:r w:rsidR="00D94C8C" w:rsidRPr="0080050C">
        <w:t xml:space="preserve"> created in the previous step</w:t>
      </w:r>
      <w:r w:rsidR="0019635B" w:rsidRPr="0080050C">
        <w:t xml:space="preserve">, </w:t>
      </w:r>
      <w:r w:rsidR="00D00DA5" w:rsidRPr="0080050C">
        <w:t xml:space="preserve">must </w:t>
      </w:r>
      <w:r w:rsidR="004E5416" w:rsidRPr="0080050C">
        <w:t>be</w:t>
      </w:r>
      <w:r w:rsidR="0019635B" w:rsidRPr="0080050C">
        <w:t xml:space="preserve"> assigned</w:t>
      </w:r>
      <w:r w:rsidR="00D94C8C" w:rsidRPr="0080050C">
        <w:t xml:space="preserve">. </w:t>
      </w:r>
      <w:r w:rsidR="004E3112" w:rsidRPr="0080050C">
        <w:t>This is</w:t>
      </w:r>
      <w:r w:rsidR="00DC3DC5" w:rsidRPr="0080050C">
        <w:t xml:space="preserve"> the</w:t>
      </w:r>
      <w:r w:rsidR="008B0506" w:rsidRPr="0080050C">
        <w:t xml:space="preserve"> recommended way to provide permissions to</w:t>
      </w:r>
      <w:r w:rsidR="00D94C8C" w:rsidRPr="0080050C">
        <w:t xml:space="preserve"> developers and admins</w:t>
      </w:r>
      <w:r w:rsidR="00DC3DC5" w:rsidRPr="0080050C">
        <w:t>, allowing them</w:t>
      </w:r>
      <w:r w:rsidR="00D94C8C" w:rsidRPr="0080050C">
        <w:t xml:space="preserve"> to</w:t>
      </w:r>
      <w:r w:rsidR="008B0506" w:rsidRPr="0080050C">
        <w:t xml:space="preserve"> </w:t>
      </w:r>
      <w:r w:rsidR="006A3F4B" w:rsidRPr="0080050C">
        <w:t>manage</w:t>
      </w:r>
      <w:r w:rsidR="00D94C8C" w:rsidRPr="0080050C">
        <w:t xml:space="preserve"> resources created in th</w:t>
      </w:r>
      <w:r w:rsidR="00DC3DC5" w:rsidRPr="0080050C">
        <w:t>e</w:t>
      </w:r>
      <w:r w:rsidR="00D94C8C" w:rsidRPr="0080050C">
        <w:t xml:space="preserve"> </w:t>
      </w:r>
      <w:r w:rsidR="006A3F4B" w:rsidRPr="0080050C">
        <w:t xml:space="preserve">resource </w:t>
      </w:r>
      <w:r w:rsidR="00D94C8C" w:rsidRPr="0080050C">
        <w:t>group</w:t>
      </w:r>
      <w:r w:rsidR="00D00DA5" w:rsidRPr="0080050C">
        <w:t xml:space="preserve"> in later steps</w:t>
      </w:r>
      <w:r w:rsidR="00D94C8C" w:rsidRPr="0080050C">
        <w:t>.</w:t>
      </w:r>
    </w:p>
    <w:p w14:paraId="30120281" w14:textId="3D1CF42D" w:rsidR="006A3F4B" w:rsidRPr="0080050C" w:rsidRDefault="00DF3ACF" w:rsidP="006A3F4B">
      <w:pPr>
        <w:pStyle w:val="Heading6"/>
      </w:pPr>
      <w:r w:rsidRPr="0080050C">
        <w:t>AAD</w:t>
      </w:r>
      <w:r w:rsidR="00076552" w:rsidRPr="0080050C">
        <w:t xml:space="preserve"> Resource</w:t>
      </w:r>
      <w:r w:rsidR="006A3F4B" w:rsidRPr="0080050C">
        <w:t xml:space="preserve"> Group Access</w:t>
      </w:r>
    </w:p>
    <w:p w14:paraId="3FEA9D33" w14:textId="1F9E0438" w:rsidR="006A3F4B" w:rsidRPr="0080050C" w:rsidRDefault="00076552" w:rsidP="00B86B3E">
      <w:r w:rsidRPr="0080050C">
        <w:t xml:space="preserve">Solution requires </w:t>
      </w:r>
      <w:r w:rsidR="00B102E8" w:rsidRPr="0080050C">
        <w:t xml:space="preserve">the </w:t>
      </w:r>
      <w:r w:rsidR="00D45DDF" w:rsidRPr="0080050C">
        <w:t>access described below</w:t>
      </w:r>
      <w:r w:rsidR="00B102E8" w:rsidRPr="0080050C">
        <w:t>:</w:t>
      </w:r>
    </w:p>
    <w:tbl>
      <w:tblPr>
        <w:tblStyle w:val="ListTable3-Accent1"/>
        <w:tblW w:w="0" w:type="auto"/>
        <w:tblLook w:val="04A0" w:firstRow="1" w:lastRow="0" w:firstColumn="1" w:lastColumn="0" w:noHBand="0" w:noVBand="1"/>
      </w:tblPr>
      <w:tblGrid>
        <w:gridCol w:w="3397"/>
        <w:gridCol w:w="1583"/>
        <w:gridCol w:w="4513"/>
      </w:tblGrid>
      <w:tr w:rsidR="00AF1C23" w:rsidRPr="0080050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80050C" w:rsidRDefault="00AF1C23" w:rsidP="00C5081A">
            <w:pPr>
              <w:pStyle w:val="NoSpacing"/>
              <w:rPr>
                <w:color w:val="FEFFFF" w:themeColor="text2"/>
              </w:rPr>
            </w:pPr>
            <w:r w:rsidRPr="0080050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80050C" w:rsidRDefault="00AF1C23" w:rsidP="00C5081A">
            <w:pPr>
              <w:pStyle w:val="NoSpacing"/>
              <w:cnfStyle w:val="100000000000" w:firstRow="1" w:lastRow="0" w:firstColumn="0" w:lastColumn="0" w:oddVBand="0" w:evenVBand="0" w:oddHBand="0" w:evenHBand="0" w:firstRowFirstColumn="0" w:firstRowLastColumn="0" w:lastRowFirstColumn="0" w:lastRowLastColumn="0"/>
              <w:rPr>
                <w:color w:val="FEFFFF" w:themeColor="text2"/>
              </w:rPr>
            </w:pPr>
            <w:r w:rsidRPr="0080050C">
              <w:rPr>
                <w:color w:val="FEFFFF" w:themeColor="text2"/>
              </w:rPr>
              <w:t>Description</w:t>
            </w:r>
          </w:p>
        </w:tc>
      </w:tr>
      <w:tr w:rsidR="00AF1C23" w:rsidRPr="0080050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80050C" w:rsidRDefault="00AF1C23" w:rsidP="00AF1C23">
            <w:pPr>
              <w:pStyle w:val="NoSpacing"/>
              <w:rPr>
                <w:b w:val="0"/>
                <w:bCs w:val="0"/>
                <w:iCs/>
                <w:color w:val="FEFFFF" w:themeColor="text2"/>
              </w:rPr>
            </w:pPr>
            <w:r w:rsidRPr="0080050C">
              <w:rPr>
                <w:b w:val="0"/>
                <w:bCs w:val="0"/>
                <w:iCs/>
                <w:color w:val="FEFFFF" w:themeColor="text2"/>
              </w:rPr>
              <w:t>Admin e.g.</w:t>
            </w:r>
          </w:p>
          <w:p w14:paraId="418E2824" w14:textId="14AC6213" w:rsidR="00AF1C23" w:rsidRPr="0080050C" w:rsidRDefault="00AF1C23" w:rsidP="00AF1C23">
            <w:pPr>
              <w:pStyle w:val="NoSpacing"/>
              <w:rPr>
                <w:iCs/>
                <w:color w:val="FEFFFF" w:themeColor="text2"/>
              </w:rPr>
            </w:pPr>
            <w:r w:rsidRPr="0080050C">
              <w:rPr>
                <w:iCs/>
                <w:color w:val="FEFFFF" w:themeColor="text2"/>
              </w:rPr>
              <w:t>AAD-GRP-</w:t>
            </w:r>
            <w:r w:rsidR="00B216D5" w:rsidRPr="0080050C">
              <w:rPr>
                <w:iCs/>
                <w:color w:val="FEFFFF" w:themeColor="text2"/>
              </w:rPr>
              <w:t>QUICKSTART</w:t>
            </w:r>
            <w:r w:rsidRPr="0080050C">
              <w:rPr>
                <w:iCs/>
                <w:color w:val="FEFFFF" w:themeColor="text2"/>
              </w:rPr>
              <w:t>-DEV-ADMIN</w:t>
            </w:r>
          </w:p>
          <w:p w14:paraId="768F116A" w14:textId="4FAD2C6D" w:rsidR="00AF1C23" w:rsidRPr="0080050C" w:rsidRDefault="00AF1C23" w:rsidP="00C5081A">
            <w:pPr>
              <w:pStyle w:val="NoSpacing"/>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80050C" w:rsidRDefault="00AF1C23" w:rsidP="00C5081A">
            <w:pPr>
              <w:pStyle w:val="NoSpacing"/>
              <w:cnfStyle w:val="000000100000" w:firstRow="0" w:lastRow="0" w:firstColumn="0" w:lastColumn="0" w:oddVBand="0" w:evenVBand="0" w:oddHBand="1" w:evenHBand="0" w:firstRowFirstColumn="0" w:firstRowLastColumn="0" w:lastRowFirstColumn="0" w:lastRowLastColumn="0"/>
            </w:pPr>
            <w:r w:rsidRPr="0080050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80050C" w:rsidRDefault="001F0E56" w:rsidP="00C5081A">
            <w:pPr>
              <w:pStyle w:val="NoSpacing"/>
              <w:cnfStyle w:val="000000100000" w:firstRow="0" w:lastRow="0" w:firstColumn="0" w:lastColumn="0" w:oddVBand="0" w:evenVBand="0" w:oddHBand="1" w:evenHBand="0" w:firstRowFirstColumn="0" w:firstRowLastColumn="0" w:lastRowFirstColumn="0" w:lastRowLastColumn="0"/>
              <w:rPr>
                <w:color w:val="FEFFFF" w:themeColor="text2"/>
              </w:rPr>
            </w:pPr>
            <w:r w:rsidRPr="0080050C">
              <w:t>Allows universal management of resources</w:t>
            </w:r>
            <w:r w:rsidR="0063785F" w:rsidRPr="0080050C">
              <w:t xml:space="preserve"> </w:t>
            </w:r>
            <w:r w:rsidR="00375FE7" w:rsidRPr="0080050C">
              <w:t>including</w:t>
            </w:r>
            <w:r w:rsidR="0063785F" w:rsidRPr="0080050C">
              <w:t xml:space="preserve"> permissions to </w:t>
            </w:r>
            <w:r w:rsidR="00594B9C" w:rsidRPr="0080050C">
              <w:t xml:space="preserve">the </w:t>
            </w:r>
            <w:r w:rsidR="0063785F" w:rsidRPr="0080050C">
              <w:t>resources</w:t>
            </w:r>
          </w:p>
        </w:tc>
      </w:tr>
      <w:tr w:rsidR="00AF1C23" w:rsidRPr="0080050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80050C" w:rsidRDefault="00AF1C23" w:rsidP="00AF1C23">
            <w:pPr>
              <w:pStyle w:val="NoSpacing"/>
              <w:rPr>
                <w:b w:val="0"/>
                <w:bCs w:val="0"/>
                <w:iCs/>
                <w:color w:val="FEFFFF" w:themeColor="text2"/>
              </w:rPr>
            </w:pPr>
            <w:r w:rsidRPr="0080050C">
              <w:rPr>
                <w:b w:val="0"/>
                <w:bCs w:val="0"/>
                <w:iCs/>
                <w:color w:val="FEFFFF" w:themeColor="text2"/>
              </w:rPr>
              <w:t>Developer e.g.</w:t>
            </w:r>
          </w:p>
          <w:p w14:paraId="7E732454" w14:textId="708394F0" w:rsidR="00AF1C23" w:rsidRPr="0080050C" w:rsidRDefault="00AF1C23" w:rsidP="00A116BB">
            <w:pPr>
              <w:pStyle w:val="NoSpacing"/>
            </w:pPr>
            <w:r w:rsidRPr="0080050C">
              <w:rPr>
                <w:iCs/>
                <w:color w:val="FEFFFF" w:themeColor="text2"/>
              </w:rPr>
              <w:t>AAD-GRP-</w:t>
            </w:r>
            <w:r w:rsidR="00B216D5" w:rsidRPr="0080050C">
              <w:rPr>
                <w:iCs/>
                <w:color w:val="FEFFFF" w:themeColor="text2"/>
              </w:rPr>
              <w:t>QUICKSTART</w:t>
            </w:r>
            <w:r w:rsidRPr="0080050C">
              <w:rPr>
                <w:iCs/>
                <w:color w:val="FEFFFF" w:themeColor="text2"/>
              </w:rPr>
              <w:t>-DEV-DEVELOPER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80050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Pr>
            </w:pPr>
            <w:r w:rsidRPr="0080050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80050C" w:rsidRDefault="001F0E56" w:rsidP="00C5081A">
            <w:pPr>
              <w:pStyle w:val="NoSpacing"/>
              <w:cnfStyle w:val="000000000000" w:firstRow="0" w:lastRow="0" w:firstColumn="0" w:lastColumn="0" w:oddVBand="0" w:evenVBand="0" w:oddHBand="0" w:evenHBand="0" w:firstRowFirstColumn="0" w:firstRowLastColumn="0" w:lastRowFirstColumn="0" w:lastRowLastColumn="0"/>
              <w:rPr>
                <w:color w:val="FEFFFF" w:themeColor="text2"/>
              </w:rPr>
            </w:pPr>
            <w:r w:rsidRPr="0080050C">
              <w:t xml:space="preserve">Allows </w:t>
            </w:r>
            <w:r w:rsidR="00B81DAC" w:rsidRPr="0080050C">
              <w:t>management of resourc</w:t>
            </w:r>
            <w:r w:rsidR="00594B9C" w:rsidRPr="0080050C">
              <w:t>e</w:t>
            </w:r>
            <w:r w:rsidR="00B81DAC" w:rsidRPr="0080050C">
              <w:t>s</w:t>
            </w:r>
            <w:r w:rsidR="00375FE7" w:rsidRPr="0080050C">
              <w:t xml:space="preserve"> excluding permissions to the resources</w:t>
            </w:r>
          </w:p>
        </w:tc>
      </w:tr>
    </w:tbl>
    <w:p w14:paraId="5CD22070" w14:textId="1904B354" w:rsidR="00A46F8B" w:rsidRPr="0080050C" w:rsidRDefault="00A46F8B" w:rsidP="00E83EB2"/>
    <w:p w14:paraId="6C204DF6" w14:textId="45B93BFF" w:rsidR="00E83EB2" w:rsidRPr="0080050C" w:rsidRDefault="006A0C1C" w:rsidP="00E83EB2">
      <w:r w:rsidRPr="0080050C">
        <w:t xml:space="preserve">To assign Azure Active Directory </w:t>
      </w:r>
      <w:r w:rsidR="004833EC" w:rsidRPr="0080050C">
        <w:t>groups</w:t>
      </w:r>
      <w:r w:rsidR="005C7CC2" w:rsidRPr="0080050C">
        <w:t xml:space="preserve"> to </w:t>
      </w:r>
      <w:r w:rsidR="00D03E89" w:rsidRPr="0080050C">
        <w:t>the</w:t>
      </w:r>
      <w:r w:rsidR="005C7CC2" w:rsidRPr="0080050C">
        <w:t xml:space="preserve"> Resource Group</w:t>
      </w:r>
      <w:r w:rsidR="00D03E89" w:rsidRPr="0080050C">
        <w:t>,</w:t>
      </w:r>
      <w:r w:rsidR="004833EC" w:rsidRPr="0080050C">
        <w:t xml:space="preserve"> fo</w:t>
      </w:r>
      <w:r w:rsidR="00D03E89" w:rsidRPr="0080050C">
        <w:t>l</w:t>
      </w:r>
      <w:r w:rsidR="004833EC" w:rsidRPr="0080050C">
        <w:t>low</w:t>
      </w:r>
      <w:r w:rsidR="00D03E89" w:rsidRPr="0080050C">
        <w:t xml:space="preserve"> the</w:t>
      </w:r>
      <w:r w:rsidR="004833EC" w:rsidRPr="0080050C">
        <w:t xml:space="preserve"> process described below</w:t>
      </w:r>
      <w:r w:rsidR="00EA6D47" w:rsidRPr="0080050C">
        <w:t xml:space="preserve">. </w:t>
      </w:r>
      <w:r w:rsidR="005C7CC2" w:rsidRPr="0080050C">
        <w:t>Release M</w:t>
      </w:r>
      <w:r w:rsidR="00EA6D47" w:rsidRPr="0080050C">
        <w:t>anager should use AAD Groups created as part of pre</w:t>
      </w:r>
      <w:r w:rsidR="00B10A71" w:rsidRPr="0080050C">
        <w:t>-</w:t>
      </w:r>
      <w:r w:rsidR="004A4219" w:rsidRPr="0080050C">
        <w:t xml:space="preserve">deployment </w:t>
      </w:r>
      <w:r w:rsidR="00EA6D47" w:rsidRPr="0080050C">
        <w:t>steps.</w:t>
      </w:r>
    </w:p>
    <w:p w14:paraId="00AF1B54" w14:textId="77777777" w:rsidR="009633C4" w:rsidRPr="0080050C" w:rsidRDefault="009633C4" w:rsidP="009633C4">
      <w:pPr>
        <w:pStyle w:val="ListParagraph"/>
        <w:numPr>
          <w:ilvl w:val="0"/>
          <w:numId w:val="14"/>
        </w:numPr>
      </w:pPr>
      <w:r w:rsidRPr="0080050C">
        <w:t xml:space="preserve">Login to the Azure Portal using any browser by following this </w:t>
      </w:r>
      <w:hyperlink r:id="rId29">
        <w:r w:rsidRPr="33574CD5">
          <w:rPr>
            <w:rStyle w:val="Hyperlink"/>
          </w:rPr>
          <w:t>link</w:t>
        </w:r>
      </w:hyperlink>
    </w:p>
    <w:p w14:paraId="5DF63F87" w14:textId="46C6FBA0" w:rsidR="00F14F93" w:rsidRDefault="00375E0A" w:rsidP="003C3E01">
      <w:pPr>
        <w:pStyle w:val="ListParagraph"/>
        <w:numPr>
          <w:ilvl w:val="0"/>
          <w:numId w:val="14"/>
        </w:numPr>
      </w:pPr>
      <w:r w:rsidRPr="0080050C">
        <w:t>On the navigation bar</w:t>
      </w:r>
      <w:r w:rsidR="00273FA6">
        <w:t>,</w:t>
      </w:r>
      <w:r w:rsidRPr="0080050C">
        <w:t xml:space="preserve"> </w:t>
      </w:r>
      <w:r w:rsidR="00895FE6" w:rsidRPr="0080050C">
        <w:t xml:space="preserve">hover </w:t>
      </w:r>
      <w:r w:rsidR="00662A75" w:rsidRPr="0080050C">
        <w:t>over Resou</w:t>
      </w:r>
      <w:r w:rsidR="004A4219" w:rsidRPr="0080050C">
        <w:t>r</w:t>
      </w:r>
      <w:r w:rsidR="00662A75" w:rsidRPr="0080050C">
        <w:t xml:space="preserve">ce </w:t>
      </w:r>
      <w:r w:rsidR="002D65FE" w:rsidRPr="0080050C">
        <w:t>g</w:t>
      </w:r>
      <w:r w:rsidR="00662A75" w:rsidRPr="0080050C">
        <w:t>roup</w:t>
      </w:r>
      <w:r w:rsidR="002D65FE" w:rsidRPr="0080050C">
        <w:t>s button (1)</w:t>
      </w:r>
      <w:r w:rsidR="005F502C" w:rsidRPr="0080050C">
        <w:t xml:space="preserve"> and wait until Recent </w:t>
      </w:r>
      <w:r w:rsidR="00C62E65">
        <w:t>r</w:t>
      </w:r>
      <w:r w:rsidR="00F45B12" w:rsidRPr="0080050C">
        <w:t>esource</w:t>
      </w:r>
      <w:r w:rsidR="00C62E65">
        <w:t>s</w:t>
      </w:r>
      <w:r w:rsidR="00F45B12" w:rsidRPr="0080050C">
        <w:t xml:space="preserve"> </w:t>
      </w:r>
      <w:r w:rsidR="00C62E65">
        <w:t>g</w:t>
      </w:r>
      <w:r w:rsidR="00F45B12" w:rsidRPr="0080050C">
        <w:t>roup tab</w:t>
      </w:r>
      <w:r w:rsidR="003A5BCD" w:rsidRPr="0080050C">
        <w:t xml:space="preserve"> </w:t>
      </w:r>
      <w:r w:rsidR="005F502C" w:rsidRPr="0080050C">
        <w:t>expands</w:t>
      </w:r>
      <w:r w:rsidR="00B653C3" w:rsidRPr="0080050C">
        <w:t xml:space="preserve"> and click on resource group link (2)</w:t>
      </w:r>
      <w:r w:rsidR="005F502C" w:rsidRPr="0080050C">
        <w:t xml:space="preserve">. </w:t>
      </w:r>
    </w:p>
    <w:p w14:paraId="0F171717" w14:textId="022198F9" w:rsidR="0010141E" w:rsidRPr="0080050C" w:rsidRDefault="0010141E" w:rsidP="00E5749D">
      <w:pPr>
        <w:pStyle w:val="ListParagraph"/>
      </w:pPr>
      <w:r w:rsidRPr="0080050C">
        <w:br/>
      </w:r>
      <w:r w:rsidR="00DA6BD6">
        <w:drawing>
          <wp:inline distT="0" distB="0" distL="0" distR="0" wp14:anchorId="7E943BE1" wp14:editId="060B3EE2">
            <wp:extent cx="6111877" cy="3823970"/>
            <wp:effectExtent l="0" t="0" r="3175" b="5080"/>
            <wp:docPr id="145610807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30">
                      <a:extLst>
                        <a:ext uri="{28A0092B-C50C-407E-A947-70E740481C1C}">
                          <a14:useLocalDpi xmlns:a14="http://schemas.microsoft.com/office/drawing/2010/main" val="0"/>
                        </a:ext>
                      </a:extLst>
                    </a:blip>
                    <a:stretch>
                      <a:fillRect/>
                    </a:stretch>
                  </pic:blipFill>
                  <pic:spPr>
                    <a:xfrm>
                      <a:off x="0" y="0"/>
                      <a:ext cx="6111877" cy="3823970"/>
                    </a:xfrm>
                    <a:prstGeom prst="rect">
                      <a:avLst/>
                    </a:prstGeom>
                  </pic:spPr>
                </pic:pic>
              </a:graphicData>
            </a:graphic>
          </wp:inline>
        </w:drawing>
      </w:r>
    </w:p>
    <w:p w14:paraId="65EBCFEB" w14:textId="1904B354" w:rsidR="00CB4858" w:rsidRPr="0080050C" w:rsidRDefault="00CB4858" w:rsidP="00CB4858">
      <w:pPr>
        <w:pStyle w:val="ListParagraph"/>
        <w:jc w:val="center"/>
      </w:pPr>
    </w:p>
    <w:p w14:paraId="4F2BF2FD" w14:textId="7A3D0C2A" w:rsidR="00C122F1" w:rsidRPr="0080050C" w:rsidRDefault="00FC1F0F" w:rsidP="003C3E01">
      <w:pPr>
        <w:pStyle w:val="ListParagraph"/>
        <w:numPr>
          <w:ilvl w:val="0"/>
          <w:numId w:val="14"/>
        </w:numPr>
      </w:pPr>
      <w:r w:rsidRPr="0080050C">
        <w:lastRenderedPageBreak/>
        <w:t>Select the required resource group from the menu</w:t>
      </w:r>
      <w:r w:rsidR="000549F7" w:rsidRPr="0080050C">
        <w:t xml:space="preserve">, and then select </w:t>
      </w:r>
      <w:r w:rsidR="00BD0775">
        <w:t>‘</w:t>
      </w:r>
      <w:r w:rsidR="000549F7" w:rsidRPr="0080050C">
        <w:t xml:space="preserve">Access Control </w:t>
      </w:r>
      <w:r w:rsidR="00B96FB2" w:rsidRPr="0080050C">
        <w:t>(</w:t>
      </w:r>
      <w:r w:rsidR="000549F7" w:rsidRPr="0080050C">
        <w:t>IAM</w:t>
      </w:r>
      <w:r w:rsidR="00B96FB2" w:rsidRPr="0080050C">
        <w:t>)</w:t>
      </w:r>
      <w:r w:rsidR="006351E3">
        <w:t>’</w:t>
      </w:r>
      <w:r w:rsidR="000549F7" w:rsidRPr="0080050C">
        <w:t xml:space="preserve"> from </w:t>
      </w:r>
      <w:r w:rsidR="00B96FB2" w:rsidRPr="0080050C">
        <w:t>the sidebar presented</w:t>
      </w:r>
      <w:r w:rsidR="008050D5" w:rsidRPr="0080050C">
        <w:t>.</w:t>
      </w:r>
    </w:p>
    <w:p w14:paraId="6415BC49" w14:textId="77777777" w:rsidR="00C122F1" w:rsidRPr="0080050C" w:rsidRDefault="00C122F1" w:rsidP="00C122F1">
      <w:pPr>
        <w:pStyle w:val="ListParagraph"/>
      </w:pPr>
    </w:p>
    <w:p w14:paraId="243C7E7D" w14:textId="318AA632" w:rsidR="008A5633" w:rsidRPr="0080050C" w:rsidRDefault="0010141E" w:rsidP="00C122F1">
      <w:pPr>
        <w:pStyle w:val="ListParagraph"/>
      </w:pPr>
      <w:r w:rsidRPr="0080050C">
        <w:br/>
      </w:r>
      <w:r w:rsidR="00A86C68">
        <w:drawing>
          <wp:inline distT="0" distB="0" distL="0" distR="0" wp14:anchorId="196F181E" wp14:editId="574BECC4">
            <wp:extent cx="5664392" cy="2676175"/>
            <wp:effectExtent l="0" t="0" r="0" b="0"/>
            <wp:docPr id="14163416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31">
                      <a:extLst>
                        <a:ext uri="{28A0092B-C50C-407E-A947-70E740481C1C}">
                          <a14:useLocalDpi xmlns:a14="http://schemas.microsoft.com/office/drawing/2010/main" val="0"/>
                        </a:ext>
                      </a:extLst>
                    </a:blip>
                    <a:stretch>
                      <a:fillRect/>
                    </a:stretch>
                  </pic:blipFill>
                  <pic:spPr>
                    <a:xfrm>
                      <a:off x="0" y="0"/>
                      <a:ext cx="5664392" cy="2676175"/>
                    </a:xfrm>
                    <a:prstGeom prst="rect">
                      <a:avLst/>
                    </a:prstGeom>
                  </pic:spPr>
                </pic:pic>
              </a:graphicData>
            </a:graphic>
          </wp:inline>
        </w:drawing>
      </w:r>
    </w:p>
    <w:p w14:paraId="264FF707" w14:textId="77777777" w:rsidR="00C122F1" w:rsidRPr="0080050C" w:rsidRDefault="00C122F1" w:rsidP="00C122F1">
      <w:pPr>
        <w:pStyle w:val="ListParagraph"/>
      </w:pPr>
    </w:p>
    <w:p w14:paraId="307D2321" w14:textId="442DB406" w:rsidR="00C122F1" w:rsidRDefault="00CF2A2A" w:rsidP="003C3E01">
      <w:pPr>
        <w:pStyle w:val="ListParagraph"/>
        <w:numPr>
          <w:ilvl w:val="0"/>
          <w:numId w:val="14"/>
        </w:numPr>
      </w:pPr>
      <w:r w:rsidRPr="0080050C">
        <w:t>Click the ‘Add’ button, and then select</w:t>
      </w:r>
      <w:r w:rsidR="00553CE5" w:rsidRPr="0080050C">
        <w:t xml:space="preserve"> ‘Add </w:t>
      </w:r>
      <w:r w:rsidR="008E37FB" w:rsidRPr="0080050C">
        <w:t>role assignment</w:t>
      </w:r>
      <w:r w:rsidR="00553CE5" w:rsidRPr="0080050C">
        <w:t>’</w:t>
      </w:r>
      <w:r w:rsidR="00EB5B7F" w:rsidRPr="0080050C">
        <w:t>.</w:t>
      </w:r>
    </w:p>
    <w:p w14:paraId="28602E49" w14:textId="1495C4CE" w:rsidR="00B22724" w:rsidRDefault="00B22724" w:rsidP="00B22724">
      <w:r>
        <w:drawing>
          <wp:inline distT="0" distB="0" distL="0" distR="0" wp14:anchorId="50ABD718" wp14:editId="6B679FC3">
            <wp:extent cx="5673107" cy="2289490"/>
            <wp:effectExtent l="0" t="0" r="3810" b="0"/>
            <wp:docPr id="11105988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32">
                      <a:extLst>
                        <a:ext uri="{28A0092B-C50C-407E-A947-70E740481C1C}">
                          <a14:useLocalDpi xmlns:a14="http://schemas.microsoft.com/office/drawing/2010/main" val="0"/>
                        </a:ext>
                      </a:extLst>
                    </a:blip>
                    <a:stretch>
                      <a:fillRect/>
                    </a:stretch>
                  </pic:blipFill>
                  <pic:spPr>
                    <a:xfrm>
                      <a:off x="0" y="0"/>
                      <a:ext cx="5673107" cy="2289490"/>
                    </a:xfrm>
                    <a:prstGeom prst="rect">
                      <a:avLst/>
                    </a:prstGeom>
                  </pic:spPr>
                </pic:pic>
              </a:graphicData>
            </a:graphic>
          </wp:inline>
        </w:drawing>
      </w:r>
    </w:p>
    <w:p w14:paraId="511A7596" w14:textId="77777777" w:rsidR="00B22724" w:rsidRPr="0080050C" w:rsidRDefault="00B22724" w:rsidP="00B22724">
      <w:pPr>
        <w:pStyle w:val="ListParagraph"/>
        <w:numPr>
          <w:ilvl w:val="0"/>
          <w:numId w:val="14"/>
        </w:numPr>
      </w:pPr>
      <w:r w:rsidRPr="0080050C">
        <w:t xml:space="preserve">Select the role required for the AAD Group to be assigned. </w:t>
      </w:r>
      <w:r>
        <w:t xml:space="preserve"> This</w:t>
      </w:r>
      <w:r w:rsidRPr="0080050C">
        <w:t xml:space="preserve"> step may require one user to be added at </w:t>
      </w:r>
      <w:r>
        <w:t>a</w:t>
      </w:r>
      <w:r w:rsidRPr="0080050C">
        <w:t xml:space="preserve"> time. For the developer group</w:t>
      </w:r>
      <w:r>
        <w:t>,</w:t>
      </w:r>
      <w:r w:rsidRPr="0080050C">
        <w:t xml:space="preserve"> select </w:t>
      </w:r>
      <w:r>
        <w:t>‘</w:t>
      </w:r>
      <w:r w:rsidRPr="0080050C">
        <w:t>Contributor</w:t>
      </w:r>
      <w:r>
        <w:t>’</w:t>
      </w:r>
      <w:r w:rsidRPr="0080050C">
        <w:t xml:space="preserve">(1). For </w:t>
      </w:r>
      <w:r>
        <w:t xml:space="preserve">the </w:t>
      </w:r>
      <w:r w:rsidRPr="0080050C">
        <w:t>Admin</w:t>
      </w:r>
      <w:r>
        <w:t>istration</w:t>
      </w:r>
      <w:r w:rsidRPr="0080050C">
        <w:t xml:space="preserve"> group</w:t>
      </w:r>
      <w:r>
        <w:t>,</w:t>
      </w:r>
      <w:r w:rsidRPr="0080050C">
        <w:t xml:space="preserve"> select </w:t>
      </w:r>
      <w:r>
        <w:t>‘</w:t>
      </w:r>
      <w:r w:rsidRPr="0080050C">
        <w:t>Owner</w:t>
      </w:r>
      <w:r>
        <w:t>’</w:t>
      </w:r>
      <w:r w:rsidRPr="0080050C">
        <w:t xml:space="preserve">(1).For the </w:t>
      </w:r>
      <w:r>
        <w:t>‘</w:t>
      </w:r>
      <w:r w:rsidRPr="0080050C">
        <w:t>Assign access to</w:t>
      </w:r>
      <w:r>
        <w:t>’</w:t>
      </w:r>
      <w:r w:rsidRPr="0080050C">
        <w:t xml:space="preserve"> option, select ‘Azure AD user, group or service principal’, and then provide group name to search text box (2), to find the user in AAD. Left click on the user found (3) and left click on save button (4) to complete the assignment. </w:t>
      </w:r>
    </w:p>
    <w:p w14:paraId="06ED3272" w14:textId="77777777" w:rsidR="00B22724" w:rsidRPr="0080050C" w:rsidRDefault="00B22724" w:rsidP="00B22724">
      <w:pPr>
        <w:pStyle w:val="ListParagraph"/>
      </w:pPr>
    </w:p>
    <w:p w14:paraId="2B42B648" w14:textId="34B5A6B3" w:rsidR="00E43766" w:rsidRPr="0080050C" w:rsidRDefault="00AD184B" w:rsidP="004A48BE">
      <w:r w:rsidRPr="0080050C">
        <w:br/>
      </w:r>
    </w:p>
    <w:p w14:paraId="23449C4C" w14:textId="654C1E6E" w:rsidR="00390161" w:rsidRPr="0080050C" w:rsidRDefault="0042191C" w:rsidP="00390161">
      <w:pPr>
        <w:pStyle w:val="ListParagraph"/>
      </w:pPr>
      <w:r>
        <w:lastRenderedPageBreak/>
        <w:drawing>
          <wp:inline distT="0" distB="0" distL="0" distR="0" wp14:anchorId="573C702E" wp14:editId="5A65DC02">
            <wp:extent cx="5660904" cy="2920601"/>
            <wp:effectExtent l="0" t="0" r="0" b="0"/>
            <wp:docPr id="14720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0904" cy="2920601"/>
                    </a:xfrm>
                    <a:prstGeom prst="rect">
                      <a:avLst/>
                    </a:prstGeom>
                  </pic:spPr>
                </pic:pic>
              </a:graphicData>
            </a:graphic>
          </wp:inline>
        </w:drawing>
      </w:r>
    </w:p>
    <w:p w14:paraId="18B2F4DB" w14:textId="77777777" w:rsidR="00C122F1" w:rsidRPr="0080050C" w:rsidRDefault="00C122F1" w:rsidP="00390161">
      <w:pPr>
        <w:pStyle w:val="ListParagraph"/>
      </w:pPr>
    </w:p>
    <w:p w14:paraId="3D5BFE0A" w14:textId="5FA0823C" w:rsidR="00D41B53" w:rsidRPr="0080050C" w:rsidRDefault="00976227" w:rsidP="003C3E01">
      <w:pPr>
        <w:pStyle w:val="ListParagraph"/>
        <w:numPr>
          <w:ilvl w:val="0"/>
          <w:numId w:val="14"/>
        </w:numPr>
      </w:pPr>
      <w:r w:rsidRPr="0080050C">
        <w:t>C</w:t>
      </w:r>
      <w:r w:rsidR="00D41B53" w:rsidRPr="0080050C">
        <w:t xml:space="preserve">heck </w:t>
      </w:r>
      <w:r w:rsidR="00931283">
        <w:t xml:space="preserve">that </w:t>
      </w:r>
      <w:r w:rsidR="00FF2747" w:rsidRPr="0080050C">
        <w:t xml:space="preserve">the </w:t>
      </w:r>
      <w:r w:rsidR="00D15F54" w:rsidRPr="0080050C">
        <w:t>groups ha</w:t>
      </w:r>
      <w:r w:rsidR="00736A99" w:rsidRPr="0080050C">
        <w:t>ve</w:t>
      </w:r>
      <w:r w:rsidR="00D15F54" w:rsidRPr="0080050C">
        <w:t xml:space="preserve"> been assig</w:t>
      </w:r>
      <w:r w:rsidR="00FF2747" w:rsidRPr="0080050C">
        <w:t>n</w:t>
      </w:r>
      <w:r w:rsidR="00D15F54" w:rsidRPr="0080050C">
        <w:t>ed by checking</w:t>
      </w:r>
      <w:r w:rsidR="00A77988" w:rsidRPr="0080050C">
        <w:t xml:space="preserve"> </w:t>
      </w:r>
      <w:r w:rsidR="00FF2747" w:rsidRPr="0080050C">
        <w:t xml:space="preserve">the </w:t>
      </w:r>
      <w:r w:rsidR="00A77988" w:rsidRPr="0080050C">
        <w:t>Role Assignment Tab</w:t>
      </w:r>
      <w:r w:rsidR="00282C10" w:rsidRPr="0080050C">
        <w:t>.</w:t>
      </w:r>
    </w:p>
    <w:p w14:paraId="366E8723" w14:textId="74092E14" w:rsidR="00E57268" w:rsidRPr="0080050C" w:rsidRDefault="00E57268" w:rsidP="00FE736F">
      <w:pPr>
        <w:pStyle w:val="ListParagraph"/>
      </w:pPr>
    </w:p>
    <w:p w14:paraId="4C2D159A" w14:textId="23048DFF" w:rsidR="00E57268" w:rsidRPr="0080050C" w:rsidRDefault="00055793">
      <w:pPr>
        <w:spacing w:after="200" w:line="276" w:lineRule="auto"/>
      </w:pPr>
      <w:r w:rsidRPr="0080050C">
        <w:br w:type="page"/>
      </w:r>
    </w:p>
    <w:p w14:paraId="3E9E8EF3" w14:textId="794A6065" w:rsidR="004833EC" w:rsidRPr="0080050C" w:rsidRDefault="00B23D41" w:rsidP="00EF581F">
      <w:pPr>
        <w:pStyle w:val="Heading2"/>
      </w:pPr>
      <w:bookmarkStart w:id="41" w:name="_Toc30060801"/>
      <w:bookmarkStart w:id="42" w:name="_Toc30767788"/>
      <w:r w:rsidRPr="0080050C">
        <w:lastRenderedPageBreak/>
        <w:t>Deployment Process</w:t>
      </w:r>
      <w:bookmarkEnd w:id="41"/>
      <w:bookmarkEnd w:id="42"/>
    </w:p>
    <w:p w14:paraId="5FF51C38" w14:textId="762372A3" w:rsidR="00042178" w:rsidRPr="0080050C" w:rsidRDefault="00FF2747" w:rsidP="00FE736F">
      <w:r w:rsidRPr="0080050C">
        <w:t>The d</w:t>
      </w:r>
      <w:r w:rsidR="00042178" w:rsidRPr="0080050C">
        <w:t>ep</w:t>
      </w:r>
      <w:r w:rsidR="0036214C" w:rsidRPr="0080050C">
        <w:t xml:space="preserve">loyment process </w:t>
      </w:r>
      <w:r w:rsidR="00382654" w:rsidRPr="0080050C">
        <w:t>en</w:t>
      </w:r>
      <w:r w:rsidRPr="0080050C">
        <w:t>s</w:t>
      </w:r>
      <w:r w:rsidR="006F78A3" w:rsidRPr="0080050C">
        <w:t>ure</w:t>
      </w:r>
      <w:r w:rsidR="00382654" w:rsidRPr="0080050C">
        <w:t>s</w:t>
      </w:r>
      <w:r w:rsidR="006F78A3" w:rsidRPr="0080050C">
        <w:t xml:space="preserve"> all resources are created</w:t>
      </w:r>
      <w:r w:rsidR="0099474D">
        <w:t>,</w:t>
      </w:r>
      <w:r w:rsidR="00034D14" w:rsidRPr="0080050C">
        <w:t xml:space="preserve"> </w:t>
      </w:r>
      <w:r w:rsidR="006F78A3" w:rsidRPr="0080050C">
        <w:t>configured</w:t>
      </w:r>
      <w:r w:rsidR="0099474D">
        <w:t>,</w:t>
      </w:r>
      <w:r w:rsidR="008C098F" w:rsidRPr="0080050C">
        <w:t xml:space="preserve"> operational</w:t>
      </w:r>
      <w:r w:rsidR="0099474D">
        <w:t>,</w:t>
      </w:r>
      <w:r w:rsidR="008C098F" w:rsidRPr="0080050C">
        <w:t xml:space="preserve"> and ready for execution</w:t>
      </w:r>
      <w:r w:rsidR="006F78A3" w:rsidRPr="0080050C">
        <w:t>.</w:t>
      </w:r>
    </w:p>
    <w:p w14:paraId="30781B36" w14:textId="0F2E8E45" w:rsidR="001D2FD4" w:rsidRPr="0080050C" w:rsidRDefault="001D2FD4" w:rsidP="001D2FD4">
      <w:pPr>
        <w:spacing w:after="200" w:line="276" w:lineRule="auto"/>
      </w:pPr>
      <w:r w:rsidRPr="0080050C">
        <w:t>High</w:t>
      </w:r>
      <w:r w:rsidR="00C92560">
        <w:t>-</w:t>
      </w:r>
      <w:r w:rsidRPr="0080050C">
        <w:t xml:space="preserve">level </w:t>
      </w:r>
      <w:r w:rsidR="009567AA" w:rsidRPr="0080050C">
        <w:t>steps</w:t>
      </w:r>
      <w:r w:rsidR="00197DDD" w:rsidRPr="0080050C">
        <w:t xml:space="preserve"> r</w:t>
      </w:r>
      <w:r w:rsidR="00934C72" w:rsidRPr="0080050C">
        <w:t xml:space="preserve">equired for successful </w:t>
      </w:r>
      <w:r w:rsidR="00F302AB" w:rsidRPr="0080050C">
        <w:t xml:space="preserve">deployment and configuration of the platform </w:t>
      </w:r>
      <w:r w:rsidR="00934C72" w:rsidRPr="0080050C">
        <w:t xml:space="preserve">are listed </w:t>
      </w:r>
      <w:r w:rsidRPr="0080050C">
        <w:t>below</w:t>
      </w:r>
      <w:r w:rsidR="00F302AB" w:rsidRPr="0080050C">
        <w:t>:</w:t>
      </w:r>
    </w:p>
    <w:p w14:paraId="0AB8AC27" w14:textId="343DE572" w:rsidR="001D2FD4" w:rsidRPr="0080050C" w:rsidRDefault="001D2FD4" w:rsidP="00030F8C">
      <w:pPr>
        <w:pStyle w:val="ListParagraph"/>
        <w:numPr>
          <w:ilvl w:val="0"/>
          <w:numId w:val="3"/>
        </w:numPr>
        <w:spacing w:after="200" w:line="276" w:lineRule="auto"/>
      </w:pPr>
      <w:r w:rsidRPr="0080050C">
        <w:t>Download the code</w:t>
      </w:r>
    </w:p>
    <w:p w14:paraId="69B11D39" w14:textId="65A0D70B" w:rsidR="001D2FD4" w:rsidRPr="0080050C" w:rsidRDefault="001D2FD4" w:rsidP="00030F8C">
      <w:pPr>
        <w:pStyle w:val="ListParagraph"/>
        <w:numPr>
          <w:ilvl w:val="0"/>
          <w:numId w:val="3"/>
        </w:numPr>
        <w:spacing w:after="200" w:line="276" w:lineRule="auto"/>
      </w:pPr>
      <w:r w:rsidRPr="0080050C">
        <w:t>Fo</w:t>
      </w:r>
      <w:r w:rsidR="008F20B2" w:rsidRPr="0080050C">
        <w:t>l</w:t>
      </w:r>
      <w:r w:rsidRPr="0080050C">
        <w:t xml:space="preserve">low </w:t>
      </w:r>
      <w:r w:rsidR="00431CA3" w:rsidRPr="0080050C">
        <w:t>the</w:t>
      </w:r>
      <w:r w:rsidRPr="0080050C">
        <w:t xml:space="preserve"> </w:t>
      </w:r>
      <w:r w:rsidR="00431CA3" w:rsidRPr="0080050C">
        <w:t>p</w:t>
      </w:r>
      <w:r w:rsidRPr="0080050C">
        <w:t>re</w:t>
      </w:r>
      <w:r w:rsidR="00431CA3" w:rsidRPr="0080050C">
        <w:t>-deployment steps</w:t>
      </w:r>
      <w:r w:rsidRPr="0080050C">
        <w:t xml:space="preserve"> </w:t>
      </w:r>
      <w:r w:rsidR="00431CA3" w:rsidRPr="0080050C">
        <w:t>t</w:t>
      </w:r>
      <w:r w:rsidRPr="0080050C">
        <w:t xml:space="preserve">o get </w:t>
      </w:r>
      <w:r w:rsidR="00431CA3" w:rsidRPr="0080050C">
        <w:t>the</w:t>
      </w:r>
      <w:r w:rsidRPr="0080050C">
        <w:t xml:space="preserve"> required software</w:t>
      </w:r>
    </w:p>
    <w:p w14:paraId="4ABAF15E" w14:textId="5263EE14" w:rsidR="001D2FD4" w:rsidRPr="0080050C" w:rsidRDefault="001D2FD4" w:rsidP="00030F8C">
      <w:pPr>
        <w:pStyle w:val="ListParagraph"/>
        <w:numPr>
          <w:ilvl w:val="0"/>
          <w:numId w:val="3"/>
        </w:numPr>
      </w:pPr>
      <w:r w:rsidRPr="0080050C">
        <w:t>Configure</w:t>
      </w:r>
      <w:r w:rsidR="00A72CF9" w:rsidRPr="0080050C">
        <w:t xml:space="preserve"> </w:t>
      </w:r>
      <w:r w:rsidR="00431CA3" w:rsidRPr="0080050C">
        <w:t>the</w:t>
      </w:r>
      <w:r w:rsidR="00A72CF9" w:rsidRPr="0080050C">
        <w:t xml:space="preserve"> deployment</w:t>
      </w:r>
      <w:r w:rsidRPr="0080050C">
        <w:t xml:space="preserve"> parameters</w:t>
      </w:r>
    </w:p>
    <w:p w14:paraId="00CA7EF1" w14:textId="163BE59E" w:rsidR="001D2FD4" w:rsidRPr="0080050C" w:rsidRDefault="0052711F" w:rsidP="00030F8C">
      <w:pPr>
        <w:pStyle w:val="ListParagraph"/>
        <w:numPr>
          <w:ilvl w:val="0"/>
          <w:numId w:val="3"/>
        </w:numPr>
        <w:spacing w:after="200" w:line="276" w:lineRule="auto"/>
      </w:pPr>
      <w:r w:rsidRPr="0080050C">
        <w:t xml:space="preserve">Execute </w:t>
      </w:r>
      <w:r w:rsidR="00431CA3" w:rsidRPr="0080050C">
        <w:t>the</w:t>
      </w:r>
      <w:r w:rsidRPr="0080050C">
        <w:t xml:space="preserve"> deployment</w:t>
      </w:r>
    </w:p>
    <w:p w14:paraId="73748437" w14:textId="161F0A1F" w:rsidR="000F7C7F" w:rsidRPr="0080050C" w:rsidRDefault="001D2FD4" w:rsidP="000F7C7F">
      <w:pPr>
        <w:pStyle w:val="ListParagraph"/>
        <w:numPr>
          <w:ilvl w:val="0"/>
          <w:numId w:val="3"/>
        </w:numPr>
        <w:spacing w:after="200" w:line="276" w:lineRule="auto"/>
      </w:pPr>
      <w:r w:rsidRPr="0080050C">
        <w:t xml:space="preserve">Execute </w:t>
      </w:r>
      <w:r w:rsidR="00431CA3" w:rsidRPr="0080050C">
        <w:t>the</w:t>
      </w:r>
      <w:r w:rsidRPr="0080050C">
        <w:t xml:space="preserve"> </w:t>
      </w:r>
      <w:r w:rsidR="00431CA3" w:rsidRPr="0080050C">
        <w:t>p</w:t>
      </w:r>
      <w:r w:rsidR="0052711F" w:rsidRPr="0080050C">
        <w:t>ost</w:t>
      </w:r>
      <w:r w:rsidR="00DA65BB" w:rsidRPr="0080050C">
        <w:t>-</w:t>
      </w:r>
      <w:r w:rsidR="00431CA3" w:rsidRPr="0080050C">
        <w:t>d</w:t>
      </w:r>
      <w:r w:rsidR="0052711F" w:rsidRPr="0080050C">
        <w:t xml:space="preserve">eployment </w:t>
      </w:r>
      <w:r w:rsidR="00DA65BB" w:rsidRPr="0080050C">
        <w:t>s</w:t>
      </w:r>
      <w:r w:rsidR="0052711F" w:rsidRPr="0080050C">
        <w:t>teps</w:t>
      </w:r>
    </w:p>
    <w:p w14:paraId="0199823B" w14:textId="3B037B43" w:rsidR="00E94206" w:rsidRPr="0080050C" w:rsidRDefault="005F28D2" w:rsidP="003719BD">
      <w:pPr>
        <w:spacing w:after="200" w:line="276" w:lineRule="auto"/>
      </w:pPr>
      <w:r>
        <w:t>These</w:t>
      </w:r>
      <w:r w:rsidR="00BA77A6" w:rsidRPr="0080050C">
        <w:t xml:space="preserve"> </w:t>
      </w:r>
      <w:r w:rsidR="003719BD" w:rsidRPr="0080050C">
        <w:t xml:space="preserve">steps </w:t>
      </w:r>
      <w:r w:rsidR="00BA77A6" w:rsidRPr="0080050C">
        <w:t xml:space="preserve">are </w:t>
      </w:r>
      <w:r>
        <w:t>outlined</w:t>
      </w:r>
      <w:r w:rsidRPr="0080050C">
        <w:t xml:space="preserve"> </w:t>
      </w:r>
      <w:r w:rsidR="00950042" w:rsidRPr="0080050C">
        <w:t xml:space="preserve">in detail </w:t>
      </w:r>
      <w:r w:rsidR="007E42C5" w:rsidRPr="0080050C">
        <w:t>in</w:t>
      </w:r>
      <w:r w:rsidR="00663A50" w:rsidRPr="0080050C">
        <w:t xml:space="preserve"> the following </w:t>
      </w:r>
      <w:r w:rsidR="007E42C5" w:rsidRPr="0080050C">
        <w:t>sections.</w:t>
      </w:r>
    </w:p>
    <w:p w14:paraId="648FC72A" w14:textId="2FC277DA" w:rsidR="003D635B" w:rsidRPr="0080050C" w:rsidRDefault="001547FF" w:rsidP="003C44CF">
      <w:pPr>
        <w:pStyle w:val="Heading3"/>
      </w:pPr>
      <w:bookmarkStart w:id="43" w:name="_Toc30060802"/>
      <w:bookmarkStart w:id="44" w:name="_Toc30767789"/>
      <w:r w:rsidRPr="0080050C">
        <w:t>Download the cod</w:t>
      </w:r>
      <w:r w:rsidR="003D635B" w:rsidRPr="0080050C">
        <w:t>e</w:t>
      </w:r>
      <w:bookmarkEnd w:id="43"/>
      <w:bookmarkEnd w:id="44"/>
    </w:p>
    <w:p w14:paraId="5C90D860" w14:textId="77777777" w:rsidR="003D635B" w:rsidRPr="0080050C" w:rsidRDefault="003D635B" w:rsidP="003D635B">
      <w:r w:rsidRPr="0080050C">
        <w:t>Deployment of the solution requires a host for the execution of the scripts. It is therefore required to download the solution from GitHub to a local machine.</w:t>
      </w:r>
    </w:p>
    <w:p w14:paraId="3BC9B5FD" w14:textId="68AB0B82" w:rsidR="003D635B" w:rsidRPr="0080050C" w:rsidRDefault="003D635B" w:rsidP="003D635B">
      <w:pPr>
        <w:rPr>
          <w:b/>
        </w:rPr>
      </w:pPr>
      <w:r w:rsidRPr="0080050C">
        <w:t xml:space="preserve">Permission requirements for the release manager have been described in </w:t>
      </w:r>
      <w:r w:rsidR="00814BCB" w:rsidRPr="0080050C">
        <w:t xml:space="preserve">the </w:t>
      </w:r>
      <w:r w:rsidR="00FA0F6E" w:rsidRPr="0080050C">
        <w:t xml:space="preserve">section </w:t>
      </w:r>
      <w:r w:rsidR="00FA0F6E" w:rsidRPr="0080050C">
        <w:rPr>
          <w:b/>
        </w:rPr>
        <w:t>“</w:t>
      </w:r>
      <w:r w:rsidR="009C56AC" w:rsidRPr="0080050C">
        <w:rPr>
          <w:b/>
        </w:rPr>
        <w:fldChar w:fldCharType="begin"/>
      </w:r>
      <w:r w:rsidR="009C56AC" w:rsidRPr="0080050C">
        <w:rPr>
          <w:b/>
        </w:rPr>
        <w:instrText xml:space="preserve"> REF _Ref29381168 \h  \* MERGEFORMAT </w:instrText>
      </w:r>
      <w:r w:rsidR="009C56AC" w:rsidRPr="0080050C">
        <w:rPr>
          <w:b/>
        </w:rPr>
      </w:r>
      <w:r w:rsidR="009C56AC" w:rsidRPr="0080050C">
        <w:rPr>
          <w:b/>
        </w:rPr>
        <w:fldChar w:fldCharType="separate"/>
      </w:r>
      <w:r w:rsidR="009C56AC" w:rsidRPr="0080050C">
        <w:rPr>
          <w:b/>
        </w:rPr>
        <w:t>Required licenses/accounts</w:t>
      </w:r>
      <w:r w:rsidR="009C56AC" w:rsidRPr="0080050C">
        <w:rPr>
          <w:b/>
        </w:rPr>
        <w:fldChar w:fldCharType="end"/>
      </w:r>
      <w:r w:rsidR="00594AD9" w:rsidRPr="0080050C">
        <w:rPr>
          <w:b/>
        </w:rPr>
        <w:t>”</w:t>
      </w:r>
    </w:p>
    <w:p w14:paraId="44577FF4" w14:textId="77777777" w:rsidR="003D635B" w:rsidRPr="0080050C" w:rsidRDefault="003D635B" w:rsidP="003D635B">
      <w:r w:rsidRPr="0080050C">
        <w:t>It is recommended to have the solution stored on the local file system as described:</w:t>
      </w:r>
    </w:p>
    <w:p w14:paraId="6BD493B2" w14:textId="77777777" w:rsidR="003D635B" w:rsidRPr="0080050C" w:rsidRDefault="003D635B" w:rsidP="003C3E01">
      <w:pPr>
        <w:pStyle w:val="ListParagraph"/>
        <w:numPr>
          <w:ilvl w:val="0"/>
          <w:numId w:val="37"/>
        </w:numPr>
        <w:rPr>
          <w:b/>
          <w:i/>
        </w:rPr>
      </w:pPr>
      <w:r w:rsidRPr="0080050C">
        <w:t xml:space="preserve">Navigate to the “C:/” drive and create a sub folder named “src”. </w:t>
      </w:r>
    </w:p>
    <w:p w14:paraId="55330E9F" w14:textId="7C23E4DB" w:rsidR="003D635B" w:rsidRPr="0080050C" w:rsidRDefault="003D635B" w:rsidP="003C3E01">
      <w:pPr>
        <w:pStyle w:val="ListParagraph"/>
        <w:numPr>
          <w:ilvl w:val="0"/>
          <w:numId w:val="37"/>
        </w:numPr>
        <w:rPr>
          <w:b/>
          <w:i/>
        </w:rPr>
      </w:pPr>
      <w:r w:rsidRPr="0080050C">
        <w:t>In “src” create</w:t>
      </w:r>
      <w:r w:rsidR="00E3665A" w:rsidRPr="0080050C">
        <w:t xml:space="preserve"> a</w:t>
      </w:r>
      <w:r w:rsidRPr="0080050C">
        <w:t xml:space="preserve"> project subfolder called “</w:t>
      </w:r>
      <w:r w:rsidR="00910155" w:rsidRPr="0080050C">
        <w:t>Non</w:t>
      </w:r>
      <w:r w:rsidR="00D610D8" w:rsidRPr="0080050C">
        <w:t>p</w:t>
      </w:r>
      <w:r w:rsidR="00910155" w:rsidRPr="0080050C">
        <w:t>rofitDataWarehouseQuick</w:t>
      </w:r>
      <w:r w:rsidR="00D610D8" w:rsidRPr="0080050C">
        <w:t>s</w:t>
      </w:r>
      <w:r w:rsidR="00910155" w:rsidRPr="0080050C">
        <w:t>tart</w:t>
      </w:r>
      <w:r w:rsidRPr="0080050C">
        <w:t xml:space="preserve">” </w:t>
      </w:r>
    </w:p>
    <w:p w14:paraId="22C4C673" w14:textId="555AC683" w:rsidR="003D635B" w:rsidRPr="0080050C" w:rsidRDefault="003D635B" w:rsidP="003C3E01">
      <w:pPr>
        <w:pStyle w:val="ListParagraph"/>
        <w:numPr>
          <w:ilvl w:val="0"/>
          <w:numId w:val="37"/>
        </w:numPr>
      </w:pPr>
      <w:r w:rsidRPr="0080050C">
        <w:t xml:space="preserve">Navigate to GitHub using the following </w:t>
      </w:r>
      <w:hyperlink r:id="rId34">
        <w:r w:rsidRPr="33574CD5">
          <w:rPr>
            <w:rStyle w:val="Hyperlink"/>
          </w:rPr>
          <w:t>link</w:t>
        </w:r>
      </w:hyperlink>
      <w:r w:rsidR="002D3CDA">
        <w:t xml:space="preserve"> </w:t>
      </w:r>
      <w:r w:rsidRPr="0080050C">
        <w:t xml:space="preserve">and download the solution code to the project folder from </w:t>
      </w:r>
      <w:r w:rsidR="002D3CDA">
        <w:t xml:space="preserve">the </w:t>
      </w:r>
      <w:r w:rsidRPr="0080050C">
        <w:t xml:space="preserve">previous step </w:t>
      </w:r>
      <w:r w:rsidR="005607B0" w:rsidRPr="0080050C">
        <w:t>-</w:t>
      </w:r>
      <w:r w:rsidRPr="0080050C">
        <w:t xml:space="preserve"> C:/src/</w:t>
      </w:r>
      <w:r w:rsidR="00E95CBE" w:rsidRPr="0080050C">
        <w:t>NonProfitDataWarehouseQuickStart</w:t>
      </w:r>
      <w:r w:rsidR="005607B0" w:rsidRPr="0080050C">
        <w:t>.</w:t>
      </w:r>
    </w:p>
    <w:p w14:paraId="161C73BD" w14:textId="3067A035" w:rsidR="003D635B" w:rsidRPr="0080050C" w:rsidRDefault="003D635B" w:rsidP="003C3E01">
      <w:pPr>
        <w:pStyle w:val="ListParagraph"/>
        <w:numPr>
          <w:ilvl w:val="0"/>
          <w:numId w:val="37"/>
        </w:numPr>
        <w:rPr>
          <w:b/>
          <w:i/>
        </w:rPr>
      </w:pPr>
      <w:r w:rsidRPr="0080050C">
        <w:t xml:space="preserve">When </w:t>
      </w:r>
      <w:r w:rsidR="006C4D98" w:rsidRPr="0080050C">
        <w:t xml:space="preserve">the </w:t>
      </w:r>
      <w:r w:rsidRPr="0080050C">
        <w:t>code is downloaded</w:t>
      </w:r>
      <w:r w:rsidR="006A1884" w:rsidRPr="0080050C">
        <w:t>,</w:t>
      </w:r>
      <w:r w:rsidRPr="0080050C">
        <w:t xml:space="preserve"> it should look lik</w:t>
      </w:r>
      <w:r w:rsidR="006A1884" w:rsidRPr="0080050C">
        <w:t>e the figure below.</w:t>
      </w:r>
    </w:p>
    <w:p w14:paraId="70E9F201" w14:textId="77777777" w:rsidR="00824196" w:rsidRPr="0080050C" w:rsidRDefault="00824196" w:rsidP="00824196">
      <w:pPr>
        <w:pStyle w:val="ListParagraph"/>
      </w:pPr>
    </w:p>
    <w:p w14:paraId="72E0DED7" w14:textId="38280304" w:rsidR="00824196" w:rsidRPr="0080050C" w:rsidRDefault="00EA31EC" w:rsidP="00824196">
      <w:pPr>
        <w:pStyle w:val="ListParagraph"/>
        <w:rPr>
          <w:b/>
          <w:i/>
        </w:rPr>
      </w:pPr>
      <w:r w:rsidRPr="00EA31EC">
        <w:rPr>
          <w:b/>
          <w:i/>
        </w:rPr>
        <w:drawing>
          <wp:inline distT="0" distB="0" distL="0" distR="0" wp14:anchorId="72088D96" wp14:editId="20033AF3">
            <wp:extent cx="6120765" cy="2426970"/>
            <wp:effectExtent l="0" t="0" r="0"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20765" cy="2426970"/>
                    </a:xfrm>
                    <a:prstGeom prst="rect">
                      <a:avLst/>
                    </a:prstGeom>
                  </pic:spPr>
                </pic:pic>
              </a:graphicData>
            </a:graphic>
          </wp:inline>
        </w:drawing>
      </w:r>
    </w:p>
    <w:p w14:paraId="6CAF1B74" w14:textId="3661B77E" w:rsidR="003D635B" w:rsidRPr="0080050C" w:rsidRDefault="00EB10E7">
      <w:pPr>
        <w:pStyle w:val="Heading3"/>
      </w:pPr>
      <w:bookmarkStart w:id="45" w:name="_Toc30060803"/>
      <w:bookmarkStart w:id="46" w:name="_Toc30767790"/>
      <w:bookmarkStart w:id="47" w:name="_Hlk28683217"/>
      <w:r w:rsidRPr="0080050C">
        <w:t>Orchestration Script</w:t>
      </w:r>
      <w:bookmarkEnd w:id="45"/>
      <w:bookmarkEnd w:id="46"/>
    </w:p>
    <w:p w14:paraId="3FAB48C5" w14:textId="6F07B91A" w:rsidR="00856381" w:rsidRPr="0080050C" w:rsidRDefault="00996F7D" w:rsidP="009D746F">
      <w:r w:rsidRPr="0080050C">
        <w:t>The d</w:t>
      </w:r>
      <w:r w:rsidR="00B905EF" w:rsidRPr="0080050C">
        <w:t xml:space="preserve">eployment process is orchestrated via </w:t>
      </w:r>
      <w:r w:rsidR="00935717" w:rsidRPr="0080050C">
        <w:t xml:space="preserve">the </w:t>
      </w:r>
      <w:r w:rsidR="00DB14CF" w:rsidRPr="0080050C">
        <w:t>main</w:t>
      </w:r>
      <w:r w:rsidR="00B905EF" w:rsidRPr="0080050C">
        <w:t xml:space="preserve"> PowerShell Script</w:t>
      </w:r>
      <w:r w:rsidR="00085173" w:rsidRPr="0080050C">
        <w:t xml:space="preserve"> called</w:t>
      </w:r>
      <w:r w:rsidR="002A5E19" w:rsidRPr="0080050C">
        <w:t xml:space="preserve"> DeployOrchestrator</w:t>
      </w:r>
      <w:r w:rsidR="00B905EF" w:rsidRPr="0080050C">
        <w:t xml:space="preserve">. This script is responsible for </w:t>
      </w:r>
      <w:r w:rsidR="00BD56BD" w:rsidRPr="0080050C">
        <w:t xml:space="preserve">the deployment of </w:t>
      </w:r>
      <w:r w:rsidR="000C5253" w:rsidRPr="0080050C">
        <w:t>the</w:t>
      </w:r>
      <w:r w:rsidR="00B905EF" w:rsidRPr="0080050C">
        <w:t xml:space="preserve"> </w:t>
      </w:r>
      <w:r w:rsidR="10FDA01C" w:rsidRPr="0080050C">
        <w:t xml:space="preserve">solution’s </w:t>
      </w:r>
      <w:r w:rsidR="00B905EF" w:rsidRPr="0080050C">
        <w:t>infrastructure</w:t>
      </w:r>
      <w:r w:rsidR="10FDA01C" w:rsidRPr="0080050C">
        <w:t>,</w:t>
      </w:r>
      <w:r w:rsidR="00B905EF" w:rsidRPr="0080050C">
        <w:t xml:space="preserve"> and </w:t>
      </w:r>
      <w:r w:rsidR="008E2FE0" w:rsidRPr="0080050C">
        <w:t xml:space="preserve">for </w:t>
      </w:r>
      <w:r w:rsidR="00B905EF" w:rsidRPr="0080050C">
        <w:t xml:space="preserve">applying </w:t>
      </w:r>
      <w:r w:rsidR="000C5253" w:rsidRPr="0080050C">
        <w:t>the</w:t>
      </w:r>
      <w:r w:rsidR="00B905EF" w:rsidRPr="0080050C">
        <w:t xml:space="preserve"> majority of the </w:t>
      </w:r>
      <w:r w:rsidR="000C5253" w:rsidRPr="0080050C">
        <w:t>required</w:t>
      </w:r>
      <w:r w:rsidR="00B905EF" w:rsidRPr="0080050C">
        <w:t xml:space="preserve"> configuration. </w:t>
      </w:r>
      <w:r w:rsidR="0007301F" w:rsidRPr="0080050C">
        <w:t>The s</w:t>
      </w:r>
      <w:r w:rsidR="00B905EF" w:rsidRPr="0080050C">
        <w:t xml:space="preserve">cript is a single entry point that </w:t>
      </w:r>
      <w:r w:rsidR="001838B7" w:rsidRPr="0080050C">
        <w:t>orchestrate</w:t>
      </w:r>
      <w:r w:rsidR="000E6B2A" w:rsidRPr="0080050C">
        <w:t>s</w:t>
      </w:r>
      <w:r w:rsidR="00ED52AC" w:rsidRPr="0080050C">
        <w:t xml:space="preserve"> the</w:t>
      </w:r>
      <w:r w:rsidR="00B905EF" w:rsidRPr="0080050C">
        <w:t xml:space="preserve"> child PowerShell (PS1) scripts</w:t>
      </w:r>
      <w:r w:rsidR="00856381" w:rsidRPr="0080050C">
        <w:t xml:space="preserve">. </w:t>
      </w:r>
      <w:r w:rsidR="003D222D" w:rsidRPr="0080050C">
        <w:t>The r</w:t>
      </w:r>
      <w:r w:rsidR="00B905EF" w:rsidRPr="0080050C">
        <w:t xml:space="preserve">elease </w:t>
      </w:r>
      <w:r w:rsidR="003D222D" w:rsidRPr="0080050C">
        <w:t>m</w:t>
      </w:r>
      <w:r w:rsidR="00B905EF" w:rsidRPr="0080050C">
        <w:t xml:space="preserve">anager should only execute </w:t>
      </w:r>
      <w:r w:rsidR="003D222D" w:rsidRPr="0080050C">
        <w:t>the</w:t>
      </w:r>
      <w:r w:rsidR="00B905EF" w:rsidRPr="0080050C">
        <w:t xml:space="preserve"> parent orchestration script</w:t>
      </w:r>
      <w:r w:rsidR="004C29AA" w:rsidRPr="0080050C">
        <w:t>, avoiding</w:t>
      </w:r>
      <w:r w:rsidR="00B905EF" w:rsidRPr="0080050C">
        <w:t xml:space="preserve"> execut</w:t>
      </w:r>
      <w:r w:rsidR="004C29AA" w:rsidRPr="0080050C">
        <w:t>ion of the</w:t>
      </w:r>
      <w:r w:rsidR="00B905EF" w:rsidRPr="0080050C">
        <w:t xml:space="preserve"> child Power</w:t>
      </w:r>
      <w:r w:rsidR="002E617D" w:rsidRPr="0080050C">
        <w:t>S</w:t>
      </w:r>
      <w:r w:rsidR="00B905EF" w:rsidRPr="0080050C">
        <w:t>hell scripts</w:t>
      </w:r>
      <w:r w:rsidR="004C29AA" w:rsidRPr="0080050C">
        <w:t>.</w:t>
      </w:r>
      <w:r w:rsidR="00827AC3" w:rsidRPr="0080050C">
        <w:t xml:space="preserve"> </w:t>
      </w:r>
      <w:r w:rsidR="00DA6530" w:rsidRPr="0080050C">
        <w:t xml:space="preserve">The </w:t>
      </w:r>
      <w:r w:rsidR="00935717" w:rsidRPr="0080050C">
        <w:t>script</w:t>
      </w:r>
      <w:r w:rsidR="004060F4" w:rsidRPr="0080050C">
        <w:t xml:space="preserve"> is located in </w:t>
      </w:r>
      <w:r w:rsidR="009B45B7" w:rsidRPr="0080050C">
        <w:t>the solution’s</w:t>
      </w:r>
      <w:r w:rsidR="004060F4" w:rsidRPr="0080050C">
        <w:t xml:space="preserve"> Deployment folder</w:t>
      </w:r>
      <w:r w:rsidR="009B45B7" w:rsidRPr="0080050C">
        <w:t>, as shown in</w:t>
      </w:r>
      <w:r w:rsidR="004060F4" w:rsidRPr="0080050C">
        <w:t xml:space="preserve"> the example</w:t>
      </w:r>
      <w:r w:rsidR="00856381" w:rsidRPr="0080050C">
        <w:t xml:space="preserve"> </w:t>
      </w:r>
      <w:r w:rsidR="00684F14" w:rsidRPr="0080050C">
        <w:t>below</w:t>
      </w:r>
      <w:r w:rsidR="004060F4" w:rsidRPr="0080050C">
        <w:t>:</w:t>
      </w:r>
    </w:p>
    <w:p w14:paraId="6B3629DC" w14:textId="77777777" w:rsidR="00856381" w:rsidRPr="0080050C" w:rsidRDefault="004060F4" w:rsidP="009D746F">
      <w:pPr>
        <w:rPr>
          <w:b/>
          <w:i/>
        </w:rPr>
      </w:pPr>
      <w:r w:rsidRPr="0080050C">
        <w:rPr>
          <w:b/>
          <w:i/>
        </w:rPr>
        <w:t>{solutionRoot}/Deployment/DeployOrchestrator.ps1</w:t>
      </w:r>
    </w:p>
    <w:p w14:paraId="093E1DDC" w14:textId="77777777" w:rsidR="00856381" w:rsidRPr="0080050C" w:rsidRDefault="00B905EF" w:rsidP="009D746F">
      <w:r w:rsidRPr="0080050C">
        <w:lastRenderedPageBreak/>
        <w:t>If</w:t>
      </w:r>
      <w:r w:rsidR="00A145DD" w:rsidRPr="0080050C">
        <w:t xml:space="preserve"> </w:t>
      </w:r>
      <w:r w:rsidR="004635CF" w:rsidRPr="0080050C">
        <w:t xml:space="preserve">the </w:t>
      </w:r>
      <w:r w:rsidR="00A145DD" w:rsidRPr="0080050C">
        <w:t>solution was downloaded as recommended in</w:t>
      </w:r>
      <w:r w:rsidRPr="0080050C">
        <w:t xml:space="preserve"> </w:t>
      </w:r>
      <w:r w:rsidR="00961C9D" w:rsidRPr="0080050C">
        <w:t xml:space="preserve">the </w:t>
      </w:r>
      <w:r w:rsidR="00590793" w:rsidRPr="0080050C">
        <w:t>“</w:t>
      </w:r>
      <w:r w:rsidR="004C0CD0" w:rsidRPr="0080050C">
        <w:t>Download the code</w:t>
      </w:r>
      <w:r w:rsidR="00590793" w:rsidRPr="0080050C">
        <w:t>”</w:t>
      </w:r>
      <w:r w:rsidR="004C0CD0" w:rsidRPr="0080050C">
        <w:t xml:space="preserve"> </w:t>
      </w:r>
      <w:r w:rsidR="00A145DD" w:rsidRPr="0080050C">
        <w:t>section</w:t>
      </w:r>
      <w:r w:rsidR="00961C9D" w:rsidRPr="0080050C">
        <w:t>,</w:t>
      </w:r>
      <w:r w:rsidR="00A145DD" w:rsidRPr="0080050C">
        <w:t xml:space="preserve"> then</w:t>
      </w:r>
      <w:r w:rsidR="00961C9D" w:rsidRPr="0080050C">
        <w:t xml:space="preserve"> the</w:t>
      </w:r>
      <w:r w:rsidR="00A145DD" w:rsidRPr="0080050C">
        <w:t xml:space="preserve"> path to the script</w:t>
      </w:r>
      <w:r w:rsidR="00C600F7" w:rsidRPr="0080050C">
        <w:t xml:space="preserve"> </w:t>
      </w:r>
      <w:r w:rsidR="00A145DD" w:rsidRPr="0080050C">
        <w:t xml:space="preserve">is as </w:t>
      </w:r>
      <w:r w:rsidR="00C600F7" w:rsidRPr="0080050C">
        <w:t>fo</w:t>
      </w:r>
      <w:r w:rsidR="00E85B6B" w:rsidRPr="0080050C">
        <w:t>l</w:t>
      </w:r>
      <w:r w:rsidR="00C600F7" w:rsidRPr="0080050C">
        <w:t>lows:</w:t>
      </w:r>
    </w:p>
    <w:p w14:paraId="021DA069" w14:textId="37F5960C" w:rsidR="00856381" w:rsidRPr="0080050C" w:rsidRDefault="004C0CD0" w:rsidP="009D746F">
      <w:r w:rsidRPr="0080050C">
        <w:rPr>
          <w:b/>
          <w:i/>
        </w:rPr>
        <w:t>C:/src/</w:t>
      </w:r>
      <w:r w:rsidR="007E7BB5" w:rsidRPr="0080050C">
        <w:rPr>
          <w:b/>
          <w:i/>
        </w:rPr>
        <w:t>Nonprofit</w:t>
      </w:r>
      <w:r w:rsidR="0037341F" w:rsidRPr="0080050C">
        <w:rPr>
          <w:b/>
          <w:i/>
        </w:rPr>
        <w:t>DataWarehouseQuick</w:t>
      </w:r>
      <w:r w:rsidR="00D610D8" w:rsidRPr="0080050C">
        <w:rPr>
          <w:b/>
          <w:i/>
        </w:rPr>
        <w:t>s</w:t>
      </w:r>
      <w:r w:rsidR="0037341F" w:rsidRPr="0080050C">
        <w:rPr>
          <w:b/>
          <w:i/>
        </w:rPr>
        <w:t>tart</w:t>
      </w:r>
      <w:r w:rsidRPr="0080050C">
        <w:rPr>
          <w:b/>
          <w:i/>
        </w:rPr>
        <w:t>/</w:t>
      </w:r>
      <w:r w:rsidR="00D47139" w:rsidRPr="0080050C">
        <w:rPr>
          <w:b/>
          <w:i/>
        </w:rPr>
        <w:t>Deployment/DeployOrchestrator.ps1</w:t>
      </w:r>
      <w:r w:rsidR="001838B7" w:rsidRPr="0080050C">
        <w:t xml:space="preserve"> </w:t>
      </w:r>
    </w:p>
    <w:p w14:paraId="50CF3153" w14:textId="4DBA5758" w:rsidR="00741905" w:rsidRPr="0080050C" w:rsidRDefault="00814BCB" w:rsidP="002B0091">
      <w:pPr>
        <w:spacing w:after="200" w:line="276" w:lineRule="auto"/>
      </w:pPr>
      <w:r w:rsidRPr="0080050C">
        <w:t>T</w:t>
      </w:r>
      <w:r w:rsidR="2F4F1CE7" w:rsidRPr="0080050C">
        <w:t>o open the script</w:t>
      </w:r>
      <w:r w:rsidR="00045CC3" w:rsidRPr="0080050C">
        <w:t>,</w:t>
      </w:r>
      <w:r w:rsidR="2F4F1CE7" w:rsidRPr="0080050C">
        <w:t xml:space="preserve"> navigate to </w:t>
      </w:r>
      <w:r w:rsidR="00045CC3" w:rsidRPr="0080050C">
        <w:t>the</w:t>
      </w:r>
      <w:r w:rsidR="2F4F1CE7" w:rsidRPr="0080050C">
        <w:t xml:space="preserve"> Visual</w:t>
      </w:r>
      <w:r w:rsidR="00B867BF" w:rsidRPr="0080050C">
        <w:t xml:space="preserve"> </w:t>
      </w:r>
      <w:r w:rsidR="2F4F1CE7" w:rsidRPr="0080050C">
        <w:t>Studio solution explorer</w:t>
      </w:r>
      <w:r w:rsidR="00FB365B" w:rsidRPr="0080050C">
        <w:t xml:space="preserve"> (1)</w:t>
      </w:r>
      <w:r w:rsidR="2F4F1CE7" w:rsidRPr="0080050C">
        <w:t>. Right click on the script</w:t>
      </w:r>
      <w:r w:rsidR="00FB365B" w:rsidRPr="0080050C">
        <w:t xml:space="preserve"> (2)</w:t>
      </w:r>
      <w:r w:rsidR="2F4F1CE7" w:rsidRPr="0080050C">
        <w:t xml:space="preserve"> and then choose option “Open</w:t>
      </w:r>
      <w:r w:rsidR="00EF2DB4" w:rsidRPr="0080050C">
        <w:t> </w:t>
      </w:r>
      <w:r w:rsidR="2F4F1CE7" w:rsidRPr="0080050C">
        <w:t>With…”</w:t>
      </w:r>
      <w:r w:rsidR="00FB365B" w:rsidRPr="0080050C">
        <w:t>(3)</w:t>
      </w:r>
      <w:r w:rsidR="2F4F1CE7" w:rsidRPr="0080050C">
        <w:t xml:space="preserve">. </w:t>
      </w:r>
      <w:r w:rsidR="00FB365B">
        <w:drawing>
          <wp:inline distT="0" distB="0" distL="0" distR="0" wp14:anchorId="36E0A102" wp14:editId="7DB00C65">
            <wp:extent cx="6118858" cy="3700145"/>
            <wp:effectExtent l="0" t="0" r="0" b="0"/>
            <wp:docPr id="10958577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36">
                      <a:extLst>
                        <a:ext uri="{28A0092B-C50C-407E-A947-70E740481C1C}">
                          <a14:useLocalDpi xmlns:a14="http://schemas.microsoft.com/office/drawing/2010/main" val="0"/>
                        </a:ext>
                      </a:extLst>
                    </a:blip>
                    <a:stretch>
                      <a:fillRect/>
                    </a:stretch>
                  </pic:blipFill>
                  <pic:spPr>
                    <a:xfrm>
                      <a:off x="0" y="0"/>
                      <a:ext cx="6118858" cy="3700145"/>
                    </a:xfrm>
                    <a:prstGeom prst="rect">
                      <a:avLst/>
                    </a:prstGeom>
                  </pic:spPr>
                </pic:pic>
              </a:graphicData>
            </a:graphic>
          </wp:inline>
        </w:drawing>
      </w:r>
      <w:r w:rsidR="2F4F1CE7" w:rsidRPr="0080050C">
        <w:t xml:space="preserve"> </w:t>
      </w:r>
    </w:p>
    <w:p w14:paraId="5EB7E3EE" w14:textId="70818223" w:rsidR="00237083" w:rsidRPr="0080050C" w:rsidRDefault="00BC36E9" w:rsidP="002B0091">
      <w:pPr>
        <w:spacing w:after="200" w:line="276" w:lineRule="auto"/>
      </w:pPr>
      <w:r w:rsidRPr="0080050C">
        <w:t xml:space="preserve">When </w:t>
      </w:r>
      <w:r w:rsidR="6A35FC38" w:rsidRPr="0080050C">
        <w:t xml:space="preserve">the </w:t>
      </w:r>
      <w:r w:rsidRPr="0080050C">
        <w:t xml:space="preserve">new </w:t>
      </w:r>
      <w:r w:rsidR="6A35FC38" w:rsidRPr="0080050C">
        <w:t>window</w:t>
      </w:r>
      <w:r w:rsidRPr="0080050C">
        <w:t xml:space="preserve"> pops up</w:t>
      </w:r>
      <w:r w:rsidR="6A35FC38" w:rsidRPr="0080050C">
        <w:t>,</w:t>
      </w:r>
      <w:r w:rsidRPr="0080050C">
        <w:t xml:space="preserve"> select</w:t>
      </w:r>
      <w:r w:rsidR="00237083" w:rsidRPr="0080050C">
        <w:t xml:space="preserve"> </w:t>
      </w:r>
      <w:r w:rsidR="00ED7A66" w:rsidRPr="0080050C">
        <w:t>“Windows PowerShell ISE</w:t>
      </w:r>
      <w:r w:rsidR="6A35FC38" w:rsidRPr="0080050C">
        <w:t>” and “Set Default”, and</w:t>
      </w:r>
      <w:r w:rsidRPr="0080050C">
        <w:t xml:space="preserve"> then click</w:t>
      </w:r>
      <w:r w:rsidR="00EE5D46" w:rsidRPr="0080050C">
        <w:t xml:space="preserve"> </w:t>
      </w:r>
      <w:r w:rsidR="6A35FC38" w:rsidRPr="0080050C">
        <w:t>the</w:t>
      </w:r>
      <w:r w:rsidRPr="0080050C">
        <w:t xml:space="preserve"> </w:t>
      </w:r>
      <w:r w:rsidR="00ED7A66" w:rsidRPr="0080050C">
        <w:t>“OK” button</w:t>
      </w:r>
      <w:r w:rsidR="6A35FC38" w:rsidRPr="0080050C">
        <w:t>.</w:t>
      </w:r>
    </w:p>
    <w:p w14:paraId="5B42DEF1" w14:textId="336CAF30" w:rsidR="00ED7A66" w:rsidRPr="0080050C" w:rsidRDefault="00D36EAB" w:rsidP="008D5A7C">
      <w:pPr>
        <w:spacing w:after="200" w:line="276" w:lineRule="auto"/>
        <w:jc w:val="center"/>
      </w:pPr>
      <w:r>
        <w:drawing>
          <wp:inline distT="0" distB="0" distL="0" distR="0" wp14:anchorId="61F1CAB8" wp14:editId="5DBF3523">
            <wp:extent cx="2555507" cy="1937186"/>
            <wp:effectExtent l="0" t="0" r="0" b="6350"/>
            <wp:docPr id="84748526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00B5BBBD" w:rsidR="00FF23AB" w:rsidRPr="0080050C" w:rsidRDefault="41BC574C">
      <w:pPr>
        <w:spacing w:after="200" w:line="276" w:lineRule="auto"/>
      </w:pPr>
      <w:r w:rsidRPr="0080050C">
        <w:t>A new</w:t>
      </w:r>
      <w:r w:rsidR="00F47112" w:rsidRPr="0080050C">
        <w:t xml:space="preserve"> PowerShell ISE</w:t>
      </w:r>
      <w:r w:rsidR="00411812" w:rsidRPr="0080050C">
        <w:t xml:space="preserve"> </w:t>
      </w:r>
      <w:r w:rsidR="00653663" w:rsidRPr="0080050C">
        <w:t>window will open</w:t>
      </w:r>
      <w:r w:rsidRPr="0080050C">
        <w:t>, as shown</w:t>
      </w:r>
      <w:r w:rsidR="00C84518" w:rsidRPr="0080050C">
        <w:t xml:space="preserve"> </w:t>
      </w:r>
      <w:r w:rsidR="00653663" w:rsidRPr="0080050C">
        <w:t>below</w:t>
      </w:r>
      <w:r w:rsidR="00867438" w:rsidRPr="0080050C">
        <w:t xml:space="preserve">. </w:t>
      </w:r>
      <w:r w:rsidRPr="0080050C">
        <w:t xml:space="preserve">The path </w:t>
      </w:r>
      <w:r w:rsidR="003210E4" w:rsidRPr="0080050C">
        <w:t xml:space="preserve">displayed in </w:t>
      </w:r>
      <w:r w:rsidRPr="0080050C">
        <w:t xml:space="preserve">the </w:t>
      </w:r>
      <w:r w:rsidR="003210E4" w:rsidRPr="0080050C">
        <w:t xml:space="preserve">Execution Log </w:t>
      </w:r>
      <w:r w:rsidR="00074B18" w:rsidRPr="0080050C">
        <w:t xml:space="preserve">should match </w:t>
      </w:r>
      <w:r w:rsidRPr="0080050C">
        <w:t>the</w:t>
      </w:r>
      <w:r w:rsidR="00074B18" w:rsidRPr="0080050C">
        <w:t xml:space="preserve"> path </w:t>
      </w:r>
      <w:r w:rsidRPr="0080050C">
        <w:t xml:space="preserve">of </w:t>
      </w:r>
      <w:r w:rsidR="00074B18" w:rsidRPr="0080050C">
        <w:t xml:space="preserve">where </w:t>
      </w:r>
      <w:r w:rsidRPr="0080050C">
        <w:t>the</w:t>
      </w:r>
      <w:r w:rsidR="00074B18" w:rsidRPr="0080050C">
        <w:t xml:space="preserve"> solution was downloaded. If not</w:t>
      </w:r>
      <w:r w:rsidRPr="0080050C">
        <w:t>,</w:t>
      </w:r>
      <w:r w:rsidR="00074B18" w:rsidRPr="0080050C">
        <w:t xml:space="preserve"> use bash com</w:t>
      </w:r>
      <w:r w:rsidR="00B867BF" w:rsidRPr="0080050C">
        <w:t>m</w:t>
      </w:r>
      <w:r w:rsidR="00074B18" w:rsidRPr="0080050C">
        <w:t>ands (cd.. , cd folder</w:t>
      </w:r>
      <w:r w:rsidR="00433425" w:rsidRPr="0080050C">
        <w:t xml:space="preserve">) to navigate to the </w:t>
      </w:r>
      <w:r w:rsidRPr="0080050C">
        <w:t>correct</w:t>
      </w:r>
      <w:r w:rsidR="00433425" w:rsidRPr="0080050C">
        <w:t xml:space="preserve"> location.</w:t>
      </w:r>
    </w:p>
    <w:p w14:paraId="3F5BE1E3" w14:textId="19856D0E" w:rsidR="00296622" w:rsidRPr="0080050C" w:rsidRDefault="00766ACB" w:rsidP="002B0091">
      <w:pPr>
        <w:spacing w:after="200" w:line="276" w:lineRule="auto"/>
      </w:pPr>
      <w:r>
        <w:lastRenderedPageBreak/>
        <w:drawing>
          <wp:inline distT="0" distB="0" distL="0" distR="0" wp14:anchorId="7E6F382A" wp14:editId="5AC327E9">
            <wp:extent cx="6109335" cy="2843530"/>
            <wp:effectExtent l="0" t="0" r="5715" b="0"/>
            <wp:docPr id="186022405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8">
                      <a:extLst>
                        <a:ext uri="{28A0092B-C50C-407E-A947-70E740481C1C}">
                          <a14:useLocalDpi xmlns:a14="http://schemas.microsoft.com/office/drawing/2010/main" val="0"/>
                        </a:ext>
                      </a:extLst>
                    </a:blip>
                    <a:stretch>
                      <a:fillRect/>
                    </a:stretch>
                  </pic:blipFill>
                  <pic:spPr>
                    <a:xfrm>
                      <a:off x="0" y="0"/>
                      <a:ext cx="6109335" cy="2843530"/>
                    </a:xfrm>
                    <a:prstGeom prst="rect">
                      <a:avLst/>
                    </a:prstGeom>
                  </pic:spPr>
                </pic:pic>
              </a:graphicData>
            </a:graphic>
          </wp:inline>
        </w:drawing>
      </w:r>
      <w:r w:rsidR="00A462A8" w:rsidRPr="0080050C">
        <w:br/>
      </w:r>
    </w:p>
    <w:p w14:paraId="5293808C" w14:textId="12FED5C2" w:rsidR="0046311A" w:rsidRPr="0080050C" w:rsidRDefault="00B86B3E" w:rsidP="0046311A">
      <w:pPr>
        <w:pStyle w:val="Heading3"/>
      </w:pPr>
      <w:bookmarkStart w:id="48" w:name="_Toc30060804"/>
      <w:bookmarkStart w:id="49" w:name="_Toc30767791"/>
      <w:r w:rsidRPr="0080050C">
        <w:t>Configur</w:t>
      </w:r>
      <w:r w:rsidR="008F6710" w:rsidRPr="0080050C">
        <w:t>ing</w:t>
      </w:r>
      <w:r w:rsidRPr="0080050C">
        <w:t xml:space="preserve"> </w:t>
      </w:r>
      <w:r w:rsidR="00BE7477" w:rsidRPr="0080050C">
        <w:t xml:space="preserve">the </w:t>
      </w:r>
      <w:r w:rsidR="0046311A" w:rsidRPr="0080050C">
        <w:t xml:space="preserve">Orchestration </w:t>
      </w:r>
      <w:r w:rsidR="007F71E5" w:rsidRPr="0080050C">
        <w:t>PowerShell script p</w:t>
      </w:r>
      <w:r w:rsidRPr="0080050C">
        <w:t>arameter</w:t>
      </w:r>
      <w:r w:rsidR="0046311A" w:rsidRPr="0080050C">
        <w:t>s</w:t>
      </w:r>
      <w:bookmarkEnd w:id="48"/>
      <w:bookmarkEnd w:id="49"/>
    </w:p>
    <w:p w14:paraId="47B5BC12" w14:textId="200BDA8E" w:rsidR="00ED5655" w:rsidRPr="0080050C" w:rsidRDefault="00E27FF7" w:rsidP="000B3FDA">
      <w:r w:rsidRPr="0080050C">
        <w:t xml:space="preserve">The </w:t>
      </w:r>
      <w:r w:rsidR="00EF4191" w:rsidRPr="0080050C">
        <w:t xml:space="preserve">name of </w:t>
      </w:r>
      <w:r w:rsidR="00E17E90">
        <w:t>all</w:t>
      </w:r>
      <w:r w:rsidR="00EF4191" w:rsidRPr="0080050C">
        <w:t xml:space="preserve"> resources</w:t>
      </w:r>
      <w:r w:rsidR="00670608" w:rsidRPr="0080050C">
        <w:t xml:space="preserve"> </w:t>
      </w:r>
      <w:r w:rsidR="00E17E90">
        <w:t xml:space="preserve">(except the database name) </w:t>
      </w:r>
      <w:r w:rsidR="00670608" w:rsidRPr="0080050C">
        <w:t>used in the solution must be globally unique</w:t>
      </w:r>
      <w:r w:rsidR="00F13369" w:rsidRPr="0080050C">
        <w:t>.</w:t>
      </w:r>
      <w:r w:rsidR="00734E3F" w:rsidRPr="0080050C">
        <w:t xml:space="preserve"> </w:t>
      </w:r>
      <w:r w:rsidR="008056A5" w:rsidRPr="00A74780">
        <w:rPr>
          <w:b/>
          <w:bCs/>
        </w:rPr>
        <w:t>The s</w:t>
      </w:r>
      <w:r w:rsidR="008B55D4" w:rsidRPr="00A74780">
        <w:rPr>
          <w:b/>
          <w:bCs/>
        </w:rPr>
        <w:t xml:space="preserve">cript will ask for </w:t>
      </w:r>
      <w:r w:rsidR="00F13369" w:rsidRPr="00A74780">
        <w:rPr>
          <w:b/>
          <w:bCs/>
        </w:rPr>
        <w:t>three</w:t>
      </w:r>
      <w:r w:rsidR="008B55D4" w:rsidRPr="00A74780">
        <w:rPr>
          <w:b/>
          <w:bCs/>
        </w:rPr>
        <w:t xml:space="preserve"> mandatory parameters during the execution</w:t>
      </w:r>
      <w:r w:rsidR="00D418A0" w:rsidRPr="00A74780">
        <w:rPr>
          <w:b/>
          <w:bCs/>
        </w:rPr>
        <w:t xml:space="preserve"> (SubscriptionId, OrganisationPublicIPAddress, </w:t>
      </w:r>
      <w:r w:rsidR="009C4481" w:rsidRPr="00A74780">
        <w:rPr>
          <w:b/>
          <w:bCs/>
        </w:rPr>
        <w:t xml:space="preserve">and </w:t>
      </w:r>
      <w:r w:rsidR="00D418A0" w:rsidRPr="00A74780">
        <w:rPr>
          <w:b/>
          <w:bCs/>
        </w:rPr>
        <w:t>Project).</w:t>
      </w:r>
      <w:r w:rsidR="008E7F78" w:rsidRPr="0080050C">
        <w:t xml:space="preserve"> </w:t>
      </w:r>
      <w:r w:rsidR="00F13369" w:rsidRPr="0080050C">
        <w:t xml:space="preserve">The </w:t>
      </w:r>
      <w:r w:rsidR="00836995" w:rsidRPr="0080050C">
        <w:t>Project Name</w:t>
      </w:r>
      <w:r w:rsidR="00D23D59" w:rsidRPr="0080050C">
        <w:t xml:space="preserve"> </w:t>
      </w:r>
      <w:r w:rsidR="008108AF" w:rsidRPr="0080050C">
        <w:t xml:space="preserve">provided </w:t>
      </w:r>
      <w:r w:rsidR="00F13369" w:rsidRPr="0080050C">
        <w:t>must</w:t>
      </w:r>
      <w:r w:rsidR="00D23D59" w:rsidRPr="0080050C">
        <w:t xml:space="preserve"> </w:t>
      </w:r>
      <w:r w:rsidR="008108AF" w:rsidRPr="0080050C">
        <w:t xml:space="preserve">make names of the resources </w:t>
      </w:r>
      <w:r w:rsidR="00532E73" w:rsidRPr="0080050C">
        <w:t xml:space="preserve">globally </w:t>
      </w:r>
      <w:r w:rsidR="00D23D59" w:rsidRPr="0080050C">
        <w:t>unique</w:t>
      </w:r>
      <w:r w:rsidR="007079FF" w:rsidRPr="0080050C">
        <w:t xml:space="preserve">, not only </w:t>
      </w:r>
      <w:r w:rsidR="00532E73" w:rsidRPr="0080050C">
        <w:t xml:space="preserve">unique </w:t>
      </w:r>
      <w:r w:rsidR="007079FF" w:rsidRPr="0080050C">
        <w:t>within the organisation.</w:t>
      </w:r>
      <w:r w:rsidR="0066484A" w:rsidRPr="0080050C">
        <w:t xml:space="preserve"> This has </w:t>
      </w:r>
      <w:r w:rsidR="00B77AAA" w:rsidRPr="0080050C">
        <w:t xml:space="preserve">been described </w:t>
      </w:r>
      <w:r w:rsidR="00100FBE" w:rsidRPr="0080050C">
        <w:t>in detail</w:t>
      </w:r>
      <w:r w:rsidR="008162EE" w:rsidRPr="0080050C">
        <w:t xml:space="preserve">, </w:t>
      </w:r>
      <w:r w:rsidR="00AB2C38" w:rsidRPr="0080050C">
        <w:t xml:space="preserve">in the </w:t>
      </w:r>
      <w:r w:rsidR="006C5A3D">
        <w:t>next</w:t>
      </w:r>
      <w:r w:rsidR="006C5A3D" w:rsidRPr="0080050C">
        <w:t xml:space="preserve"> </w:t>
      </w:r>
      <w:r w:rsidR="00AB2C38" w:rsidRPr="0080050C">
        <w:t>section:</w:t>
      </w:r>
    </w:p>
    <w:p w14:paraId="55FA95BB" w14:textId="410A89FF" w:rsidR="00BB28E3" w:rsidRPr="0080050C" w:rsidRDefault="008B55D4" w:rsidP="000B3FDA">
      <w:r w:rsidRPr="0080050C">
        <w:t xml:space="preserve">If </w:t>
      </w:r>
      <w:r w:rsidR="00044BB6" w:rsidRPr="0080050C">
        <w:t>more control regarding the naming convention is required</w:t>
      </w:r>
      <w:r w:rsidR="00734AE7" w:rsidRPr="0080050C">
        <w:t>,</w:t>
      </w:r>
      <w:r w:rsidR="00044BB6" w:rsidRPr="0080050C">
        <w:t xml:space="preserve"> then t</w:t>
      </w:r>
      <w:r w:rsidR="00E728C8" w:rsidRPr="0080050C">
        <w:t xml:space="preserve">here are two places in the script where parameters </w:t>
      </w:r>
      <w:r w:rsidR="00271903" w:rsidRPr="0080050C">
        <w:t xml:space="preserve">can </w:t>
      </w:r>
      <w:r w:rsidR="00E728C8" w:rsidRPr="0080050C">
        <w:t xml:space="preserve">be </w:t>
      </w:r>
      <w:r w:rsidR="00BB28E3" w:rsidRPr="0080050C">
        <w:t>updated</w:t>
      </w:r>
      <w:r w:rsidR="00C318E4" w:rsidRPr="0080050C">
        <w:t>:</w:t>
      </w:r>
    </w:p>
    <w:p w14:paraId="768849FD" w14:textId="2276A588" w:rsidR="00860F37" w:rsidRPr="0080050C" w:rsidRDefault="00860F37" w:rsidP="003C3E01">
      <w:pPr>
        <w:pStyle w:val="ListParagraph"/>
        <w:numPr>
          <w:ilvl w:val="0"/>
          <w:numId w:val="10"/>
        </w:numPr>
      </w:pPr>
      <w:r w:rsidRPr="0080050C">
        <w:t>Parameters section (param)</w:t>
      </w:r>
    </w:p>
    <w:p w14:paraId="3FDE8BFE" w14:textId="56CD5BE2" w:rsidR="00ED5655" w:rsidRPr="0080050C" w:rsidRDefault="00556386" w:rsidP="00ED5655">
      <w:pPr>
        <w:pStyle w:val="ListParagraph"/>
        <w:numPr>
          <w:ilvl w:val="0"/>
          <w:numId w:val="10"/>
        </w:numPr>
      </w:pPr>
      <w:r w:rsidRPr="0080050C">
        <w:t>Naming Configuration Setup</w:t>
      </w:r>
    </w:p>
    <w:p w14:paraId="7EB574CE" w14:textId="23A8A302" w:rsidR="000D0647" w:rsidRPr="0080050C" w:rsidRDefault="000D0647" w:rsidP="000D0647">
      <w:r w:rsidRPr="0080050C">
        <w:t>If the naming convention defined in the Orchestrator script is satisfactory, no modification will be required to the script.</w:t>
      </w:r>
      <w:r w:rsidR="003B17DE" w:rsidRPr="0080050C">
        <w:t xml:space="preserve"> This section would </w:t>
      </w:r>
      <w:r w:rsidR="00493E97" w:rsidRPr="0080050C">
        <w:t>provide all the details about the param</w:t>
      </w:r>
      <w:r w:rsidR="00ED4382" w:rsidRPr="0080050C">
        <w:t>e</w:t>
      </w:r>
      <w:r w:rsidR="00493E97" w:rsidRPr="0080050C">
        <w:t xml:space="preserve">ter </w:t>
      </w:r>
      <w:r w:rsidR="00751A5E" w:rsidRPr="0080050C">
        <w:t>configuration</w:t>
      </w:r>
      <w:r w:rsidR="003C3F5E" w:rsidRPr="0080050C">
        <w:t xml:space="preserve"> </w:t>
      </w:r>
      <w:r w:rsidR="00EF649E" w:rsidRPr="0080050C">
        <w:t>in the deployment script.</w:t>
      </w:r>
    </w:p>
    <w:p w14:paraId="2040769D" w14:textId="084911D2" w:rsidR="003B0E23" w:rsidRPr="0080050C" w:rsidRDefault="003B0E23" w:rsidP="003B0E23">
      <w:pPr>
        <w:pStyle w:val="Heading4"/>
      </w:pPr>
      <w:r w:rsidRPr="0080050C">
        <w:t xml:space="preserve">Parameters </w:t>
      </w:r>
      <w:r w:rsidR="00873947" w:rsidRPr="0080050C">
        <w:t>Overview</w:t>
      </w:r>
    </w:p>
    <w:p w14:paraId="0401F334" w14:textId="53BE1399" w:rsidR="00193E61" w:rsidRPr="0080050C" w:rsidRDefault="008803B6" w:rsidP="006F27B4">
      <w:pPr>
        <w:rPr>
          <w:b/>
        </w:rPr>
      </w:pPr>
      <w:r w:rsidRPr="0080050C">
        <w:t xml:space="preserve">The </w:t>
      </w:r>
      <w:r w:rsidR="4D8195AD" w:rsidRPr="0080050C">
        <w:t>Parameters</w:t>
      </w:r>
      <w:r w:rsidR="00481239" w:rsidRPr="0080050C">
        <w:t xml:space="preserve"> section </w:t>
      </w:r>
      <w:r w:rsidRPr="0080050C">
        <w:t>is</w:t>
      </w:r>
      <w:r w:rsidR="00481239" w:rsidRPr="0080050C">
        <w:t xml:space="preserve"> </w:t>
      </w:r>
      <w:r w:rsidR="00587639" w:rsidRPr="0080050C">
        <w:t xml:space="preserve">present </w:t>
      </w:r>
      <w:r w:rsidRPr="0080050C">
        <w:t>at</w:t>
      </w:r>
      <w:r w:rsidR="00587639" w:rsidRPr="0080050C">
        <w:t xml:space="preserve"> the top of the Orchestration </w:t>
      </w:r>
      <w:r w:rsidRPr="0080050C">
        <w:t>s</w:t>
      </w:r>
      <w:r w:rsidR="00587639" w:rsidRPr="0080050C">
        <w:t>cript</w:t>
      </w:r>
      <w:r w:rsidR="00EF612D" w:rsidRPr="0080050C">
        <w:t xml:space="preserve">. </w:t>
      </w:r>
      <w:r w:rsidR="001F6B7A" w:rsidRPr="0080050C">
        <w:t>This</w:t>
      </w:r>
      <w:r w:rsidR="00531545" w:rsidRPr="0080050C">
        <w:t xml:space="preserve"> section</w:t>
      </w:r>
      <w:r w:rsidR="001F6B7A" w:rsidRPr="0080050C">
        <w:t xml:space="preserve"> defines the</w:t>
      </w:r>
      <w:r w:rsidR="00D86E9C" w:rsidRPr="0080050C">
        <w:t xml:space="preserve"> input</w:t>
      </w:r>
      <w:r w:rsidR="004E10DB" w:rsidRPr="0080050C">
        <w:t xml:space="preserve"> </w:t>
      </w:r>
      <w:r w:rsidR="00D86E9C" w:rsidRPr="0080050C">
        <w:t>parameters</w:t>
      </w:r>
      <w:r w:rsidR="00C94817" w:rsidRPr="0080050C">
        <w:t xml:space="preserve"> </w:t>
      </w:r>
      <w:r w:rsidR="00864986" w:rsidRPr="0080050C">
        <w:t>that are expected by the</w:t>
      </w:r>
      <w:r w:rsidR="00D717A0" w:rsidRPr="0080050C">
        <w:t xml:space="preserve"> script</w:t>
      </w:r>
      <w:r w:rsidR="00D60351" w:rsidRPr="0080050C">
        <w:t>.</w:t>
      </w:r>
      <w:r w:rsidR="00D717A0" w:rsidRPr="0080050C">
        <w:t xml:space="preserve"> The</w:t>
      </w:r>
      <w:r w:rsidR="00D60351" w:rsidRPr="0080050C">
        <w:t xml:space="preserve"> </w:t>
      </w:r>
      <w:r w:rsidR="00D717A0" w:rsidRPr="0080050C">
        <w:t>p</w:t>
      </w:r>
      <w:r w:rsidR="00180EA6" w:rsidRPr="0080050C">
        <w:t>arameter</w:t>
      </w:r>
      <w:r w:rsidR="00D60351" w:rsidRPr="0080050C">
        <w:t xml:space="preserve"> values are</w:t>
      </w:r>
      <w:r w:rsidR="00310F1E" w:rsidRPr="0080050C">
        <w:t xml:space="preserve"> the</w:t>
      </w:r>
      <w:r w:rsidR="00D60351" w:rsidRPr="0080050C">
        <w:t xml:space="preserve"> elementary building blocks to create</w:t>
      </w:r>
      <w:r w:rsidR="00310F1E" w:rsidRPr="0080050C">
        <w:t xml:space="preserve"> the</w:t>
      </w:r>
      <w:r w:rsidR="001F6B7A" w:rsidRPr="0080050C">
        <w:t xml:space="preserve"> </w:t>
      </w:r>
      <w:r w:rsidR="001A5D06" w:rsidRPr="0080050C">
        <w:t>resource</w:t>
      </w:r>
      <w:r w:rsidR="001F6B7A" w:rsidRPr="0080050C">
        <w:t xml:space="preserve"> </w:t>
      </w:r>
      <w:r w:rsidR="007674ED" w:rsidRPr="0080050C">
        <w:t>n</w:t>
      </w:r>
      <w:r w:rsidR="00100794" w:rsidRPr="0080050C">
        <w:t>ames</w:t>
      </w:r>
      <w:r w:rsidR="0077155A" w:rsidRPr="0080050C">
        <w:t xml:space="preserve">. </w:t>
      </w:r>
      <w:r w:rsidR="00F606C4" w:rsidRPr="0080050C">
        <w:t xml:space="preserve">Modification of the parameters would result </w:t>
      </w:r>
      <w:r w:rsidR="008E34DB" w:rsidRPr="0080050C">
        <w:t xml:space="preserve">in the </w:t>
      </w:r>
      <w:r w:rsidR="00F606C4" w:rsidRPr="0080050C">
        <w:t xml:space="preserve">solution being deployed </w:t>
      </w:r>
      <w:r w:rsidR="00AA31D5" w:rsidRPr="0080050C">
        <w:t xml:space="preserve">to </w:t>
      </w:r>
      <w:r w:rsidR="00F657BE" w:rsidRPr="0080050C">
        <w:t xml:space="preserve">a different </w:t>
      </w:r>
      <w:r w:rsidR="00386D8A" w:rsidRPr="0080050C">
        <w:t>subscription,</w:t>
      </w:r>
      <w:r w:rsidR="00AA31D5" w:rsidRPr="0080050C">
        <w:t xml:space="preserve"> different location</w:t>
      </w:r>
      <w:r w:rsidR="004D3430">
        <w:t>,</w:t>
      </w:r>
      <w:r w:rsidR="00AA31D5" w:rsidRPr="0080050C">
        <w:t xml:space="preserve"> or under</w:t>
      </w:r>
      <w:r w:rsidR="00F657BE" w:rsidRPr="0080050C">
        <w:t xml:space="preserve"> a</w:t>
      </w:r>
      <w:r w:rsidR="00AA31D5" w:rsidRPr="0080050C">
        <w:t xml:space="preserve"> different name.</w:t>
      </w:r>
    </w:p>
    <w:p w14:paraId="1CA400DE" w14:textId="50C7BC08" w:rsidR="00B82687" w:rsidRPr="0080050C" w:rsidRDefault="00F06800" w:rsidP="006F27B4">
      <w:r>
        <w:lastRenderedPageBreak/>
        <w:drawing>
          <wp:inline distT="0" distB="0" distL="0" distR="0" wp14:anchorId="374FCC10" wp14:editId="30694F80">
            <wp:extent cx="3574190" cy="2709472"/>
            <wp:effectExtent l="0" t="0" r="7620" b="0"/>
            <wp:docPr id="3065016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574190" cy="2709472"/>
                    </a:xfrm>
                    <a:prstGeom prst="rect">
                      <a:avLst/>
                    </a:prstGeom>
                  </pic:spPr>
                </pic:pic>
              </a:graphicData>
            </a:graphic>
          </wp:inline>
        </w:drawing>
      </w:r>
      <w:r w:rsidR="00A462A8" w:rsidRPr="0080050C">
        <w:br/>
      </w:r>
    </w:p>
    <w:p w14:paraId="6A36F660" w14:textId="5300121A" w:rsidR="008E61FF" w:rsidRPr="0080050C" w:rsidRDefault="00E94CB5" w:rsidP="004160A7">
      <w:r w:rsidRPr="0080050C">
        <w:t xml:space="preserve">There are two types of parameters; mandatory and </w:t>
      </w:r>
      <w:r w:rsidR="00874E90">
        <w:t>additional</w:t>
      </w:r>
      <w:r w:rsidRPr="0080050C">
        <w:t xml:space="preserve">. </w:t>
      </w:r>
    </w:p>
    <w:p w14:paraId="65D2A8A7" w14:textId="08F9C173" w:rsidR="008E61FF" w:rsidRPr="0080050C" w:rsidRDefault="00E94CB5" w:rsidP="004160A7">
      <w:r w:rsidRPr="0080050C">
        <w:t xml:space="preserve">Mandatory parameters </w:t>
      </w:r>
      <w:r w:rsidR="00884244" w:rsidRPr="0080050C">
        <w:t xml:space="preserve">ignore </w:t>
      </w:r>
      <w:r w:rsidRPr="0080050C">
        <w:t xml:space="preserve">assigned default values, </w:t>
      </w:r>
      <w:r w:rsidRPr="00874E90">
        <w:rPr>
          <w:b/>
          <w:bCs/>
        </w:rPr>
        <w:t>and request parameter definition during the execution</w:t>
      </w:r>
      <w:r w:rsidRPr="0080050C">
        <w:t>.</w:t>
      </w:r>
      <w:r w:rsidR="005944FD" w:rsidRPr="0080050C">
        <w:t xml:space="preserve"> </w:t>
      </w:r>
      <w:r w:rsidR="00B11FA3" w:rsidRPr="0080050C">
        <w:t xml:space="preserve">These parameters </w:t>
      </w:r>
      <w:r w:rsidR="00A42F6D" w:rsidRPr="0080050C">
        <w:t>have</w:t>
      </w:r>
      <w:r w:rsidR="00B11FA3" w:rsidRPr="0080050C">
        <w:t xml:space="preserve"> been car</w:t>
      </w:r>
      <w:r w:rsidR="00547A30" w:rsidRPr="0080050C">
        <w:t>e</w:t>
      </w:r>
      <w:r w:rsidR="00B11FA3" w:rsidRPr="0080050C">
        <w:t xml:space="preserve">fully chosen </w:t>
      </w:r>
      <w:r w:rsidR="00DC4A77" w:rsidRPr="0080050C">
        <w:t>as</w:t>
      </w:r>
      <w:r w:rsidR="005944FD" w:rsidRPr="0080050C">
        <w:t xml:space="preserve"> they need be specific to the organisation. Not providing </w:t>
      </w:r>
      <w:r w:rsidR="00547A30" w:rsidRPr="0080050C">
        <w:t>these</w:t>
      </w:r>
      <w:r w:rsidR="00F03634" w:rsidRPr="0080050C">
        <w:t xml:space="preserve"> parameters during the execution</w:t>
      </w:r>
      <w:r w:rsidR="008E61FF" w:rsidRPr="0080050C">
        <w:t xml:space="preserve"> will cause </w:t>
      </w:r>
      <w:r w:rsidR="00A42F6D" w:rsidRPr="0080050C">
        <w:t xml:space="preserve">the </w:t>
      </w:r>
      <w:r w:rsidR="008E61FF" w:rsidRPr="0080050C">
        <w:t>deployment to fail.</w:t>
      </w:r>
      <w:r w:rsidRPr="0080050C">
        <w:t xml:space="preserve"> </w:t>
      </w:r>
    </w:p>
    <w:p w14:paraId="68CC7070" w14:textId="144CE77F" w:rsidR="007C19AE" w:rsidRPr="0080050C" w:rsidRDefault="00B223E1" w:rsidP="004160A7">
      <w:r>
        <w:t>Additonal</w:t>
      </w:r>
      <w:r w:rsidR="00F739D9" w:rsidRPr="0080050C">
        <w:t xml:space="preserve"> parameters</w:t>
      </w:r>
      <w:r w:rsidR="00E94CB5" w:rsidRPr="0080050C">
        <w:t xml:space="preserve"> take </w:t>
      </w:r>
      <w:r w:rsidR="00884244" w:rsidRPr="0080050C">
        <w:t>default values defined</w:t>
      </w:r>
      <w:r w:rsidR="003A3A8E" w:rsidRPr="0080050C">
        <w:t xml:space="preserve"> on the right side of </w:t>
      </w:r>
      <w:r w:rsidR="003615F2" w:rsidRPr="0080050C">
        <w:t>equality sign</w:t>
      </w:r>
      <w:r>
        <w:t xml:space="preserve">. </w:t>
      </w:r>
      <w:r w:rsidR="00943140">
        <w:t xml:space="preserve">These should be updated to match Azure Resouce Group and Security Groups created as prerequisits.  </w:t>
      </w:r>
      <w:r>
        <w:t xml:space="preserve">For instance, </w:t>
      </w:r>
      <w:r w:rsidR="00943140">
        <w:t xml:space="preserve">$ResrouceGroupName should be modified to the name of the </w:t>
      </w:r>
      <w:r w:rsidR="00FC5228">
        <w:t xml:space="preserve">resource group created.  $DeveloperGroupName and $AdminGroupName should also be modified to match the security groups created previously in the prerequisites.  </w:t>
      </w:r>
    </w:p>
    <w:p w14:paraId="1033B31E" w14:textId="66F96CB5" w:rsidR="00BC5534" w:rsidRPr="0080050C" w:rsidRDefault="00BC5534" w:rsidP="00BC5534">
      <w:pPr>
        <w:pStyle w:val="Heading6"/>
      </w:pPr>
      <w:r w:rsidRPr="0080050C">
        <w:t>Mandatory Parameters</w:t>
      </w:r>
    </w:p>
    <w:p w14:paraId="6EDB1DB2" w14:textId="1E0FB0F2" w:rsidR="00EB25F9" w:rsidRPr="0080050C" w:rsidRDefault="00CE4E2E" w:rsidP="004160A7">
      <w:r w:rsidRPr="0080050C">
        <w:rPr>
          <w:b/>
        </w:rPr>
        <w:t>$</w:t>
      </w:r>
      <w:r w:rsidR="00A577C1" w:rsidRPr="0080050C">
        <w:rPr>
          <w:rFonts w:eastAsiaTheme="majorEastAsia" w:cstheme="majorBidi"/>
          <w:b/>
          <w:bCs/>
          <w:iCs/>
        </w:rPr>
        <w:t>SubscriptionId</w:t>
      </w:r>
      <w:r w:rsidR="00A577C1" w:rsidRPr="0080050C">
        <w:t xml:space="preserve"> – </w:t>
      </w:r>
      <w:r w:rsidR="005A462E" w:rsidRPr="0080050C">
        <w:t>T</w:t>
      </w:r>
      <w:r w:rsidR="00A577C1" w:rsidRPr="0080050C">
        <w:t xml:space="preserve">his is </w:t>
      </w:r>
      <w:r w:rsidR="005A462E" w:rsidRPr="0080050C">
        <w:t>the</w:t>
      </w:r>
      <w:r w:rsidR="00A577C1" w:rsidRPr="0080050C">
        <w:t xml:space="preserve"> </w:t>
      </w:r>
      <w:r w:rsidR="005A462E" w:rsidRPr="0080050C">
        <w:t>ID</w:t>
      </w:r>
      <w:r w:rsidR="00A577C1" w:rsidRPr="0080050C">
        <w:t xml:space="preserve"> of the subscription where resources will be deployed. This value can be obtain</w:t>
      </w:r>
      <w:r w:rsidR="00DE6B71" w:rsidRPr="0080050C">
        <w:t>ed</w:t>
      </w:r>
      <w:r w:rsidR="00A577C1" w:rsidRPr="0080050C">
        <w:t xml:space="preserve"> from </w:t>
      </w:r>
      <w:r w:rsidR="00D813D1" w:rsidRPr="0080050C">
        <w:t xml:space="preserve">the </w:t>
      </w:r>
      <w:r w:rsidR="00DE6B71" w:rsidRPr="0080050C">
        <w:t>A</w:t>
      </w:r>
      <w:r w:rsidR="00A577C1" w:rsidRPr="0080050C">
        <w:t>zure</w:t>
      </w:r>
      <w:r w:rsidR="004A2B18" w:rsidRPr="0080050C">
        <w:t xml:space="preserve"> </w:t>
      </w:r>
      <w:r w:rsidR="00DE6B71" w:rsidRPr="0080050C">
        <w:t>P</w:t>
      </w:r>
      <w:r w:rsidR="00A577C1" w:rsidRPr="0080050C">
        <w:t>ortal</w:t>
      </w:r>
      <w:r w:rsidR="008B5A3F" w:rsidRPr="0080050C">
        <w:t xml:space="preserve"> </w:t>
      </w:r>
      <w:r w:rsidR="00A57E7F" w:rsidRPr="0080050C">
        <w:t xml:space="preserve">in </w:t>
      </w:r>
      <w:r w:rsidR="00C75C4E">
        <w:t>the</w:t>
      </w:r>
      <w:r w:rsidR="00A57E7F" w:rsidRPr="0080050C">
        <w:t xml:space="preserve"> Subscriptions tab or </w:t>
      </w:r>
      <w:r w:rsidR="00C75C4E">
        <w:t xml:space="preserve">by </w:t>
      </w:r>
      <w:r w:rsidR="00DE6B71" w:rsidRPr="0080050C">
        <w:t>using the</w:t>
      </w:r>
      <w:r w:rsidR="008B5A3F" w:rsidRPr="0080050C">
        <w:t xml:space="preserve"> following </w:t>
      </w:r>
      <w:hyperlink r:id="rId40" w:anchor="blade/Microsoft_Azure_Billing/SubscriptionsBlade" w:history="1">
        <w:r w:rsidR="008B5A3F" w:rsidRPr="0080050C">
          <w:rPr>
            <w:rStyle w:val="Hyperlink"/>
          </w:rPr>
          <w:t>link</w:t>
        </w:r>
      </w:hyperlink>
      <w:r w:rsidR="000466F9" w:rsidRPr="0080050C">
        <w:t xml:space="preserve">. Subscription </w:t>
      </w:r>
      <w:r w:rsidR="00DE6B71" w:rsidRPr="0080050C">
        <w:t>I</w:t>
      </w:r>
      <w:r w:rsidR="002C6C58" w:rsidRPr="0080050C">
        <w:t>D</w:t>
      </w:r>
      <w:r w:rsidR="000466F9" w:rsidRPr="0080050C">
        <w:t xml:space="preserve"> will </w:t>
      </w:r>
      <w:r w:rsidR="00DE6B71" w:rsidRPr="0080050C">
        <w:t>then</w:t>
      </w:r>
      <w:r w:rsidR="000466F9" w:rsidRPr="0080050C">
        <w:t xml:space="preserve"> be displayed</w:t>
      </w:r>
      <w:r w:rsidR="002C6C58" w:rsidRPr="0080050C">
        <w:t xml:space="preserve"> on the list. </w:t>
      </w:r>
    </w:p>
    <w:p w14:paraId="28597D11" w14:textId="760CBE43" w:rsidR="00457E42" w:rsidRPr="0080050C" w:rsidRDefault="00EB25F9" w:rsidP="004160A7">
      <w:pPr>
        <w:rPr>
          <w:rFonts w:eastAsiaTheme="majorEastAsia" w:cstheme="majorBidi"/>
        </w:rPr>
      </w:pPr>
      <w:r>
        <w:drawing>
          <wp:inline distT="0" distB="0" distL="0" distR="0" wp14:anchorId="56D5CEFF" wp14:editId="63DE49F7">
            <wp:extent cx="6117930" cy="1395663"/>
            <wp:effectExtent l="0" t="0" r="0" b="0"/>
            <wp:docPr id="3374093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17930" cy="1395663"/>
                    </a:xfrm>
                    <a:prstGeom prst="rect">
                      <a:avLst/>
                    </a:prstGeom>
                  </pic:spPr>
                </pic:pic>
              </a:graphicData>
            </a:graphic>
          </wp:inline>
        </w:drawing>
      </w:r>
      <w:r w:rsidR="00247F40" w:rsidRPr="0080050C">
        <w:br/>
      </w:r>
      <w:r w:rsidR="00247F40" w:rsidRPr="0080050C">
        <w:br/>
      </w:r>
      <w:r w:rsidR="00CE4E2E" w:rsidRPr="0080050C">
        <w:rPr>
          <w:b/>
        </w:rPr>
        <w:t>$</w:t>
      </w:r>
      <w:r w:rsidR="00FD6D9B" w:rsidRPr="0080050C">
        <w:rPr>
          <w:rFonts w:eastAsiaTheme="majorEastAsia" w:cstheme="majorBidi"/>
          <w:b/>
        </w:rPr>
        <w:t>OrganisationPublicIPAddress</w:t>
      </w:r>
      <w:r w:rsidR="00FD6D9B" w:rsidRPr="0080050C">
        <w:t xml:space="preserve"> – </w:t>
      </w:r>
      <w:r w:rsidR="00A75B2C" w:rsidRPr="0080050C">
        <w:t>T</w:t>
      </w:r>
      <w:r w:rsidR="00FD6D9B" w:rsidRPr="0080050C">
        <w:t xml:space="preserve">his is </w:t>
      </w:r>
      <w:r w:rsidR="00A75B2C" w:rsidRPr="0080050C">
        <w:t>the</w:t>
      </w:r>
      <w:r w:rsidR="00FD6D9B" w:rsidRPr="0080050C">
        <w:t xml:space="preserve"> public </w:t>
      </w:r>
      <w:r w:rsidR="00117530" w:rsidRPr="0080050C">
        <w:t>Internet protocol</w:t>
      </w:r>
      <w:r w:rsidR="00D33160" w:rsidRPr="0080050C">
        <w:t xml:space="preserve"> address</w:t>
      </w:r>
      <w:r w:rsidR="00503FC5" w:rsidRPr="0080050C">
        <w:t xml:space="preserve"> (IP v4)</w:t>
      </w:r>
      <w:r w:rsidR="00FD6D9B" w:rsidRPr="0080050C">
        <w:t xml:space="preserve"> of your organisation e.g. (</w:t>
      </w:r>
      <w:r w:rsidR="00864C56" w:rsidRPr="0080050C">
        <w:t>1</w:t>
      </w:r>
      <w:r w:rsidR="00864C56" w:rsidRPr="0080050C">
        <w:rPr>
          <w:rFonts w:eastAsiaTheme="majorEastAsia" w:cstheme="majorBidi"/>
        </w:rPr>
        <w:t>90.200.99.37</w:t>
      </w:r>
      <w:r w:rsidR="00FD6D9B" w:rsidRPr="0080050C">
        <w:t>)</w:t>
      </w:r>
      <w:r w:rsidR="006B7431" w:rsidRPr="0080050C">
        <w:t>. This value can be obtained</w:t>
      </w:r>
      <w:r w:rsidR="00C40778" w:rsidRPr="0080050C">
        <w:t xml:space="preserve"> </w:t>
      </w:r>
      <w:r w:rsidR="00C070C1" w:rsidRPr="0080050C">
        <w:t>by querying “my ip address”</w:t>
      </w:r>
      <w:r w:rsidR="00843060" w:rsidRPr="0080050C">
        <w:t xml:space="preserve"> in the browser</w:t>
      </w:r>
      <w:r w:rsidR="00C070C1" w:rsidRPr="0080050C">
        <w:t xml:space="preserve"> or </w:t>
      </w:r>
      <w:r w:rsidR="00953B55" w:rsidRPr="0080050C">
        <w:t xml:space="preserve">following </w:t>
      </w:r>
      <w:r w:rsidR="00597556" w:rsidRPr="0080050C">
        <w:t>the</w:t>
      </w:r>
      <w:r w:rsidR="00953B55" w:rsidRPr="0080050C">
        <w:t xml:space="preserve"> below </w:t>
      </w:r>
      <w:hyperlink r:id="rId42">
        <w:r w:rsidR="494034BE" w:rsidRPr="0080050C">
          <w:rPr>
            <w:rStyle w:val="Hyperlink"/>
          </w:rPr>
          <w:t>link</w:t>
        </w:r>
      </w:hyperlink>
      <w:r w:rsidR="00301C83" w:rsidRPr="0080050C">
        <w:rPr>
          <w:rStyle w:val="Hyperlink"/>
        </w:rPr>
        <w:t>.</w:t>
      </w:r>
    </w:p>
    <w:p w14:paraId="1247A451" w14:textId="65CA7B26" w:rsidR="00976BED" w:rsidRPr="0080050C" w:rsidRDefault="00CE4E2E">
      <w:r w:rsidRPr="0080050C">
        <w:rPr>
          <w:rFonts w:eastAsiaTheme="majorEastAsia" w:cstheme="majorBidi"/>
          <w:b/>
          <w:bCs/>
          <w:iCs/>
        </w:rPr>
        <w:t>$</w:t>
      </w:r>
      <w:r w:rsidR="00976BED" w:rsidRPr="0080050C">
        <w:rPr>
          <w:rFonts w:eastAsiaTheme="majorEastAsia" w:cstheme="majorBidi"/>
          <w:b/>
          <w:bCs/>
          <w:iCs/>
        </w:rPr>
        <w:t xml:space="preserve">Project </w:t>
      </w:r>
      <w:r w:rsidR="00976BED" w:rsidRPr="0080050C">
        <w:rPr>
          <w:rFonts w:eastAsiaTheme="majorEastAsia" w:cstheme="majorBidi"/>
          <w:bCs/>
          <w:iCs/>
        </w:rPr>
        <w:t>–</w:t>
      </w:r>
      <w:r w:rsidR="001D5058" w:rsidRPr="0080050C">
        <w:rPr>
          <w:rFonts w:eastAsiaTheme="majorEastAsia" w:cstheme="majorBidi"/>
        </w:rPr>
        <w:t>T</w:t>
      </w:r>
      <w:r w:rsidR="008F1F12" w:rsidRPr="0080050C">
        <w:rPr>
          <w:rFonts w:eastAsiaTheme="majorEastAsia" w:cstheme="majorBidi"/>
        </w:rPr>
        <w:t>his parameter</w:t>
      </w:r>
      <w:r w:rsidR="00976BED" w:rsidRPr="0080050C">
        <w:rPr>
          <w:rFonts w:eastAsiaTheme="majorEastAsia" w:cstheme="majorBidi"/>
          <w:bCs/>
          <w:iCs/>
        </w:rPr>
        <w:t xml:space="preserve"> </w:t>
      </w:r>
      <w:r w:rsidR="004417E2" w:rsidRPr="0080050C">
        <w:rPr>
          <w:rFonts w:eastAsiaTheme="majorEastAsia" w:cstheme="majorBidi"/>
        </w:rPr>
        <w:t>should be specific to the organisation</w:t>
      </w:r>
      <w:r w:rsidR="00C763F7" w:rsidRPr="0080050C">
        <w:rPr>
          <w:rFonts w:eastAsiaTheme="majorEastAsia" w:cstheme="majorBidi"/>
        </w:rPr>
        <w:t xml:space="preserve"> that is going to use this </w:t>
      </w:r>
      <w:r w:rsidR="000D4EA7" w:rsidRPr="0080050C">
        <w:rPr>
          <w:rFonts w:eastAsiaTheme="majorEastAsia" w:cstheme="majorBidi"/>
        </w:rPr>
        <w:t>solution</w:t>
      </w:r>
      <w:r w:rsidR="006F6A67">
        <w:rPr>
          <w:rFonts w:eastAsiaTheme="majorEastAsia" w:cstheme="majorBidi"/>
        </w:rPr>
        <w:t xml:space="preserve">. Administrators must </w:t>
      </w:r>
      <w:r w:rsidR="00CD7FCC" w:rsidRPr="0080050C">
        <w:rPr>
          <w:rFonts w:eastAsiaTheme="majorEastAsia" w:cstheme="majorBidi"/>
        </w:rPr>
        <w:t xml:space="preserve">make </w:t>
      </w:r>
      <w:r w:rsidR="006F6A67">
        <w:rPr>
          <w:rFonts w:eastAsiaTheme="majorEastAsia" w:cstheme="majorBidi"/>
        </w:rPr>
        <w:t>their</w:t>
      </w:r>
      <w:r w:rsidR="006F6A67" w:rsidRPr="0080050C">
        <w:rPr>
          <w:rFonts w:eastAsiaTheme="majorEastAsia" w:cstheme="majorBidi"/>
        </w:rPr>
        <w:t xml:space="preserve"> </w:t>
      </w:r>
      <w:r w:rsidR="00CD7FCC" w:rsidRPr="0080050C">
        <w:rPr>
          <w:rFonts w:eastAsiaTheme="majorEastAsia" w:cstheme="majorBidi"/>
        </w:rPr>
        <w:t xml:space="preserve">solution unique across all deployments, not only in </w:t>
      </w:r>
      <w:r w:rsidR="00D32F5F">
        <w:rPr>
          <w:rFonts w:eastAsiaTheme="majorEastAsia" w:cstheme="majorBidi"/>
        </w:rPr>
        <w:t>their</w:t>
      </w:r>
      <w:r w:rsidR="00D32F5F" w:rsidRPr="0080050C">
        <w:rPr>
          <w:rFonts w:eastAsiaTheme="majorEastAsia" w:cstheme="majorBidi"/>
        </w:rPr>
        <w:t xml:space="preserve"> </w:t>
      </w:r>
      <w:r w:rsidR="00CD7FCC" w:rsidRPr="0080050C">
        <w:rPr>
          <w:rFonts w:eastAsiaTheme="majorEastAsia" w:cstheme="majorBidi"/>
        </w:rPr>
        <w:t>organisation</w:t>
      </w:r>
      <w:r w:rsidR="00880B34" w:rsidRPr="0080050C">
        <w:rPr>
          <w:rFonts w:eastAsiaTheme="majorEastAsia" w:cstheme="majorBidi"/>
          <w:bCs/>
          <w:iCs/>
        </w:rPr>
        <w:t>.</w:t>
      </w:r>
      <w:r w:rsidR="00B601AA" w:rsidRPr="0080050C">
        <w:rPr>
          <w:rFonts w:eastAsiaTheme="majorEastAsia" w:cstheme="majorBidi"/>
          <w:bCs/>
          <w:iCs/>
        </w:rPr>
        <w:t xml:space="preserve"> This value can be a shortcut of </w:t>
      </w:r>
      <w:r w:rsidR="005D0B5A" w:rsidRPr="0080050C">
        <w:rPr>
          <w:rFonts w:eastAsiaTheme="majorEastAsia" w:cstheme="majorBidi"/>
          <w:bCs/>
          <w:iCs/>
        </w:rPr>
        <w:t xml:space="preserve">the </w:t>
      </w:r>
      <w:r w:rsidR="00B601AA" w:rsidRPr="0080050C">
        <w:rPr>
          <w:rFonts w:eastAsiaTheme="majorEastAsia" w:cstheme="majorBidi"/>
          <w:bCs/>
          <w:iCs/>
        </w:rPr>
        <w:t>orga</w:t>
      </w:r>
      <w:r w:rsidR="009F19BE" w:rsidRPr="0080050C">
        <w:rPr>
          <w:rFonts w:eastAsiaTheme="majorEastAsia" w:cstheme="majorBidi"/>
          <w:bCs/>
          <w:iCs/>
        </w:rPr>
        <w:t>n</w:t>
      </w:r>
      <w:r w:rsidR="00B601AA" w:rsidRPr="0080050C">
        <w:rPr>
          <w:rFonts w:eastAsiaTheme="majorEastAsia" w:cstheme="majorBidi"/>
          <w:bCs/>
          <w:iCs/>
        </w:rPr>
        <w:t>isation name and project name.</w:t>
      </w:r>
      <w:r w:rsidR="00CC2414" w:rsidRPr="0080050C">
        <w:rPr>
          <w:rFonts w:eastAsiaTheme="majorEastAsia" w:cstheme="majorBidi"/>
          <w:bCs/>
          <w:iCs/>
        </w:rPr>
        <w:t xml:space="preserve"> </w:t>
      </w:r>
      <w:r w:rsidR="000B5784" w:rsidRPr="0080050C">
        <w:rPr>
          <w:rFonts w:eastAsiaTheme="majorEastAsia" w:cstheme="majorBidi"/>
          <w:bCs/>
          <w:iCs/>
        </w:rPr>
        <w:t>This is the element that make</w:t>
      </w:r>
      <w:r w:rsidR="001E0668">
        <w:rPr>
          <w:rFonts w:eastAsiaTheme="majorEastAsia" w:cstheme="majorBidi"/>
          <w:bCs/>
          <w:iCs/>
        </w:rPr>
        <w:t>s</w:t>
      </w:r>
      <w:r w:rsidR="000B5784" w:rsidRPr="0080050C">
        <w:rPr>
          <w:rFonts w:eastAsiaTheme="majorEastAsia" w:cstheme="majorBidi"/>
          <w:bCs/>
          <w:iCs/>
        </w:rPr>
        <w:t xml:space="preserve"> resources unique</w:t>
      </w:r>
      <w:r w:rsidR="0070296F" w:rsidRPr="0080050C">
        <w:rPr>
          <w:rFonts w:eastAsiaTheme="majorEastAsia" w:cstheme="majorBidi"/>
          <w:bCs/>
          <w:iCs/>
        </w:rPr>
        <w:t xml:space="preserve"> from other organisations</w:t>
      </w:r>
      <w:r w:rsidR="001E0668">
        <w:rPr>
          <w:rFonts w:eastAsiaTheme="majorEastAsia" w:cstheme="majorBidi"/>
          <w:bCs/>
          <w:iCs/>
        </w:rPr>
        <w:t>’</w:t>
      </w:r>
      <w:r w:rsidR="0070296F" w:rsidRPr="0080050C">
        <w:rPr>
          <w:rFonts w:eastAsiaTheme="majorEastAsia" w:cstheme="majorBidi"/>
          <w:bCs/>
          <w:iCs/>
        </w:rPr>
        <w:t xml:space="preserve"> resources that deploy this solution</w:t>
      </w:r>
      <w:r w:rsidR="006B046B" w:rsidRPr="0080050C">
        <w:rPr>
          <w:rFonts w:eastAsiaTheme="majorEastAsia" w:cstheme="majorBidi"/>
          <w:bCs/>
          <w:iCs/>
        </w:rPr>
        <w:t xml:space="preserve">. </w:t>
      </w:r>
      <w:r w:rsidR="00DC0B5C">
        <w:rPr>
          <w:rFonts w:eastAsiaTheme="majorEastAsia" w:cstheme="majorBidi"/>
          <w:bCs/>
          <w:iCs/>
        </w:rPr>
        <w:t>The n</w:t>
      </w:r>
      <w:r w:rsidR="0070296F" w:rsidRPr="0080050C">
        <w:rPr>
          <w:rFonts w:eastAsiaTheme="majorEastAsia" w:cstheme="majorBidi"/>
          <w:bCs/>
          <w:iCs/>
        </w:rPr>
        <w:t xml:space="preserve">ame should </w:t>
      </w:r>
      <w:r w:rsidR="00CD7FCC" w:rsidRPr="0080050C">
        <w:rPr>
          <w:rFonts w:eastAsiaTheme="majorEastAsia" w:cstheme="majorBidi"/>
          <w:bCs/>
          <w:iCs/>
        </w:rPr>
        <w:t xml:space="preserve">have </w:t>
      </w:r>
      <w:r w:rsidR="00B94322">
        <w:rPr>
          <w:rFonts w:eastAsiaTheme="majorEastAsia" w:cstheme="majorBidi"/>
          <w:bCs/>
          <w:iCs/>
        </w:rPr>
        <w:t>fewer</w:t>
      </w:r>
      <w:r w:rsidR="00CD7FCC" w:rsidRPr="0080050C">
        <w:rPr>
          <w:rFonts w:eastAsiaTheme="majorEastAsia" w:cstheme="majorBidi"/>
          <w:bCs/>
          <w:iCs/>
        </w:rPr>
        <w:t xml:space="preserve"> than</w:t>
      </w:r>
      <w:r w:rsidR="0070296F" w:rsidRPr="0080050C">
        <w:rPr>
          <w:rFonts w:eastAsiaTheme="majorEastAsia" w:cstheme="majorBidi"/>
          <w:bCs/>
          <w:iCs/>
        </w:rPr>
        <w:t xml:space="preserve"> </w:t>
      </w:r>
      <w:r w:rsidR="00912CC7" w:rsidRPr="0080050C">
        <w:rPr>
          <w:rFonts w:eastAsiaTheme="majorEastAsia" w:cstheme="majorBidi"/>
          <w:bCs/>
          <w:iCs/>
        </w:rPr>
        <w:t>10</w:t>
      </w:r>
      <w:r w:rsidR="0070296F" w:rsidRPr="0080050C">
        <w:rPr>
          <w:rFonts w:eastAsiaTheme="majorEastAsia" w:cstheme="majorBidi"/>
          <w:bCs/>
          <w:iCs/>
        </w:rPr>
        <w:t xml:space="preserve"> al</w:t>
      </w:r>
      <w:r w:rsidR="00E47E33" w:rsidRPr="0080050C">
        <w:rPr>
          <w:rFonts w:eastAsiaTheme="majorEastAsia" w:cstheme="majorBidi"/>
          <w:bCs/>
          <w:iCs/>
        </w:rPr>
        <w:t>ph</w:t>
      </w:r>
      <w:r w:rsidR="0070296F" w:rsidRPr="0080050C">
        <w:rPr>
          <w:rFonts w:eastAsiaTheme="majorEastAsia" w:cstheme="majorBidi"/>
          <w:bCs/>
          <w:iCs/>
        </w:rPr>
        <w:t>a</w:t>
      </w:r>
      <w:r w:rsidR="00E47E33" w:rsidRPr="0080050C">
        <w:rPr>
          <w:rFonts w:eastAsiaTheme="majorEastAsia" w:cstheme="majorBidi"/>
          <w:bCs/>
          <w:iCs/>
        </w:rPr>
        <w:t>-</w:t>
      </w:r>
      <w:r w:rsidR="0070296F" w:rsidRPr="0080050C">
        <w:rPr>
          <w:rFonts w:eastAsiaTheme="majorEastAsia" w:cstheme="majorBidi"/>
          <w:bCs/>
          <w:iCs/>
        </w:rPr>
        <w:t>numeric, lowe</w:t>
      </w:r>
      <w:r w:rsidR="00422E69" w:rsidRPr="0080050C">
        <w:rPr>
          <w:rFonts w:eastAsiaTheme="majorEastAsia" w:cstheme="majorBidi"/>
          <w:bCs/>
          <w:iCs/>
        </w:rPr>
        <w:t>r</w:t>
      </w:r>
      <w:r w:rsidR="0070296F" w:rsidRPr="0080050C">
        <w:rPr>
          <w:rFonts w:eastAsiaTheme="majorEastAsia" w:cstheme="majorBidi"/>
          <w:bCs/>
          <w:iCs/>
        </w:rPr>
        <w:t>case characters</w:t>
      </w:r>
      <w:r w:rsidR="000F6BDA" w:rsidRPr="0080050C">
        <w:rPr>
          <w:rFonts w:eastAsiaTheme="majorEastAsia" w:cstheme="majorBidi"/>
          <w:bCs/>
          <w:iCs/>
        </w:rPr>
        <w:t>.</w:t>
      </w:r>
      <w:r w:rsidR="00AD6128" w:rsidRPr="0080050C" w:rsidDel="00AD6128">
        <w:t xml:space="preserve"> </w:t>
      </w:r>
    </w:p>
    <w:p w14:paraId="499EB3C5" w14:textId="19D1838D" w:rsidR="00985996" w:rsidRPr="0080050C" w:rsidRDefault="00FC5228" w:rsidP="00BC5534">
      <w:pPr>
        <w:pStyle w:val="Heading6"/>
      </w:pPr>
      <w:r>
        <w:lastRenderedPageBreak/>
        <w:t>Additional</w:t>
      </w:r>
      <w:r w:rsidR="00985996" w:rsidRPr="0080050C">
        <w:t xml:space="preserve"> Parameters</w:t>
      </w:r>
    </w:p>
    <w:p w14:paraId="181DC86D" w14:textId="59671B64" w:rsidR="00985996" w:rsidRPr="0080050C" w:rsidRDefault="00CE4E2E" w:rsidP="006F27B4">
      <w:pPr>
        <w:rPr>
          <w:bCs/>
          <w:iCs/>
        </w:rPr>
      </w:pPr>
      <w:r w:rsidRPr="0080050C">
        <w:rPr>
          <w:b/>
        </w:rPr>
        <w:t>$</w:t>
      </w:r>
      <w:r w:rsidR="00EE706D" w:rsidRPr="0080050C">
        <w:rPr>
          <w:b/>
        </w:rPr>
        <w:t>Location</w:t>
      </w:r>
      <w:r w:rsidR="00EE706D" w:rsidRPr="0080050C">
        <w:t xml:space="preserve"> – defines </w:t>
      </w:r>
      <w:r w:rsidR="0033531A">
        <w:t xml:space="preserve">the </w:t>
      </w:r>
      <w:r w:rsidR="00EE706D" w:rsidRPr="0080050C">
        <w:t>location prefix</w:t>
      </w:r>
      <w:r w:rsidR="0033531A">
        <w:t>,</w:t>
      </w:r>
      <w:r w:rsidR="00934E28" w:rsidRPr="0080050C">
        <w:t xml:space="preserve"> e.g. weu – West Europ</w:t>
      </w:r>
      <w:r w:rsidR="00017137" w:rsidRPr="0080050C">
        <w:t>e</w:t>
      </w:r>
      <w:r w:rsidR="00934E28" w:rsidRPr="0080050C">
        <w:t>, suk – South U</w:t>
      </w:r>
      <w:r w:rsidR="00017137" w:rsidRPr="0080050C">
        <w:t>K</w:t>
      </w:r>
      <w:r w:rsidR="000A2CAE" w:rsidRPr="0080050C">
        <w:t xml:space="preserve">. This value </w:t>
      </w:r>
      <w:r w:rsidR="000F51EF" w:rsidRPr="0080050C">
        <w:t>should</w:t>
      </w:r>
      <w:r w:rsidR="000A2CAE" w:rsidRPr="0080050C">
        <w:t xml:space="preserve"> conform to</w:t>
      </w:r>
      <w:r w:rsidR="00F32763" w:rsidRPr="0080050C">
        <w:t xml:space="preserve"> </w:t>
      </w:r>
      <w:r w:rsidR="000A2CAE" w:rsidRPr="0080050C">
        <w:t>“</w:t>
      </w:r>
      <w:r w:rsidR="00327FF5" w:rsidRPr="0080050C">
        <w:t>$</w:t>
      </w:r>
      <w:r w:rsidR="000A2CAE" w:rsidRPr="0080050C">
        <w:t>ResourceGroupLocation” parameter.</w:t>
      </w:r>
      <w:r w:rsidR="003B72E2" w:rsidRPr="0080050C">
        <w:t xml:space="preserve"> </w:t>
      </w:r>
      <w:r w:rsidR="00774952" w:rsidRPr="0080050C">
        <w:t>This parameter only accepts maximum of 3 alphanumeric</w:t>
      </w:r>
      <w:r w:rsidR="008854A4" w:rsidRPr="0080050C">
        <w:t xml:space="preserve"> and lowercase characters.</w:t>
      </w:r>
    </w:p>
    <w:p w14:paraId="760CA4AC" w14:textId="477BA902" w:rsidR="00BA670C" w:rsidRPr="0080050C" w:rsidRDefault="00CE4E2E" w:rsidP="00BA670C">
      <w:r w:rsidRPr="0080050C">
        <w:rPr>
          <w:rFonts w:eastAsiaTheme="majorEastAsia" w:cstheme="majorBidi"/>
          <w:b/>
        </w:rPr>
        <w:t>$</w:t>
      </w:r>
      <w:r w:rsidR="00BA670C" w:rsidRPr="0080050C">
        <w:rPr>
          <w:rFonts w:eastAsiaTheme="majorEastAsia" w:cstheme="majorBidi"/>
          <w:b/>
        </w:rPr>
        <w:t xml:space="preserve">ResourceGroupName </w:t>
      </w:r>
      <w:r w:rsidR="00BA670C" w:rsidRPr="0080050C">
        <w:t xml:space="preserve">– </w:t>
      </w:r>
      <w:r w:rsidR="00847F5F" w:rsidRPr="0080050C">
        <w:t xml:space="preserve">defines </w:t>
      </w:r>
      <w:r w:rsidR="00827F84" w:rsidRPr="0080050C">
        <w:t>the</w:t>
      </w:r>
      <w:r w:rsidR="00847F5F" w:rsidRPr="0080050C">
        <w:t xml:space="preserve"> Resource Group Name. T</w:t>
      </w:r>
      <w:r w:rsidR="00BA670C" w:rsidRPr="0080050C">
        <w:t>his is</w:t>
      </w:r>
      <w:r w:rsidR="00EF43B0" w:rsidRPr="0080050C">
        <w:t xml:space="preserve"> the</w:t>
      </w:r>
      <w:r w:rsidR="00BA670C" w:rsidRPr="0080050C">
        <w:t xml:space="preserve"> </w:t>
      </w:r>
      <w:r w:rsidR="002E65AA" w:rsidRPr="0080050C">
        <w:t xml:space="preserve">only parameter that can be </w:t>
      </w:r>
      <w:r w:rsidR="00EF43B0" w:rsidRPr="0080050C">
        <w:t xml:space="preserve">empty. If </w:t>
      </w:r>
      <w:r w:rsidR="00C34917" w:rsidRPr="0080050C">
        <w:t>an e</w:t>
      </w:r>
      <w:r w:rsidR="00EF43B0" w:rsidRPr="0080050C">
        <w:t xml:space="preserve">mpty value </w:t>
      </w:r>
      <w:r w:rsidR="00C34917" w:rsidRPr="0080050C">
        <w:t xml:space="preserve">is </w:t>
      </w:r>
      <w:r w:rsidR="00EF43B0" w:rsidRPr="0080050C">
        <w:t>provided</w:t>
      </w:r>
      <w:r w:rsidR="00C34917" w:rsidRPr="0080050C">
        <w:t>, the</w:t>
      </w:r>
      <w:r w:rsidR="00EF43B0" w:rsidRPr="0080050C">
        <w:t xml:space="preserve"> resource group</w:t>
      </w:r>
      <w:r w:rsidR="005671E0" w:rsidRPr="0080050C">
        <w:t xml:space="preserve"> name</w:t>
      </w:r>
      <w:r w:rsidR="00EF43B0" w:rsidRPr="0080050C">
        <w:t xml:space="preserve"> will be generated</w:t>
      </w:r>
      <w:r w:rsidR="00B9310C" w:rsidRPr="0080050C">
        <w:t>.</w:t>
      </w:r>
      <w:r w:rsidR="00020E47" w:rsidRPr="0080050C">
        <w:t xml:space="preserve"> </w:t>
      </w:r>
      <w:r w:rsidR="00B9310C" w:rsidRPr="0080050C">
        <w:t>E</w:t>
      </w:r>
      <w:r w:rsidR="00020E47" w:rsidRPr="0080050C">
        <w:t xml:space="preserve">.g. </w:t>
      </w:r>
      <w:r w:rsidR="00145BAA" w:rsidRPr="0080050C">
        <w:t>quickstart</w:t>
      </w:r>
      <w:r w:rsidR="00E33BDA" w:rsidRPr="0080050C">
        <w:t>rgweudev</w:t>
      </w:r>
      <w:r w:rsidR="00FF0C86" w:rsidRPr="0080050C">
        <w:t>.</w:t>
      </w:r>
    </w:p>
    <w:p w14:paraId="4B198178" w14:textId="1D183921" w:rsidR="00CB66C9" w:rsidRPr="0080050C" w:rsidRDefault="00CE4E2E" w:rsidP="00BA670C">
      <w:r w:rsidRPr="0080050C">
        <w:rPr>
          <w:b/>
        </w:rPr>
        <w:t>$</w:t>
      </w:r>
      <w:r w:rsidR="00CB66C9" w:rsidRPr="0080050C">
        <w:rPr>
          <w:b/>
        </w:rPr>
        <w:t>ResourceGroupLocation</w:t>
      </w:r>
      <w:r w:rsidR="000A2CAE" w:rsidRPr="0080050C">
        <w:t xml:space="preserve"> –</w:t>
      </w:r>
      <w:r w:rsidR="00687668" w:rsidRPr="0080050C">
        <w:t xml:space="preserve"> defines </w:t>
      </w:r>
      <w:r w:rsidR="00827F84" w:rsidRPr="0080050C">
        <w:t xml:space="preserve">the </w:t>
      </w:r>
      <w:r w:rsidR="00687668" w:rsidRPr="0080050C">
        <w:t>Azure Region</w:t>
      </w:r>
      <w:r w:rsidR="00AE10D9" w:rsidRPr="0080050C">
        <w:t xml:space="preserve"> where </w:t>
      </w:r>
      <w:r w:rsidR="00E941C9" w:rsidRPr="0080050C">
        <w:t xml:space="preserve">the </w:t>
      </w:r>
      <w:r w:rsidR="00AE10D9" w:rsidRPr="0080050C">
        <w:t xml:space="preserve">resource group will be deployed. </w:t>
      </w:r>
      <w:r w:rsidR="00FF0C86" w:rsidRPr="0080050C">
        <w:t>The r</w:t>
      </w:r>
      <w:r w:rsidR="00AE10D9" w:rsidRPr="0080050C">
        <w:t xml:space="preserve">ecommended value </w:t>
      </w:r>
      <w:r w:rsidR="0033735A" w:rsidRPr="0080050C">
        <w:t xml:space="preserve">is </w:t>
      </w:r>
      <w:r w:rsidR="00D54B86" w:rsidRPr="0080050C">
        <w:t xml:space="preserve">the location of the </w:t>
      </w:r>
      <w:r w:rsidR="00265066" w:rsidRPr="0080050C">
        <w:t xml:space="preserve">closest </w:t>
      </w:r>
      <w:hyperlink r:id="rId43" w:history="1">
        <w:r w:rsidR="00265066" w:rsidRPr="00F95ED2">
          <w:rPr>
            <w:rStyle w:val="Hyperlink"/>
          </w:rPr>
          <w:t xml:space="preserve">Microsoft </w:t>
        </w:r>
        <w:r w:rsidR="00D54B86" w:rsidRPr="00F95ED2">
          <w:rPr>
            <w:rStyle w:val="Hyperlink"/>
          </w:rPr>
          <w:t>datacent</w:t>
        </w:r>
        <w:r w:rsidR="0003569E" w:rsidRPr="00F95ED2">
          <w:rPr>
            <w:rStyle w:val="Hyperlink"/>
          </w:rPr>
          <w:t>re</w:t>
        </w:r>
      </w:hyperlink>
      <w:r w:rsidR="00FF0C86" w:rsidRPr="0080050C">
        <w:t>.</w:t>
      </w:r>
    </w:p>
    <w:p w14:paraId="704D1ED7" w14:textId="0321E862" w:rsidR="00D318B6" w:rsidRPr="0080050C" w:rsidRDefault="00CE4E2E" w:rsidP="00BA670C">
      <w:r w:rsidRPr="0080050C">
        <w:rPr>
          <w:b/>
        </w:rPr>
        <w:t>$</w:t>
      </w:r>
      <w:r w:rsidR="001226DE" w:rsidRPr="0080050C">
        <w:rPr>
          <w:b/>
        </w:rPr>
        <w:t>Environment</w:t>
      </w:r>
      <w:r w:rsidR="001226DE" w:rsidRPr="0080050C">
        <w:t xml:space="preserve"> – defines </w:t>
      </w:r>
      <w:r w:rsidR="007670B5" w:rsidRPr="0080050C">
        <w:t xml:space="preserve">the </w:t>
      </w:r>
      <w:r w:rsidR="00555B13" w:rsidRPr="0080050C">
        <w:t xml:space="preserve">Environment </w:t>
      </w:r>
      <w:r w:rsidR="00F8010B" w:rsidRPr="0080050C">
        <w:t>(</w:t>
      </w:r>
      <w:r w:rsidR="00015966" w:rsidRPr="0080050C">
        <w:t>e.g. dev</w:t>
      </w:r>
      <w:r w:rsidR="00F8010B" w:rsidRPr="0080050C">
        <w:t>).</w:t>
      </w:r>
      <w:r w:rsidR="00015966" w:rsidRPr="0080050C">
        <w:t xml:space="preserve"> </w:t>
      </w:r>
      <w:r w:rsidR="00F8010B" w:rsidRPr="0080050C">
        <w:t>The</w:t>
      </w:r>
      <w:r w:rsidR="008E02B1" w:rsidRPr="0080050C">
        <w:t xml:space="preserve"> same</w:t>
      </w:r>
      <w:r w:rsidR="00015966" w:rsidRPr="0080050C">
        <w:t xml:space="preserve"> resource</w:t>
      </w:r>
      <w:r w:rsidR="008E02B1" w:rsidRPr="0080050C">
        <w:t xml:space="preserve"> in two different environment</w:t>
      </w:r>
      <w:r w:rsidR="00015966" w:rsidRPr="0080050C">
        <w:t xml:space="preserve"> </w:t>
      </w:r>
      <w:r w:rsidR="008E02B1" w:rsidRPr="0080050C">
        <w:t>would differ by this flag</w:t>
      </w:r>
      <w:r w:rsidR="00AC2FBB" w:rsidRPr="0080050C">
        <w:t>.</w:t>
      </w:r>
      <w:r w:rsidR="008E02B1" w:rsidRPr="0080050C">
        <w:t xml:space="preserve"> </w:t>
      </w:r>
      <w:r w:rsidR="00AC2FBB" w:rsidRPr="0080050C">
        <w:t>E</w:t>
      </w:r>
      <w:r w:rsidR="008E02B1" w:rsidRPr="0080050C">
        <w:t xml:space="preserve">.g. </w:t>
      </w:r>
      <w:r w:rsidR="001C2BCD" w:rsidRPr="0080050C">
        <w:t>for kv</w:t>
      </w:r>
      <w:r w:rsidR="009C359E" w:rsidRPr="0080050C">
        <w:t xml:space="preserve">. This parameter only accepts </w:t>
      </w:r>
      <w:r w:rsidR="00774952" w:rsidRPr="0080050C">
        <w:t>maximum of 4 alphanumeric and lowercase characters e.g. “dev”</w:t>
      </w:r>
      <w:r w:rsidR="00FF0C86" w:rsidRPr="0080050C">
        <w:t>.</w:t>
      </w:r>
    </w:p>
    <w:p w14:paraId="0D243556" w14:textId="42286B48" w:rsidR="00643962" w:rsidRPr="0080050C" w:rsidRDefault="00643962" w:rsidP="00643962">
      <w:r w:rsidRPr="0080050C">
        <w:t xml:space="preserve">Dev environment: </w:t>
      </w:r>
      <w:r w:rsidR="008D3042" w:rsidRPr="0080050C">
        <w:t>quickstart</w:t>
      </w:r>
      <w:r w:rsidRPr="0080050C">
        <w:t>kvweu</w:t>
      </w:r>
      <w:r w:rsidRPr="0080050C">
        <w:rPr>
          <w:b/>
        </w:rPr>
        <w:t>dev</w:t>
      </w:r>
    </w:p>
    <w:p w14:paraId="444D12B6" w14:textId="1E0FEC3E" w:rsidR="00643962" w:rsidRPr="0080050C" w:rsidRDefault="00643962" w:rsidP="00BA670C">
      <w:r w:rsidRPr="0080050C">
        <w:t xml:space="preserve">Test environment: </w:t>
      </w:r>
      <w:r w:rsidR="008D3042" w:rsidRPr="0080050C">
        <w:t>quickstart</w:t>
      </w:r>
      <w:r w:rsidRPr="0080050C">
        <w:t>kvweu</w:t>
      </w:r>
      <w:r w:rsidRPr="0080050C">
        <w:rPr>
          <w:b/>
        </w:rPr>
        <w:t>test</w:t>
      </w:r>
    </w:p>
    <w:p w14:paraId="62C2D3C8" w14:textId="56DF08E0" w:rsidR="009F0D8C" w:rsidRPr="0080050C" w:rsidDel="00C55A54" w:rsidRDefault="00C229A6" w:rsidP="00643962">
      <w:pPr>
        <w:shd w:val="clear" w:color="auto" w:fill="FFFFFF"/>
        <w:autoSpaceDE w:val="0"/>
        <w:autoSpaceDN w:val="0"/>
        <w:adjustRightInd w:val="0"/>
        <w:spacing w:after="0"/>
      </w:pPr>
      <w:r w:rsidRPr="0080050C">
        <w:rPr>
          <w:b/>
        </w:rPr>
        <w:t>$Tags</w:t>
      </w:r>
      <w:r w:rsidRPr="0080050C">
        <w:t xml:space="preserve"> – </w:t>
      </w:r>
      <w:r w:rsidR="0088669A" w:rsidRPr="0080050C">
        <w:t>P</w:t>
      </w:r>
      <w:r w:rsidR="00E43D00" w:rsidRPr="0080050C">
        <w:t>ower</w:t>
      </w:r>
      <w:r w:rsidR="0003569E" w:rsidRPr="0080050C">
        <w:t>S</w:t>
      </w:r>
      <w:r w:rsidR="00E43D00" w:rsidRPr="0080050C">
        <w:t>hell object</w:t>
      </w:r>
      <w:r w:rsidR="0088669A" w:rsidRPr="0080050C">
        <w:t>s</w:t>
      </w:r>
      <w:r w:rsidR="00E43D00" w:rsidRPr="0080050C">
        <w:t xml:space="preserve"> </w:t>
      </w:r>
      <w:r w:rsidR="003736B3" w:rsidRPr="0080050C">
        <w:t>tha</w:t>
      </w:r>
      <w:r w:rsidR="00290E41" w:rsidRPr="0080050C">
        <w:t>t defines</w:t>
      </w:r>
      <w:r w:rsidR="003736B3" w:rsidRPr="0080050C">
        <w:t xml:space="preserve"> </w:t>
      </w:r>
      <w:r w:rsidR="00BD548A" w:rsidRPr="0080050C">
        <w:t>the</w:t>
      </w:r>
      <w:r w:rsidR="003736B3" w:rsidRPr="0080050C">
        <w:t xml:space="preserve"> </w:t>
      </w:r>
      <w:r w:rsidR="003D2F8C" w:rsidRPr="0080050C">
        <w:t xml:space="preserve">tags that are going to be assign to all deployed resources. </w:t>
      </w:r>
      <w:r w:rsidR="00234865" w:rsidRPr="0080050C">
        <w:t>E</w:t>
      </w:r>
      <w:r w:rsidR="003D2F8C" w:rsidRPr="0080050C">
        <w:t>.</w:t>
      </w:r>
      <w:r w:rsidR="00E06855" w:rsidRPr="0080050C">
        <w:t xml:space="preserve">g. for billing purpose. </w:t>
      </w:r>
      <w:r w:rsidR="00C55A54" w:rsidRPr="0080050C">
        <w:t>E</w:t>
      </w:r>
      <w:r w:rsidR="00C57790" w:rsidRPr="0080050C">
        <w:t>.g. to assign two tags</w:t>
      </w:r>
      <w:r w:rsidR="00873496" w:rsidRPr="0080050C">
        <w:t>:</w:t>
      </w:r>
      <w:r w:rsidR="00C57790" w:rsidRPr="0080050C">
        <w:t xml:space="preserve"> </w:t>
      </w:r>
      <w:r w:rsidR="00873496" w:rsidRPr="0080050C">
        <w:t>“</w:t>
      </w:r>
      <w:r w:rsidR="00C57790" w:rsidRPr="0080050C">
        <w:t>Environment</w:t>
      </w:r>
      <w:r w:rsidR="00873496" w:rsidRPr="0080050C">
        <w:t>”</w:t>
      </w:r>
      <w:r w:rsidR="00C57790" w:rsidRPr="0080050C">
        <w:t xml:space="preserve"> with value of </w:t>
      </w:r>
      <w:r w:rsidR="00C60055" w:rsidRPr="0080050C">
        <w:t>“</w:t>
      </w:r>
      <w:r w:rsidR="00C57790" w:rsidRPr="0080050C">
        <w:t>Dev</w:t>
      </w:r>
      <w:r w:rsidR="00C60055" w:rsidRPr="0080050C">
        <w:t>”</w:t>
      </w:r>
      <w:r w:rsidR="00C57790" w:rsidRPr="0080050C">
        <w:t xml:space="preserve"> and </w:t>
      </w:r>
      <w:r w:rsidR="00C60055" w:rsidRPr="0080050C">
        <w:t>“</w:t>
      </w:r>
      <w:r w:rsidR="00C57790" w:rsidRPr="0080050C">
        <w:t>Project</w:t>
      </w:r>
      <w:r w:rsidR="00C60055" w:rsidRPr="0080050C">
        <w:t>”</w:t>
      </w:r>
      <w:r w:rsidR="00C57790" w:rsidRPr="0080050C">
        <w:t xml:space="preserve"> with value of </w:t>
      </w:r>
      <w:r w:rsidR="00C60055" w:rsidRPr="0080050C">
        <w:t>“</w:t>
      </w:r>
      <w:r w:rsidR="00C67B75" w:rsidRPr="0080050C">
        <w:t>Non</w:t>
      </w:r>
      <w:r w:rsidR="005806A7" w:rsidRPr="0080050C">
        <w:t>p</w:t>
      </w:r>
      <w:r w:rsidR="00C67B75" w:rsidRPr="0080050C">
        <w:t>rofi</w:t>
      </w:r>
      <w:r w:rsidR="003D1B67" w:rsidRPr="0080050C">
        <w:t>tDataWarehouseQuick</w:t>
      </w:r>
      <w:r w:rsidR="005806A7" w:rsidRPr="0080050C">
        <w:t>s</w:t>
      </w:r>
      <w:r w:rsidR="003D1B67" w:rsidRPr="0080050C">
        <w:t>tart</w:t>
      </w:r>
      <w:r w:rsidR="00C60055" w:rsidRPr="0080050C">
        <w:t>”</w:t>
      </w:r>
      <w:r w:rsidR="00855A4B" w:rsidRPr="0080050C">
        <w:t xml:space="preserve"> d</w:t>
      </w:r>
      <w:r w:rsidR="00C60055" w:rsidRPr="0080050C">
        <w:t xml:space="preserve">efine object like </w:t>
      </w:r>
      <w:r w:rsidR="00855A4B" w:rsidRPr="0080050C">
        <w:t>below</w:t>
      </w:r>
      <w:r w:rsidR="00C60055" w:rsidRPr="0080050C">
        <w:t>.</w:t>
      </w:r>
    </w:p>
    <w:p w14:paraId="2F8D67C0" w14:textId="34F023E6" w:rsidR="00327FF5" w:rsidRPr="0080050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80050C">
        <w:rPr>
          <w:rFonts w:ascii="Lucida Console" w:hAnsi="Lucida Console" w:cs="Lucida Console"/>
          <w:color w:val="auto"/>
          <w:sz w:val="18"/>
          <w:szCs w:val="18"/>
        </w:rPr>
        <w:t xml:space="preserve">@{Environment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"Dev"</w:t>
      </w:r>
      <w:r w:rsidRPr="0080050C">
        <w:rPr>
          <w:rFonts w:ascii="Lucida Console" w:hAnsi="Lucida Console" w:cs="Lucida Console"/>
          <w:color w:val="auto"/>
          <w:sz w:val="18"/>
          <w:szCs w:val="18"/>
        </w:rPr>
        <w:t xml:space="preserve">; Project </w:t>
      </w:r>
      <w:r w:rsidRPr="0080050C">
        <w:rPr>
          <w:rFonts w:ascii="Lucida Console" w:hAnsi="Lucida Console" w:cs="Lucida Console"/>
          <w:color w:val="696969"/>
          <w:sz w:val="18"/>
          <w:szCs w:val="18"/>
        </w:rPr>
        <w:t>=</w:t>
      </w:r>
      <w:r w:rsidRPr="0080050C">
        <w:rPr>
          <w:rFonts w:ascii="Lucida Console" w:hAnsi="Lucida Console" w:cs="Lucida Console"/>
          <w:color w:val="auto"/>
          <w:sz w:val="18"/>
          <w:szCs w:val="18"/>
        </w:rPr>
        <w:t xml:space="preserve"> </w:t>
      </w:r>
      <w:r w:rsidRPr="0080050C">
        <w:rPr>
          <w:rFonts w:ascii="Lucida Console" w:hAnsi="Lucida Console" w:cs="Lucida Console"/>
          <w:color w:val="8B0000"/>
          <w:sz w:val="18"/>
          <w:szCs w:val="18"/>
        </w:rPr>
        <w:t>"</w:t>
      </w:r>
      <w:r w:rsidR="003D1B67" w:rsidRPr="0080050C">
        <w:rPr>
          <w:rFonts w:ascii="Lucida Console" w:hAnsi="Lucida Console"/>
          <w:color w:val="B32414" w:themeColor="accent6" w:themeShade="BF"/>
          <w:sz w:val="18"/>
        </w:rPr>
        <w:t>Non</w:t>
      </w:r>
      <w:r w:rsidR="00D00832" w:rsidRPr="0080050C">
        <w:rPr>
          <w:rFonts w:ascii="Lucida Console" w:hAnsi="Lucida Console"/>
          <w:color w:val="B32414" w:themeColor="accent6" w:themeShade="BF"/>
          <w:sz w:val="18"/>
        </w:rPr>
        <w:t>p</w:t>
      </w:r>
      <w:r w:rsidR="003D1B67" w:rsidRPr="0080050C">
        <w:rPr>
          <w:rFonts w:ascii="Lucida Console" w:hAnsi="Lucida Console"/>
          <w:color w:val="B32414" w:themeColor="accent6" w:themeShade="BF"/>
          <w:sz w:val="18"/>
        </w:rPr>
        <w:t>rofitDataWarehouseQuick</w:t>
      </w:r>
      <w:r w:rsidR="00D00832" w:rsidRPr="0080050C">
        <w:rPr>
          <w:rFonts w:ascii="Lucida Console" w:hAnsi="Lucida Console"/>
          <w:color w:val="B32414" w:themeColor="accent6" w:themeShade="BF"/>
          <w:sz w:val="18"/>
        </w:rPr>
        <w:t>s</w:t>
      </w:r>
      <w:r w:rsidR="003D1B67" w:rsidRPr="0080050C">
        <w:rPr>
          <w:rFonts w:ascii="Lucida Console" w:hAnsi="Lucida Console"/>
          <w:color w:val="B32414" w:themeColor="accent6" w:themeShade="BF"/>
          <w:sz w:val="18"/>
        </w:rPr>
        <w:t>tart</w:t>
      </w:r>
      <w:r w:rsidRPr="0080050C">
        <w:rPr>
          <w:rFonts w:ascii="Lucida Console" w:hAnsi="Lucida Console" w:cs="Lucida Console"/>
          <w:color w:val="8B0000"/>
          <w:sz w:val="18"/>
          <w:szCs w:val="18"/>
        </w:rPr>
        <w:t>"</w:t>
      </w:r>
      <w:r w:rsidRPr="0080050C">
        <w:rPr>
          <w:rFonts w:ascii="Lucida Console" w:hAnsi="Lucida Console" w:cs="Lucida Console"/>
          <w:color w:val="auto"/>
          <w:sz w:val="18"/>
          <w:szCs w:val="18"/>
        </w:rPr>
        <w:t>}</w:t>
      </w:r>
    </w:p>
    <w:p w14:paraId="49A9BB9D" w14:textId="77777777" w:rsidR="00C60055" w:rsidRPr="0080050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80050C" w:rsidRDefault="00C60055" w:rsidP="00643962">
      <w:pPr>
        <w:shd w:val="clear" w:color="auto" w:fill="FFFFFF"/>
        <w:autoSpaceDE w:val="0"/>
        <w:autoSpaceDN w:val="0"/>
        <w:adjustRightInd w:val="0"/>
        <w:spacing w:after="0"/>
      </w:pPr>
      <w:r w:rsidRPr="0080050C">
        <w:t>Remarks:</w:t>
      </w:r>
      <w:r w:rsidR="00855A4B" w:rsidRPr="0080050C">
        <w:t xml:space="preserve"> </w:t>
      </w:r>
      <w:r w:rsidRPr="0080050C">
        <w:t xml:space="preserve"> </w:t>
      </w:r>
      <w:r w:rsidR="007575E3" w:rsidRPr="0080050C">
        <w:t xml:space="preserve">To add more tags just add </w:t>
      </w:r>
      <w:r w:rsidR="00CC40CE" w:rsidRPr="0080050C">
        <w:t xml:space="preserve">additional </w:t>
      </w:r>
      <w:r w:rsidR="00785964" w:rsidRPr="0080050C">
        <w:rPr>
          <w:rFonts w:ascii="Lucida Console" w:hAnsi="Lucida Console" w:cs="Lucida Console"/>
          <w:noProof w:val="0"/>
          <w:color w:val="auto"/>
          <w:sz w:val="18"/>
          <w:szCs w:val="18"/>
        </w:rPr>
        <w:t>TagName</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696969"/>
          <w:sz w:val="18"/>
          <w:szCs w:val="18"/>
        </w:rPr>
        <w:t>=</w:t>
      </w:r>
      <w:r w:rsidR="007575E3" w:rsidRPr="0080050C">
        <w:rPr>
          <w:rFonts w:ascii="Lucida Console" w:hAnsi="Lucida Console" w:cs="Lucida Console"/>
          <w:noProof w:val="0"/>
          <w:color w:val="auto"/>
          <w:sz w:val="18"/>
          <w:szCs w:val="18"/>
        </w:rPr>
        <w:t xml:space="preserve"> </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TagValue</w:t>
      </w:r>
      <w:r w:rsidR="007575E3" w:rsidRPr="0080050C">
        <w:rPr>
          <w:rFonts w:ascii="Lucida Console" w:hAnsi="Lucida Console" w:cs="Lucida Console"/>
          <w:noProof w:val="0"/>
          <w:color w:val="8B0000"/>
          <w:sz w:val="18"/>
          <w:szCs w:val="18"/>
        </w:rPr>
        <w:t>"</w:t>
      </w:r>
      <w:r w:rsidR="00785964" w:rsidRPr="0080050C">
        <w:rPr>
          <w:rFonts w:ascii="Lucida Console" w:hAnsi="Lucida Console" w:cs="Lucida Console"/>
          <w:noProof w:val="0"/>
          <w:color w:val="8B0000"/>
          <w:sz w:val="18"/>
          <w:szCs w:val="18"/>
        </w:rPr>
        <w:t xml:space="preserve">; </w:t>
      </w:r>
      <w:r w:rsidR="00990CDA" w:rsidRPr="0080050C">
        <w:t>Tag</w:t>
      </w:r>
      <w:r w:rsidR="00AB3475" w:rsidRPr="0080050C">
        <w:t xml:space="preserve"> Names and V</w:t>
      </w:r>
      <w:r w:rsidRPr="0080050C">
        <w:t>alue</w:t>
      </w:r>
      <w:r w:rsidR="00990CDA" w:rsidRPr="0080050C">
        <w:t xml:space="preserve">s </w:t>
      </w:r>
      <w:r w:rsidRPr="0080050C">
        <w:t>must not contain spaces.</w:t>
      </w:r>
      <w:r w:rsidR="006D5990" w:rsidRPr="0080050C">
        <w:t xml:space="preserve"> This parameter is optional and have</w:t>
      </w:r>
      <w:r w:rsidR="00863C42" w:rsidRPr="0080050C">
        <w:t xml:space="preserve"> default value assigned as above example.</w:t>
      </w:r>
      <w:r w:rsidR="00327FF5" w:rsidRPr="0080050C">
        <w:t xml:space="preserve"> Environment should conform with “$Environment” parameter.</w:t>
      </w:r>
    </w:p>
    <w:p w14:paraId="022D6117" w14:textId="77777777" w:rsidR="00223052" w:rsidRPr="0080050C" w:rsidRDefault="00223052" w:rsidP="00643962">
      <w:pPr>
        <w:shd w:val="clear" w:color="auto" w:fill="FFFFFF"/>
        <w:autoSpaceDE w:val="0"/>
        <w:autoSpaceDN w:val="0"/>
        <w:adjustRightInd w:val="0"/>
        <w:spacing w:after="0"/>
      </w:pPr>
    </w:p>
    <w:p w14:paraId="6905EB3A" w14:textId="2BC2BCCA" w:rsidR="00223052" w:rsidRPr="0080050C" w:rsidRDefault="00223052" w:rsidP="00643962">
      <w:pPr>
        <w:shd w:val="clear" w:color="auto" w:fill="FFFFFF"/>
        <w:autoSpaceDE w:val="0"/>
        <w:autoSpaceDN w:val="0"/>
        <w:adjustRightInd w:val="0"/>
        <w:spacing w:after="0"/>
      </w:pPr>
      <w:r w:rsidRPr="0080050C">
        <w:rPr>
          <w:b/>
        </w:rPr>
        <w:t>$DeveloperGroupName</w:t>
      </w:r>
      <w:r w:rsidRPr="0080050C">
        <w:t xml:space="preserve"> – defines </w:t>
      </w:r>
      <w:r w:rsidR="00A61BDA" w:rsidRPr="0080050C">
        <w:t xml:space="preserve">the </w:t>
      </w:r>
      <w:r w:rsidRPr="0080050C">
        <w:t xml:space="preserve">name for the developer group name that had been created in Azure Active Directory. This Group will be assigned </w:t>
      </w:r>
      <w:r w:rsidR="00872D7D" w:rsidRPr="0080050C">
        <w:t xml:space="preserve">to allow </w:t>
      </w:r>
      <w:r w:rsidR="00861C4A" w:rsidRPr="0080050C">
        <w:t>deve</w:t>
      </w:r>
      <w:r w:rsidR="00A61BDA" w:rsidRPr="0080050C">
        <w:t>l</w:t>
      </w:r>
      <w:r w:rsidR="00861C4A" w:rsidRPr="0080050C">
        <w:t xml:space="preserve">oper </w:t>
      </w:r>
      <w:r w:rsidR="00872D7D" w:rsidRPr="0080050C">
        <w:t>access to all resources</w:t>
      </w:r>
      <w:r w:rsidR="008004B7" w:rsidRPr="0080050C">
        <w:t>.</w:t>
      </w:r>
    </w:p>
    <w:p w14:paraId="137FE225" w14:textId="6DA428B2" w:rsidR="008004B7" w:rsidRPr="0080050C" w:rsidRDefault="008004B7" w:rsidP="00643962">
      <w:pPr>
        <w:shd w:val="clear" w:color="auto" w:fill="FFFFFF"/>
        <w:autoSpaceDE w:val="0"/>
        <w:autoSpaceDN w:val="0"/>
        <w:adjustRightInd w:val="0"/>
        <w:spacing w:after="0"/>
      </w:pPr>
      <w:r w:rsidRPr="0080050C">
        <w:t xml:space="preserve">Name should be exactly the same as created in </w:t>
      </w:r>
      <w:r w:rsidR="00A61BDA" w:rsidRPr="0080050C">
        <w:t xml:space="preserve">the </w:t>
      </w:r>
      <w:r w:rsidRPr="0080050C">
        <w:t>pre</w:t>
      </w:r>
      <w:r w:rsidR="009C07DE" w:rsidRPr="0080050C">
        <w:t>requisit</w:t>
      </w:r>
      <w:r w:rsidR="00A61BDA" w:rsidRPr="0080050C">
        <w:t>e</w:t>
      </w:r>
      <w:r w:rsidR="009C07DE" w:rsidRPr="0080050C">
        <w:t>s step</w:t>
      </w:r>
      <w:r w:rsidR="00861C4A" w:rsidRPr="0080050C">
        <w:t>.</w:t>
      </w:r>
    </w:p>
    <w:p w14:paraId="5393E07F" w14:textId="50C519B6"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DEVELOPER</w:t>
      </w:r>
    </w:p>
    <w:p w14:paraId="769B859E" w14:textId="77777777" w:rsidR="008004B7" w:rsidRPr="0080050C" w:rsidRDefault="008004B7" w:rsidP="00643962">
      <w:pPr>
        <w:shd w:val="clear" w:color="auto" w:fill="FFFFFF"/>
        <w:autoSpaceDE w:val="0"/>
        <w:autoSpaceDN w:val="0"/>
        <w:adjustRightInd w:val="0"/>
        <w:spacing w:after="0"/>
      </w:pPr>
    </w:p>
    <w:p w14:paraId="613C3E25" w14:textId="1ABE54ED" w:rsidR="0058026A" w:rsidRPr="0080050C" w:rsidRDefault="00223052" w:rsidP="0058026A">
      <w:pPr>
        <w:shd w:val="clear" w:color="auto" w:fill="FFFFFF"/>
        <w:autoSpaceDE w:val="0"/>
        <w:autoSpaceDN w:val="0"/>
        <w:adjustRightInd w:val="0"/>
        <w:spacing w:after="0"/>
      </w:pPr>
      <w:r w:rsidRPr="0080050C">
        <w:rPr>
          <w:b/>
        </w:rPr>
        <w:t>$AdminGroupName</w:t>
      </w:r>
      <w:r w:rsidR="0058026A" w:rsidRPr="0080050C">
        <w:t xml:space="preserve">– defines </w:t>
      </w:r>
      <w:r w:rsidR="00A61BDA" w:rsidRPr="0080050C">
        <w:t xml:space="preserve">the </w:t>
      </w:r>
      <w:r w:rsidR="0058026A" w:rsidRPr="0080050C">
        <w:t>name for the administrator group name that had been created in Azure Active Directory. This Group will be assigned to allow admin access to all resources.</w:t>
      </w:r>
    </w:p>
    <w:p w14:paraId="609A2309" w14:textId="36257583" w:rsidR="00223052" w:rsidRPr="0080050C" w:rsidRDefault="0058026A" w:rsidP="00643962">
      <w:pPr>
        <w:shd w:val="clear" w:color="auto" w:fill="FFFFFF"/>
        <w:autoSpaceDE w:val="0"/>
        <w:autoSpaceDN w:val="0"/>
        <w:adjustRightInd w:val="0"/>
        <w:spacing w:after="0"/>
      </w:pPr>
      <w:r w:rsidRPr="0080050C">
        <w:t xml:space="preserve">Name should be exactly the same as created in </w:t>
      </w:r>
      <w:r w:rsidR="00A97F9B" w:rsidRPr="0080050C">
        <w:t xml:space="preserve">the </w:t>
      </w:r>
      <w:r w:rsidRPr="0080050C">
        <w:t>prerequisit</w:t>
      </w:r>
      <w:r w:rsidR="00A97F9B" w:rsidRPr="0080050C">
        <w:t>e</w:t>
      </w:r>
      <w:r w:rsidRPr="0080050C">
        <w:t>s step</w:t>
      </w:r>
      <w:r w:rsidR="00861C4A" w:rsidRPr="0080050C">
        <w:t>.</w:t>
      </w:r>
    </w:p>
    <w:p w14:paraId="76A48DD3" w14:textId="57029CF5" w:rsidR="0058026A" w:rsidRPr="0080050C" w:rsidRDefault="0058026A" w:rsidP="0058026A">
      <w:pPr>
        <w:shd w:val="clear" w:color="auto" w:fill="FFFFFF"/>
        <w:autoSpaceDE w:val="0"/>
        <w:autoSpaceDN w:val="0"/>
        <w:adjustRightInd w:val="0"/>
        <w:spacing w:after="0"/>
        <w:rPr>
          <w:b/>
          <w:bCs/>
          <w:iCs/>
        </w:rPr>
      </w:pPr>
      <w:r w:rsidRPr="0080050C">
        <w:rPr>
          <w:bCs/>
          <w:iCs/>
        </w:rPr>
        <w:t xml:space="preserve">e.g. </w:t>
      </w:r>
      <w:r w:rsidR="00AF1C23" w:rsidRPr="0080050C">
        <w:rPr>
          <w:b/>
          <w:bCs/>
          <w:iCs/>
        </w:rPr>
        <w:t>AAD-GRP-</w:t>
      </w:r>
      <w:r w:rsidR="008D3042" w:rsidRPr="0080050C">
        <w:rPr>
          <w:b/>
          <w:bCs/>
          <w:iCs/>
        </w:rPr>
        <w:t>QUICKSTART</w:t>
      </w:r>
      <w:r w:rsidR="00AF1C23" w:rsidRPr="0080050C">
        <w:rPr>
          <w:b/>
          <w:bCs/>
          <w:iCs/>
        </w:rPr>
        <w:t>-DEV-</w:t>
      </w:r>
      <w:r w:rsidRPr="0080050C">
        <w:rPr>
          <w:b/>
          <w:bCs/>
          <w:iCs/>
        </w:rPr>
        <w:t>ADMIN</w:t>
      </w:r>
    </w:p>
    <w:p w14:paraId="1DAFD4CD" w14:textId="48170041" w:rsidR="00AD7C78" w:rsidRPr="0080050C" w:rsidRDefault="00AD7C78" w:rsidP="004160A7"/>
    <w:p w14:paraId="7085CF17" w14:textId="078F5612" w:rsidR="0053740F" w:rsidRPr="0080050C" w:rsidRDefault="00985996" w:rsidP="002D2569">
      <w:pPr>
        <w:pStyle w:val="Heading4"/>
      </w:pPr>
      <w:r w:rsidRPr="0080050C">
        <w:t>Naming Configuration Setup</w:t>
      </w:r>
    </w:p>
    <w:p w14:paraId="4918B1BA" w14:textId="41B2CA7A" w:rsidR="00CB5FD0" w:rsidRPr="0080050C" w:rsidRDefault="007E7398" w:rsidP="007E7398">
      <w:r w:rsidRPr="0080050C">
        <w:t xml:space="preserve">This section </w:t>
      </w:r>
      <w:r w:rsidR="005A5ABB" w:rsidRPr="0080050C">
        <w:t>desc</w:t>
      </w:r>
      <w:r w:rsidR="00C2138A" w:rsidRPr="0080050C">
        <w:t>ri</w:t>
      </w:r>
      <w:r w:rsidR="005A5ABB" w:rsidRPr="0080050C">
        <w:t xml:space="preserve">bes </w:t>
      </w:r>
      <w:r w:rsidR="00077B2E" w:rsidRPr="0080050C">
        <w:t>how</w:t>
      </w:r>
      <w:r w:rsidR="0023460C" w:rsidRPr="0080050C">
        <w:t xml:space="preserve"> the</w:t>
      </w:r>
      <w:r w:rsidR="00077B2E" w:rsidRPr="0080050C">
        <w:t xml:space="preserve"> </w:t>
      </w:r>
      <w:r w:rsidR="00B94AE0" w:rsidRPr="0080050C">
        <w:t>naming convention</w:t>
      </w:r>
      <w:r w:rsidR="0023460C" w:rsidRPr="0080050C">
        <w:t>s</w:t>
      </w:r>
      <w:r w:rsidR="00B94AE0" w:rsidRPr="0080050C">
        <w:t xml:space="preserve"> are created</w:t>
      </w:r>
      <w:r w:rsidR="00FE70DF" w:rsidRPr="0080050C">
        <w:t xml:space="preserve"> for </w:t>
      </w:r>
      <w:r w:rsidR="0023460C" w:rsidRPr="0080050C">
        <w:t xml:space="preserve">the </w:t>
      </w:r>
      <w:r w:rsidR="00FE70DF" w:rsidRPr="0080050C">
        <w:t>Azure Resources.</w:t>
      </w:r>
      <w:r w:rsidR="007D18D7" w:rsidRPr="0080050C">
        <w:t xml:space="preserve"> This process </w:t>
      </w:r>
      <w:r w:rsidR="0023460C" w:rsidRPr="0080050C">
        <w:t xml:space="preserve">is executed </w:t>
      </w:r>
      <w:r w:rsidR="00DB1B97" w:rsidRPr="0080050C">
        <w:t>as part of</w:t>
      </w:r>
      <w:r w:rsidR="003D1D47" w:rsidRPr="0080050C">
        <w:t xml:space="preserve"> </w:t>
      </w:r>
      <w:r w:rsidR="007D18D7" w:rsidRPr="0080050C">
        <w:t xml:space="preserve">the PowerShell deployment script. </w:t>
      </w:r>
      <w:r w:rsidR="00B21634" w:rsidRPr="0080050C">
        <w:t>The s</w:t>
      </w:r>
      <w:r w:rsidR="00D759C8" w:rsidRPr="0080050C">
        <w:t>c</w:t>
      </w:r>
      <w:r w:rsidR="00B21634" w:rsidRPr="0080050C">
        <w:t>r</w:t>
      </w:r>
      <w:r w:rsidR="00D759C8" w:rsidRPr="0080050C">
        <w:t>ipt contains</w:t>
      </w:r>
      <w:r w:rsidR="00943E00" w:rsidRPr="0080050C">
        <w:t xml:space="preserve"> code that </w:t>
      </w:r>
      <w:r w:rsidR="00B106F8" w:rsidRPr="0080050C">
        <w:t>convert</w:t>
      </w:r>
      <w:r w:rsidR="003D1D47" w:rsidRPr="0080050C">
        <w:t>s the</w:t>
      </w:r>
      <w:r w:rsidR="00B106F8" w:rsidRPr="0080050C">
        <w:t xml:space="preserve"> provided parameters into </w:t>
      </w:r>
      <w:r w:rsidR="003E7E84" w:rsidRPr="0080050C">
        <w:t>resource names</w:t>
      </w:r>
      <w:r w:rsidRPr="0080050C">
        <w:t xml:space="preserve">. </w:t>
      </w:r>
      <w:r w:rsidR="00EB4279" w:rsidRPr="0080050C">
        <w:t>It is recommended not</w:t>
      </w:r>
      <w:r w:rsidR="005E07B5" w:rsidRPr="0080050C">
        <w:t xml:space="preserve"> to</w:t>
      </w:r>
      <w:r w:rsidR="00EB4279" w:rsidRPr="0080050C">
        <w:t xml:space="preserve"> change this </w:t>
      </w:r>
      <w:r w:rsidR="00E25B26" w:rsidRPr="0080050C">
        <w:t>section</w:t>
      </w:r>
      <w:r w:rsidR="00392A3B" w:rsidRPr="0080050C">
        <w:t xml:space="preserve"> unless </w:t>
      </w:r>
      <w:r w:rsidR="00A825A1" w:rsidRPr="0080050C">
        <w:t>needed</w:t>
      </w:r>
      <w:r w:rsidR="005E07B5" w:rsidRPr="0080050C">
        <w:t>.</w:t>
      </w:r>
      <w:r w:rsidR="0060068C" w:rsidRPr="0080050C">
        <w:t xml:space="preserve"> </w:t>
      </w:r>
      <w:r w:rsidR="00793B49" w:rsidRPr="0080050C">
        <w:t xml:space="preserve">This </w:t>
      </w:r>
      <w:r w:rsidR="003D1D47" w:rsidRPr="0080050C">
        <w:t xml:space="preserve">section of </w:t>
      </w:r>
      <w:r w:rsidR="00793B49" w:rsidRPr="0080050C">
        <w:t xml:space="preserve">code does not have to be modified unless different naming conventions are required. </w:t>
      </w:r>
      <w:r w:rsidR="0060068C" w:rsidRPr="0080050C">
        <w:t xml:space="preserve">Modification </w:t>
      </w:r>
      <w:r w:rsidR="00CD300B">
        <w:t xml:space="preserve">to </w:t>
      </w:r>
      <w:r w:rsidR="0060068C" w:rsidRPr="0080050C">
        <w:t>this section may cause script to fail</w:t>
      </w:r>
      <w:r w:rsidR="00232AB4" w:rsidRPr="0080050C">
        <w:t>.</w:t>
      </w:r>
    </w:p>
    <w:p w14:paraId="35089DD0" w14:textId="4673F860" w:rsidR="00CB5FD0" w:rsidRPr="0080050C" w:rsidRDefault="00423C27" w:rsidP="007E7398">
      <w:r>
        <w:drawing>
          <wp:inline distT="0" distB="0" distL="0" distR="0" wp14:anchorId="6A0C473A" wp14:editId="53351FD9">
            <wp:extent cx="3241623" cy="1763572"/>
            <wp:effectExtent l="0" t="0" r="0" b="8255"/>
            <wp:docPr id="8695865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241623" cy="1763572"/>
                    </a:xfrm>
                    <a:prstGeom prst="rect">
                      <a:avLst/>
                    </a:prstGeom>
                  </pic:spPr>
                </pic:pic>
              </a:graphicData>
            </a:graphic>
          </wp:inline>
        </w:drawing>
      </w:r>
    </w:p>
    <w:p w14:paraId="67DF0F22" w14:textId="3D8FFFE8" w:rsidR="00E870D4" w:rsidRPr="0080050C" w:rsidRDefault="00E74A4D" w:rsidP="007E7398">
      <w:r w:rsidRPr="0080050C">
        <w:t>Azure resource n</w:t>
      </w:r>
      <w:r w:rsidR="00E870D4" w:rsidRPr="0080050C">
        <w:t>ames</w:t>
      </w:r>
      <w:r w:rsidR="00303809" w:rsidRPr="0080050C">
        <w:t xml:space="preserve"> </w:t>
      </w:r>
      <w:r w:rsidR="00100794" w:rsidRPr="0080050C">
        <w:t>are c</w:t>
      </w:r>
      <w:r w:rsidR="003F4767" w:rsidRPr="0080050C">
        <w:t xml:space="preserve">omposed from parameters defined in param </w:t>
      </w:r>
      <w:r w:rsidR="00AA562B" w:rsidRPr="0080050C">
        <w:t>as stated below:</w:t>
      </w:r>
    </w:p>
    <w:p w14:paraId="16AF90DD" w14:textId="6F85CE3E" w:rsidR="00425F95" w:rsidRPr="0080050C" w:rsidRDefault="00794B09" w:rsidP="007E7398">
      <w:r w:rsidRPr="0080050C">
        <w:lastRenderedPageBreak/>
        <w:t>E</w:t>
      </w:r>
      <w:r w:rsidR="009E3034" w:rsidRPr="0080050C">
        <w:t>.g.</w:t>
      </w:r>
      <w:r w:rsidR="00521F16">
        <w:t xml:space="preserve"> </w:t>
      </w:r>
      <w:r w:rsidR="00425F95" w:rsidRPr="0080050C">
        <w:t>for parameters supplied in param section like this</w:t>
      </w:r>
      <w:r w:rsidR="00212064" w:rsidRPr="0080050C">
        <w:t>:</w:t>
      </w:r>
    </w:p>
    <w:p w14:paraId="6858FF6E" w14:textId="1513211A" w:rsidR="00B068C9" w:rsidRPr="0080050C" w:rsidRDefault="00B068C9" w:rsidP="002812FE">
      <w:pPr>
        <w:ind w:left="720"/>
      </w:pPr>
      <w:r w:rsidRPr="0080050C">
        <w:t xml:space="preserve">$ProjectName = </w:t>
      </w:r>
      <w:r w:rsidR="00FD7784" w:rsidRPr="0080050C">
        <w:t>quickstart</w:t>
      </w:r>
    </w:p>
    <w:p w14:paraId="580FBBF8" w14:textId="76AB0C5E" w:rsidR="0062336E" w:rsidRPr="0080050C" w:rsidRDefault="0062336E" w:rsidP="002812FE">
      <w:pPr>
        <w:ind w:left="720"/>
      </w:pPr>
      <w:r w:rsidRPr="0080050C">
        <w:t>$Location = suk</w:t>
      </w:r>
    </w:p>
    <w:p w14:paraId="1AED08E9" w14:textId="16C55A21" w:rsidR="00425F95" w:rsidRPr="0080050C" w:rsidRDefault="00425F95" w:rsidP="002812FE">
      <w:pPr>
        <w:ind w:left="720"/>
      </w:pPr>
      <w:r w:rsidRPr="0080050C">
        <w:t>$Environment = dev</w:t>
      </w:r>
    </w:p>
    <w:p w14:paraId="2C1AA4AD" w14:textId="737A81C5" w:rsidR="00425F95" w:rsidRPr="0080050C" w:rsidRDefault="0035776F" w:rsidP="007E7398">
      <w:r w:rsidRPr="0080050C">
        <w:t xml:space="preserve">The </w:t>
      </w:r>
      <w:r w:rsidR="00425F95" w:rsidRPr="0080050C">
        <w:t xml:space="preserve">Name </w:t>
      </w:r>
      <w:r w:rsidRPr="0080050C">
        <w:t>of</w:t>
      </w:r>
      <w:r w:rsidR="001F5272" w:rsidRPr="0080050C">
        <w:t xml:space="preserve"> the Key</w:t>
      </w:r>
      <w:r w:rsidRPr="0080050C">
        <w:t xml:space="preserve"> </w:t>
      </w:r>
      <w:r w:rsidR="001F5272" w:rsidRPr="0080050C">
        <w:t>Vault will be</w:t>
      </w:r>
    </w:p>
    <w:p w14:paraId="6C606510" w14:textId="3FC27162" w:rsidR="00430F4D" w:rsidRPr="0080050C" w:rsidRDefault="009E3034" w:rsidP="002812FE">
      <w:pPr>
        <w:ind w:left="720"/>
      </w:pPr>
      <w:r w:rsidRPr="0080050C">
        <w:t>$keyVault</w:t>
      </w:r>
      <w:r w:rsidR="00152CDC" w:rsidRPr="0080050C">
        <w:t xml:space="preserve"> = </w:t>
      </w:r>
      <w:r w:rsidR="007D4383" w:rsidRPr="0080050C">
        <w:t>$ProjectName +</w:t>
      </w:r>
      <w:r w:rsidR="009769DA" w:rsidRPr="0080050C">
        <w:t xml:space="preserve"> “kv” + $Location +</w:t>
      </w:r>
      <w:r w:rsidR="00425F95" w:rsidRPr="0080050C">
        <w:t xml:space="preserve"> </w:t>
      </w:r>
      <w:r w:rsidR="009769DA" w:rsidRPr="0080050C">
        <w:t>$</w:t>
      </w:r>
      <w:r w:rsidR="00B14A1F" w:rsidRPr="0080050C">
        <w:t>Environment</w:t>
      </w:r>
      <w:r w:rsidR="008E5958" w:rsidRPr="0080050C">
        <w:t xml:space="preserve"> </w:t>
      </w:r>
      <w:r w:rsidR="00D3651A" w:rsidRPr="0080050C">
        <w:t>=</w:t>
      </w:r>
      <w:r w:rsidR="008E5958" w:rsidRPr="0080050C">
        <w:t>&gt;</w:t>
      </w:r>
      <w:r w:rsidR="00D3651A" w:rsidRPr="0080050C">
        <w:t xml:space="preserve"> </w:t>
      </w:r>
      <w:r w:rsidR="00F739A9" w:rsidRPr="0080050C">
        <w:t>“</w:t>
      </w:r>
      <w:r w:rsidR="00E75A1E" w:rsidRPr="0080050C">
        <w:t>quickstart</w:t>
      </w:r>
      <w:r w:rsidR="00F739A9" w:rsidRPr="0080050C">
        <w:t>” + “k</w:t>
      </w:r>
      <w:r w:rsidR="00E75A1E" w:rsidRPr="0080050C">
        <w:t>v</w:t>
      </w:r>
      <w:r w:rsidR="00F739A9" w:rsidRPr="0080050C">
        <w:t>” + “suk” + “</w:t>
      </w:r>
      <w:r w:rsidR="0087183E" w:rsidRPr="0080050C">
        <w:t>dev</w:t>
      </w:r>
      <w:r w:rsidR="00F739A9" w:rsidRPr="0080050C">
        <w:t>”</w:t>
      </w:r>
      <w:r w:rsidR="008E5958" w:rsidRPr="0080050C">
        <w:t xml:space="preserve"> =&gt; “</w:t>
      </w:r>
      <w:r w:rsidR="003401FB" w:rsidRPr="0080050C">
        <w:rPr>
          <w:b/>
        </w:rPr>
        <w:t>quickstart</w:t>
      </w:r>
      <w:r w:rsidR="008E5958" w:rsidRPr="0080050C">
        <w:t>k</w:t>
      </w:r>
      <w:r w:rsidR="00E75A1E" w:rsidRPr="0080050C">
        <w:t>v</w:t>
      </w:r>
      <w:r w:rsidR="008E5958" w:rsidRPr="0080050C">
        <w:rPr>
          <w:b/>
        </w:rPr>
        <w:t>suk</w:t>
      </w:r>
      <w:r w:rsidR="008E5958" w:rsidRPr="0080050C">
        <w:t>dev”</w:t>
      </w:r>
      <w:bookmarkStart w:id="50" w:name="_Toc29193007"/>
      <w:bookmarkEnd w:id="50"/>
    </w:p>
    <w:p w14:paraId="09C0685B" w14:textId="78E1EBB5" w:rsidR="000C7A6A" w:rsidRPr="0080050C" w:rsidRDefault="007E0DDF">
      <w:r w:rsidRPr="0080050C">
        <w:t xml:space="preserve">If </w:t>
      </w:r>
      <w:r w:rsidR="00650703" w:rsidRPr="0080050C">
        <w:t xml:space="preserve">the </w:t>
      </w:r>
      <w:r w:rsidRPr="0080050C">
        <w:t xml:space="preserve">code responsible for </w:t>
      </w:r>
      <w:r w:rsidR="005432F2">
        <w:t xml:space="preserve">the </w:t>
      </w:r>
      <w:r w:rsidRPr="0080050C">
        <w:t xml:space="preserve">naming convention </w:t>
      </w:r>
      <w:r w:rsidR="005275CA" w:rsidRPr="0080050C">
        <w:t>is</w:t>
      </w:r>
      <w:r w:rsidRPr="0080050C">
        <w:t xml:space="preserve"> modified,</w:t>
      </w:r>
      <w:r w:rsidR="00AA753D" w:rsidRPr="0080050C">
        <w:t xml:space="preserve"> </w:t>
      </w:r>
      <w:r w:rsidR="00AA5264" w:rsidRPr="0080050C">
        <w:t>the R</w:t>
      </w:r>
      <w:r w:rsidR="00AA753D" w:rsidRPr="0080050C">
        <w:t xml:space="preserve">elease </w:t>
      </w:r>
      <w:r w:rsidR="00AA5264" w:rsidRPr="0080050C">
        <w:t>M</w:t>
      </w:r>
      <w:r w:rsidR="00AA753D" w:rsidRPr="0080050C">
        <w:t xml:space="preserve">anager </w:t>
      </w:r>
      <w:r w:rsidR="006E1667" w:rsidRPr="0080050C">
        <w:t xml:space="preserve">would need to </w:t>
      </w:r>
      <w:r w:rsidR="00AA753D" w:rsidRPr="0080050C">
        <w:t xml:space="preserve">make sure that </w:t>
      </w:r>
      <w:r w:rsidR="0044570D" w:rsidRPr="0080050C">
        <w:t xml:space="preserve">the </w:t>
      </w:r>
      <w:r w:rsidR="00274725" w:rsidRPr="0080050C">
        <w:t xml:space="preserve">new names are going to </w:t>
      </w:r>
      <w:r w:rsidR="008C4882" w:rsidRPr="0080050C">
        <w:t xml:space="preserve">be </w:t>
      </w:r>
      <w:r w:rsidR="007E37E7" w:rsidRPr="0080050C">
        <w:t>compatable</w:t>
      </w:r>
      <w:r w:rsidR="008C4882" w:rsidRPr="0080050C">
        <w:t xml:space="preserve"> </w:t>
      </w:r>
      <w:r w:rsidR="006E0D0A" w:rsidRPr="0080050C">
        <w:t>with</w:t>
      </w:r>
      <w:r w:rsidR="00274725" w:rsidRPr="0080050C">
        <w:t xml:space="preserve"> </w:t>
      </w:r>
      <w:r w:rsidR="00D346FE" w:rsidRPr="0080050C">
        <w:t xml:space="preserve">the </w:t>
      </w:r>
      <w:r w:rsidR="00274725" w:rsidRPr="0080050C">
        <w:t>naming convention</w:t>
      </w:r>
      <w:r w:rsidR="00AC2B34" w:rsidRPr="0080050C">
        <w:t xml:space="preserve"> </w:t>
      </w:r>
      <w:r w:rsidR="006E1667" w:rsidRPr="0080050C">
        <w:t>required by</w:t>
      </w:r>
      <w:r w:rsidR="00D346FE" w:rsidRPr="0080050C">
        <w:t xml:space="preserve"> </w:t>
      </w:r>
      <w:r w:rsidR="008C4882" w:rsidRPr="0080050C">
        <w:t xml:space="preserve">each </w:t>
      </w:r>
      <w:r w:rsidR="0050276A">
        <w:t>A</w:t>
      </w:r>
      <w:r w:rsidR="006E1667" w:rsidRPr="0080050C">
        <w:t>zure reso</w:t>
      </w:r>
      <w:r w:rsidR="007E37E7" w:rsidRPr="0080050C">
        <w:t>u</w:t>
      </w:r>
      <w:r w:rsidR="006E1667" w:rsidRPr="0080050C">
        <w:t>rces.</w:t>
      </w:r>
    </w:p>
    <w:p w14:paraId="7BC27015" w14:textId="08E4457E" w:rsidR="00E93C4A" w:rsidRPr="0080050C" w:rsidRDefault="0046311A" w:rsidP="00192FA0">
      <w:pPr>
        <w:pStyle w:val="Heading3"/>
      </w:pPr>
      <w:bookmarkStart w:id="51" w:name="_Toc30060805"/>
      <w:bookmarkStart w:id="52" w:name="_Toc30767792"/>
      <w:r w:rsidRPr="0080050C">
        <w:t>Run</w:t>
      </w:r>
      <w:r w:rsidR="008F6710" w:rsidRPr="0080050C">
        <w:t>ning</w:t>
      </w:r>
      <w:r w:rsidRPr="0080050C">
        <w:t xml:space="preserve"> </w:t>
      </w:r>
      <w:r w:rsidR="00BE7477" w:rsidRPr="0080050C">
        <w:t xml:space="preserve">the </w:t>
      </w:r>
      <w:r w:rsidRPr="0080050C">
        <w:t>Orchestration PowerShell script</w:t>
      </w:r>
      <w:bookmarkEnd w:id="51"/>
      <w:bookmarkEnd w:id="52"/>
    </w:p>
    <w:p w14:paraId="2DDDC3EF" w14:textId="5ACA3A32" w:rsidR="00674F89" w:rsidRPr="0080050C" w:rsidRDefault="00C7591B" w:rsidP="00192FA0">
      <w:r w:rsidRPr="0080050C">
        <w:t xml:space="preserve">To run </w:t>
      </w:r>
      <w:r w:rsidR="00EE5594" w:rsidRPr="0080050C">
        <w:t xml:space="preserve">the </w:t>
      </w:r>
      <w:r w:rsidR="2F4F1CE7" w:rsidRPr="0080050C">
        <w:t>PowerShell</w:t>
      </w:r>
      <w:r w:rsidRPr="0080050C">
        <w:t xml:space="preserve"> script</w:t>
      </w:r>
      <w:r w:rsidR="00040F08" w:rsidRPr="0080050C">
        <w:t xml:space="preserve">, </w:t>
      </w:r>
      <w:r w:rsidRPr="0080050C">
        <w:t xml:space="preserve">open it </w:t>
      </w:r>
      <w:r w:rsidR="00CC2E3A" w:rsidRPr="0080050C">
        <w:t>in Windows PowerShell ISE console</w:t>
      </w:r>
      <w:r w:rsidR="00DE522A" w:rsidRPr="0080050C">
        <w:t>.</w:t>
      </w:r>
      <w:r w:rsidR="002D74CB" w:rsidRPr="0080050C">
        <w:t xml:space="preserve"> When </w:t>
      </w:r>
      <w:r w:rsidR="00040F08" w:rsidRPr="0080050C">
        <w:t xml:space="preserve">the </w:t>
      </w:r>
      <w:r w:rsidR="002D74CB" w:rsidRPr="0080050C">
        <w:t>script opens</w:t>
      </w:r>
      <w:r w:rsidR="00040F08" w:rsidRPr="0080050C">
        <w:t>,</w:t>
      </w:r>
      <w:r w:rsidR="00DE522A" w:rsidRPr="0080050C">
        <w:t xml:space="preserve"> </w:t>
      </w:r>
      <w:r w:rsidR="00EE5594" w:rsidRPr="0080050C">
        <w:t xml:space="preserve">modify </w:t>
      </w:r>
      <w:r w:rsidR="00DE522A" w:rsidRPr="0080050C">
        <w:t>the parameters (if required)</w:t>
      </w:r>
      <w:r w:rsidR="002D74CB" w:rsidRPr="0080050C">
        <w:t xml:space="preserve"> and </w:t>
      </w:r>
      <w:r w:rsidR="00CC2E3A" w:rsidRPr="0080050C">
        <w:t xml:space="preserve">hit </w:t>
      </w:r>
      <w:r w:rsidR="00EE5594" w:rsidRPr="0080050C">
        <w:t xml:space="preserve">the </w:t>
      </w:r>
      <w:r w:rsidR="007C0312" w:rsidRPr="0080050C">
        <w:t xml:space="preserve">Run button </w:t>
      </w:r>
      <w:r w:rsidR="00CC2E3A" w:rsidRPr="0080050C">
        <w:t xml:space="preserve">or </w:t>
      </w:r>
      <w:r w:rsidR="00EE5594" w:rsidRPr="0080050C">
        <w:t xml:space="preserve">the </w:t>
      </w:r>
      <w:r w:rsidR="00CC2E3A" w:rsidRPr="0080050C">
        <w:t xml:space="preserve">F5 </w:t>
      </w:r>
      <w:r w:rsidR="00040F08" w:rsidRPr="0080050C">
        <w:t>key</w:t>
      </w:r>
      <w:r w:rsidR="00E93C4A" w:rsidRPr="0080050C">
        <w:t xml:space="preserve"> as </w:t>
      </w:r>
      <w:r w:rsidR="00B2370E">
        <w:t>i</w:t>
      </w:r>
      <w:r w:rsidR="00E93C4A" w:rsidRPr="0080050C">
        <w:t xml:space="preserve">n </w:t>
      </w:r>
      <w:r w:rsidR="00577851">
        <w:t>the below example</w:t>
      </w:r>
      <w:r w:rsidR="00E93C4A" w:rsidRPr="0080050C">
        <w:t xml:space="preserve">: </w:t>
      </w:r>
    </w:p>
    <w:p w14:paraId="6EC9010E" w14:textId="77777777" w:rsidR="00674F89" w:rsidRPr="0080050C" w:rsidRDefault="00C7591B" w:rsidP="00192FA0">
      <w:r w:rsidRPr="0080050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5">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p>
    <w:p w14:paraId="53BCC0CE" w14:textId="2FB285EF" w:rsidR="00F00CE7" w:rsidRPr="0080050C" w:rsidRDefault="008F4E12" w:rsidP="00047C16">
      <w:pPr>
        <w:pStyle w:val="ListParagraph"/>
        <w:numPr>
          <w:ilvl w:val="0"/>
          <w:numId w:val="66"/>
        </w:numPr>
      </w:pPr>
      <w:r w:rsidRPr="0080050C">
        <w:t>First</w:t>
      </w:r>
      <w:r w:rsidR="00874469" w:rsidRPr="0080050C">
        <w:t>,</w:t>
      </w:r>
      <w:r w:rsidRPr="0080050C">
        <w:t xml:space="preserve"> </w:t>
      </w:r>
      <w:r w:rsidR="00874469" w:rsidRPr="0080050C">
        <w:t>the</w:t>
      </w:r>
      <w:r w:rsidRPr="0080050C">
        <w:t xml:space="preserve"> c</w:t>
      </w:r>
      <w:r w:rsidR="00E178BC" w:rsidRPr="0080050C">
        <w:t>onsole will ask for mandatory parameters which need to be provided during execution</w:t>
      </w:r>
      <w:r w:rsidRPr="0080050C">
        <w:t>. Parameters can be typed</w:t>
      </w:r>
      <w:r w:rsidR="00F73DE4" w:rsidRPr="0080050C">
        <w:t>/</w:t>
      </w:r>
      <w:r w:rsidRPr="0080050C">
        <w:t>pasted</w:t>
      </w:r>
      <w:r w:rsidR="00F73DE4" w:rsidRPr="0080050C">
        <w:t xml:space="preserve"> in</w:t>
      </w:r>
      <w:r w:rsidRPr="0080050C">
        <w:t xml:space="preserve"> and accepted by hit</w:t>
      </w:r>
      <w:r w:rsidR="0060317B" w:rsidRPr="0080050C">
        <w:t>t</w:t>
      </w:r>
      <w:r w:rsidRPr="0080050C">
        <w:t xml:space="preserve">ing “Enter”. </w:t>
      </w:r>
    </w:p>
    <w:p w14:paraId="50767494" w14:textId="17E09089" w:rsidR="00F00CE7" w:rsidRPr="0080050C" w:rsidRDefault="008F4E12" w:rsidP="00047C16">
      <w:pPr>
        <w:pStyle w:val="ListParagraph"/>
        <w:numPr>
          <w:ilvl w:val="0"/>
          <w:numId w:val="66"/>
        </w:numPr>
      </w:pPr>
      <w:r w:rsidRPr="0080050C">
        <w:t>When the last mandatory parameter is provided</w:t>
      </w:r>
      <w:r w:rsidR="00DB03C1" w:rsidRPr="0080050C">
        <w:t xml:space="preserve">, </w:t>
      </w:r>
      <w:r w:rsidR="005B1C31" w:rsidRPr="0080050C">
        <w:t>a new window requesting to</w:t>
      </w:r>
      <w:r w:rsidR="0088168D" w:rsidRPr="0080050C">
        <w:t xml:space="preserve"> login to </w:t>
      </w:r>
      <w:ins w:id="53" w:author="Erin McHugh Saif" w:date="2020-01-24T11:09:00Z">
        <w:r w:rsidR="00941227">
          <w:t xml:space="preserve">the </w:t>
        </w:r>
      </w:ins>
      <w:r w:rsidR="0088168D" w:rsidRPr="0080050C">
        <w:t>Azure portal</w:t>
      </w:r>
      <w:r w:rsidR="005B1C31" w:rsidRPr="0080050C">
        <w:t xml:space="preserve"> will pop up</w:t>
      </w:r>
      <w:r w:rsidR="0088168D" w:rsidRPr="0080050C">
        <w:t>.</w:t>
      </w:r>
      <w:r w:rsidR="009519E6" w:rsidRPr="0080050C">
        <w:t xml:space="preserve"> Provide </w:t>
      </w:r>
      <w:r w:rsidR="005B1C31" w:rsidRPr="0080050C">
        <w:t xml:space="preserve">the admin </w:t>
      </w:r>
      <w:r w:rsidR="009519E6" w:rsidRPr="0080050C">
        <w:t xml:space="preserve">credentials </w:t>
      </w:r>
      <w:r w:rsidR="005B1C31" w:rsidRPr="0080050C">
        <w:t>used in the previous steps</w:t>
      </w:r>
      <w:r w:rsidR="009519E6" w:rsidRPr="0080050C">
        <w:t>.</w:t>
      </w:r>
      <w:r w:rsidR="00DB03C1" w:rsidRPr="0080050C">
        <w:t xml:space="preserve"> </w:t>
      </w:r>
    </w:p>
    <w:p w14:paraId="61CF4E64" w14:textId="0B1E5716" w:rsidR="00F00CE7" w:rsidRPr="0080050C" w:rsidRDefault="005B1C31" w:rsidP="006B7A1A">
      <w:pPr>
        <w:pStyle w:val="ListParagraph"/>
        <w:numPr>
          <w:ilvl w:val="0"/>
          <w:numId w:val="66"/>
        </w:numPr>
      </w:pPr>
      <w:r w:rsidRPr="0080050C">
        <w:t xml:space="preserve">Once the </w:t>
      </w:r>
      <w:r w:rsidR="008F4E12" w:rsidRPr="0080050C">
        <w:t>script start</w:t>
      </w:r>
      <w:r w:rsidRPr="0080050C">
        <w:t>s</w:t>
      </w:r>
      <w:r w:rsidR="008F4E12" w:rsidRPr="0080050C">
        <w:t xml:space="preserve"> </w:t>
      </w:r>
      <w:r w:rsidR="00DB03C1" w:rsidRPr="0080050C">
        <w:t>the</w:t>
      </w:r>
      <w:r w:rsidR="008F4E12" w:rsidRPr="0080050C">
        <w:t xml:space="preserve"> execu</w:t>
      </w:r>
      <w:r w:rsidR="00DB03C1" w:rsidRPr="0080050C">
        <w:t>t</w:t>
      </w:r>
      <w:r w:rsidR="008F4E12" w:rsidRPr="0080050C">
        <w:t>ion</w:t>
      </w:r>
      <w:r w:rsidRPr="0080050C">
        <w:t>,</w:t>
      </w:r>
      <w:r w:rsidR="008F4E12" w:rsidRPr="0080050C">
        <w:t xml:space="preserve"> events </w:t>
      </w:r>
      <w:r w:rsidR="005D0159" w:rsidRPr="0080050C">
        <w:t>should a</w:t>
      </w:r>
      <w:r w:rsidR="00F73DE4" w:rsidRPr="0080050C">
        <w:t>p</w:t>
      </w:r>
      <w:r w:rsidR="005D0159" w:rsidRPr="0080050C">
        <w:t>pe</w:t>
      </w:r>
      <w:r w:rsidRPr="0080050C">
        <w:t>ar</w:t>
      </w:r>
      <w:r w:rsidR="005D0159" w:rsidRPr="0080050C">
        <w:t xml:space="preserve"> in the output log.</w:t>
      </w:r>
      <w:r w:rsidR="008F4E12" w:rsidRPr="0080050C">
        <w:t xml:space="preserve"> </w:t>
      </w:r>
      <w:r w:rsidR="00DB03C1" w:rsidRPr="0080050C">
        <w:t>The script</w:t>
      </w:r>
      <w:r w:rsidR="00B16ED6" w:rsidRPr="0080050C">
        <w:t xml:space="preserve"> will execute for </w:t>
      </w:r>
      <w:r w:rsidR="00143E4A">
        <w:t>approximately</w:t>
      </w:r>
      <w:r w:rsidR="00143E4A" w:rsidRPr="0080050C">
        <w:t xml:space="preserve"> </w:t>
      </w:r>
      <w:r w:rsidR="00B16ED6" w:rsidRPr="0080050C">
        <w:t xml:space="preserve">15 minutes, but </w:t>
      </w:r>
      <w:r w:rsidR="0054562C" w:rsidRPr="0080050C">
        <w:t xml:space="preserve">may </w:t>
      </w:r>
      <w:r w:rsidR="00B16ED6" w:rsidRPr="0080050C">
        <w:t>take longer</w:t>
      </w:r>
      <w:r w:rsidR="004B7889" w:rsidRPr="0080050C">
        <w:t xml:space="preserve"> depending on the speed of the resource</w:t>
      </w:r>
      <w:r w:rsidR="006C4BF2" w:rsidRPr="0080050C">
        <w:t>’</w:t>
      </w:r>
      <w:r w:rsidR="004B7889" w:rsidRPr="0080050C">
        <w:t>s deployment.</w:t>
      </w:r>
      <w:r w:rsidR="00607C17" w:rsidRPr="0080050C">
        <w:t xml:space="preserve"> </w:t>
      </w:r>
    </w:p>
    <w:p w14:paraId="206344DF" w14:textId="6A1C7C09" w:rsidR="00315F0D" w:rsidRPr="006B7A1A" w:rsidRDefault="00801132" w:rsidP="006B7A1A">
      <w:pPr>
        <w:pStyle w:val="ListParagraph"/>
        <w:numPr>
          <w:ilvl w:val="0"/>
          <w:numId w:val="66"/>
        </w:numPr>
        <w:rPr>
          <w:rFonts w:eastAsia="Times New Roman" w:cs="Calibri"/>
          <w:color w:val="757575"/>
          <w:lang w:eastAsia="en-GB"/>
        </w:rPr>
      </w:pPr>
      <w:r w:rsidRPr="0080050C">
        <w:t>The</w:t>
      </w:r>
      <w:r w:rsidR="00607C17" w:rsidRPr="0080050C">
        <w:t xml:space="preserve"> </w:t>
      </w:r>
      <w:r w:rsidRPr="0080050C">
        <w:t xml:space="preserve">script </w:t>
      </w:r>
      <w:r w:rsidR="008F2CCF" w:rsidRPr="0080050C">
        <w:t>will</w:t>
      </w:r>
      <w:r w:rsidR="00607C17" w:rsidRPr="0080050C">
        <w:t xml:space="preserve"> check the progress and log it </w:t>
      </w:r>
      <w:r w:rsidR="007E48FF" w:rsidRPr="0080050C">
        <w:t>to console.</w:t>
      </w:r>
      <w:r w:rsidR="004B19E6" w:rsidRPr="006B7A1A">
        <w:rPr>
          <w:rFonts w:eastAsia="Times New Roman" w:cs="Calibri"/>
          <w:lang w:eastAsia="en-GB"/>
        </w:rPr>
        <w:t xml:space="preserve"> </w:t>
      </w:r>
      <w:r w:rsidR="00574EFA" w:rsidRPr="006B7A1A">
        <w:rPr>
          <w:rFonts w:eastAsia="Times New Roman" w:cs="Calibri"/>
          <w:lang w:eastAsia="en-GB"/>
        </w:rPr>
        <w:t>The s</w:t>
      </w:r>
      <w:r w:rsidR="004B19E6" w:rsidRPr="006B7A1A">
        <w:rPr>
          <w:rFonts w:eastAsia="Times New Roman" w:cs="Calibri"/>
          <w:lang w:eastAsia="en-GB"/>
        </w:rPr>
        <w:t xml:space="preserve">cript will finish successfully when </w:t>
      </w:r>
      <w:r w:rsidR="007D0B2B" w:rsidRPr="006B7A1A">
        <w:rPr>
          <w:rFonts w:eastAsia="Times New Roman" w:cs="Calibri"/>
          <w:lang w:eastAsia="en-GB"/>
        </w:rPr>
        <w:t>it logs th</w:t>
      </w:r>
      <w:r w:rsidR="005B1C31" w:rsidRPr="006B7A1A">
        <w:rPr>
          <w:rFonts w:eastAsia="Times New Roman" w:cs="Calibri"/>
          <w:lang w:eastAsia="en-GB"/>
        </w:rPr>
        <w:t>e</w:t>
      </w:r>
      <w:r w:rsidR="007D0B2B" w:rsidRPr="006B7A1A">
        <w:rPr>
          <w:rFonts w:eastAsia="Times New Roman" w:cs="Calibri"/>
          <w:lang w:eastAsia="en-GB"/>
        </w:rPr>
        <w:t xml:space="preserve"> message </w:t>
      </w:r>
      <w:r w:rsidR="004B19E6" w:rsidRPr="006B7A1A">
        <w:rPr>
          <w:rFonts w:eastAsia="Times New Roman" w:cs="Calibri"/>
          <w:lang w:eastAsia="en-GB"/>
        </w:rPr>
        <w:t>“### Script Executed Successfully - DeployOrchestrator”</w:t>
      </w:r>
      <w:r w:rsidR="007D0B2B" w:rsidRPr="006B7A1A">
        <w:rPr>
          <w:rFonts w:eastAsia="Times New Roman" w:cs="Calibri"/>
          <w:lang w:eastAsia="en-GB"/>
        </w:rPr>
        <w:t>.</w:t>
      </w:r>
    </w:p>
    <w:p w14:paraId="0684A36D" w14:textId="21C12361"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Failure </w:t>
      </w:r>
      <w:r w:rsidR="004B19E6" w:rsidRPr="0080050C">
        <w:rPr>
          <w:rFonts w:eastAsia="Times New Roman" w:cs="Calibri"/>
          <w:noProof w:val="0"/>
          <w:color w:val="757575"/>
          <w:szCs w:val="20"/>
          <w:lang w:eastAsia="en-GB"/>
        </w:rPr>
        <w:t xml:space="preserve">of the script </w:t>
      </w:r>
      <w:r w:rsidRPr="0080050C">
        <w:rPr>
          <w:rFonts w:eastAsia="Times New Roman" w:cs="Calibri"/>
          <w:noProof w:val="0"/>
          <w:color w:val="757575"/>
          <w:szCs w:val="20"/>
          <w:lang w:eastAsia="en-GB"/>
        </w:rPr>
        <w:t>can</w:t>
      </w:r>
      <w:r w:rsidR="00685F2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 xml:space="preserve">be identified </w:t>
      </w:r>
      <w:r w:rsidR="004B19E6" w:rsidRPr="0080050C">
        <w:rPr>
          <w:rFonts w:eastAsia="Times New Roman" w:cs="Calibri"/>
          <w:noProof w:val="0"/>
          <w:color w:val="757575"/>
          <w:szCs w:val="20"/>
          <w:lang w:eastAsia="en-GB"/>
        </w:rPr>
        <w:t>whe</w:t>
      </w:r>
      <w:r w:rsidR="00574EFA" w:rsidRPr="0080050C">
        <w:rPr>
          <w:rFonts w:eastAsia="Times New Roman" w:cs="Calibri"/>
          <w:noProof w:val="0"/>
          <w:color w:val="757575"/>
          <w:szCs w:val="20"/>
          <w:lang w:eastAsia="en-GB"/>
        </w:rPr>
        <w:t>n</w:t>
      </w:r>
      <w:r w:rsidRPr="0080050C">
        <w:rPr>
          <w:rFonts w:eastAsia="Times New Roman" w:cs="Calibri"/>
          <w:noProof w:val="0"/>
          <w:color w:val="757575"/>
          <w:szCs w:val="20"/>
          <w:lang w:eastAsia="en-GB"/>
        </w:rPr>
        <w:t xml:space="preserve"> there are exceptions outputted in red in the PowerShell ISE console. </w:t>
      </w:r>
      <w:r w:rsidR="00501961" w:rsidRPr="0080050C">
        <w:rPr>
          <w:rFonts w:eastAsia="Times New Roman" w:cs="Calibri"/>
          <w:noProof w:val="0"/>
          <w:color w:val="757575"/>
          <w:szCs w:val="20"/>
          <w:lang w:eastAsia="en-GB"/>
        </w:rPr>
        <w:t xml:space="preserve">The message </w:t>
      </w:r>
      <w:r w:rsidRPr="0080050C">
        <w:rPr>
          <w:rFonts w:eastAsia="Times New Roman" w:cs="Calibri"/>
          <w:noProof w:val="0"/>
          <w:color w:val="757575"/>
          <w:szCs w:val="20"/>
          <w:lang w:eastAsia="en-GB"/>
        </w:rPr>
        <w:t>“### Script Executed with Errors - DeployOrchestrator”</w:t>
      </w:r>
      <w:r w:rsidR="001E2C61" w:rsidRPr="0080050C">
        <w:rPr>
          <w:rFonts w:eastAsia="Times New Roman" w:cs="Calibri"/>
          <w:noProof w:val="0"/>
          <w:color w:val="757575"/>
          <w:szCs w:val="20"/>
          <w:lang w:eastAsia="en-GB"/>
        </w:rPr>
        <w:t xml:space="preserve"> will be logged to</w:t>
      </w:r>
      <w:r w:rsidR="00A07982" w:rsidRPr="0080050C">
        <w:rPr>
          <w:rFonts w:eastAsia="Times New Roman" w:cs="Calibri"/>
          <w:noProof w:val="0"/>
          <w:color w:val="757575"/>
          <w:szCs w:val="20"/>
          <w:lang w:eastAsia="en-GB"/>
        </w:rPr>
        <w:t xml:space="preserve"> the</w:t>
      </w:r>
      <w:r w:rsidR="001E2C61" w:rsidRPr="0080050C">
        <w:rPr>
          <w:rFonts w:eastAsia="Times New Roman" w:cs="Calibri"/>
          <w:noProof w:val="0"/>
          <w:color w:val="757575"/>
          <w:szCs w:val="20"/>
          <w:lang w:eastAsia="en-GB"/>
        </w:rPr>
        <w:t xml:space="preserve"> output</w:t>
      </w:r>
      <w:r w:rsidR="007E3DDF" w:rsidRPr="0080050C">
        <w:rPr>
          <w:rFonts w:eastAsia="Times New Roman" w:cs="Calibri"/>
          <w:noProof w:val="0"/>
          <w:color w:val="757575"/>
          <w:szCs w:val="20"/>
          <w:lang w:eastAsia="en-GB"/>
        </w:rPr>
        <w:t xml:space="preserve"> console in red.</w:t>
      </w:r>
    </w:p>
    <w:p w14:paraId="1D5C8CA6" w14:textId="407ED16A" w:rsidR="007E3DDF" w:rsidRPr="0080050C" w:rsidRDefault="00D37862" w:rsidP="004B19E6">
      <w:p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 detailed way of checking the deployment would be to perform a manual </w:t>
      </w:r>
      <w:r w:rsidR="002B26D3" w:rsidRPr="0080050C">
        <w:rPr>
          <w:rFonts w:eastAsia="Times New Roman" w:cs="Calibri"/>
          <w:noProof w:val="0"/>
          <w:color w:val="757575"/>
          <w:szCs w:val="20"/>
          <w:lang w:eastAsia="en-GB"/>
        </w:rPr>
        <w:t>check</w:t>
      </w:r>
      <w:r w:rsidRPr="0080050C">
        <w:rPr>
          <w:rFonts w:eastAsia="Times New Roman" w:cs="Calibri"/>
          <w:noProof w:val="0"/>
          <w:color w:val="757575"/>
          <w:szCs w:val="20"/>
          <w:lang w:eastAsia="en-GB"/>
        </w:rPr>
        <w:t xml:space="preserve"> for all the resources:</w:t>
      </w:r>
    </w:p>
    <w:p w14:paraId="7DFCA643" w14:textId="77777777" w:rsidR="007E3DDF"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Factory (ADF)</w:t>
      </w:r>
    </w:p>
    <w:p w14:paraId="608365F4"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is present in resource group</w:t>
      </w:r>
    </w:p>
    <w:p w14:paraId="2BEB272C" w14:textId="710A2B9D"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 xml:space="preserve">All ADF objects </w:t>
      </w:r>
      <w:r w:rsidR="004F09EF">
        <w:rPr>
          <w:rFonts w:eastAsia="Times New Roman" w:cs="Calibri"/>
          <w:noProof w:val="0"/>
          <w:color w:val="757575"/>
          <w:szCs w:val="20"/>
          <w:lang w:eastAsia="en-GB"/>
        </w:rPr>
        <w:t xml:space="preserve">are </w:t>
      </w:r>
      <w:r w:rsidRPr="0080050C">
        <w:rPr>
          <w:rFonts w:eastAsia="Times New Roman" w:cs="Calibri"/>
          <w:noProof w:val="0"/>
          <w:color w:val="757575"/>
          <w:szCs w:val="20"/>
          <w:lang w:eastAsia="en-GB"/>
        </w:rPr>
        <w:t>deployed</w:t>
      </w:r>
    </w:p>
    <w:p w14:paraId="774A7B2D" w14:textId="77777777" w:rsidR="00727C9D"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Linked Services Connections can be tested successfully</w:t>
      </w:r>
      <w:r w:rsidR="00727C9D" w:rsidRPr="0080050C">
        <w:rPr>
          <w:rFonts w:eastAsia="Times New Roman" w:cs="Calibri"/>
          <w:noProof w:val="0"/>
          <w:color w:val="757575"/>
          <w:szCs w:val="20"/>
          <w:lang w:eastAsia="en-GB"/>
        </w:rPr>
        <w:t xml:space="preserve"> in Azure Data Factory Portal</w:t>
      </w:r>
    </w:p>
    <w:p w14:paraId="7F647663"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ADF executes pipelines successfully (after post deployment scripts executed)</w:t>
      </w:r>
    </w:p>
    <w:p w14:paraId="4C1EBCB5" w14:textId="77777777" w:rsidR="00727C9D"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Key</w:t>
      </w:r>
      <w:r w:rsidR="002B26D3" w:rsidRPr="33574CD5">
        <w:rPr>
          <w:rFonts w:eastAsia="Times New Roman" w:cs="Calibri"/>
          <w:lang w:eastAsia="en-GB"/>
        </w:rPr>
        <w:t xml:space="preserve"> </w:t>
      </w:r>
      <w:r w:rsidRPr="33574CD5">
        <w:rPr>
          <w:rFonts w:eastAsia="Times New Roman" w:cs="Calibri"/>
          <w:lang w:eastAsia="en-GB"/>
        </w:rPr>
        <w:t>Vault (KV)</w:t>
      </w:r>
    </w:p>
    <w:p w14:paraId="523A58A0" w14:textId="77777777" w:rsidR="00550F92" w:rsidRPr="0080050C" w:rsidRDefault="00D70419"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P</w:t>
      </w:r>
      <w:r w:rsidR="00D37862" w:rsidRPr="0080050C">
        <w:rPr>
          <w:rFonts w:eastAsia="Times New Roman" w:cs="Calibri"/>
          <w:noProof w:val="0"/>
          <w:color w:val="757575"/>
          <w:szCs w:val="20"/>
          <w:lang w:eastAsia="en-GB"/>
        </w:rPr>
        <w:t>olicies are present</w:t>
      </w:r>
      <w:r w:rsidR="00550F92"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for AAD Groups and M</w:t>
      </w:r>
      <w:r w:rsidR="002B26D3" w:rsidRPr="0080050C">
        <w:rPr>
          <w:rFonts w:eastAsia="Times New Roman" w:cs="Calibri"/>
          <w:noProof w:val="0"/>
          <w:color w:val="757575"/>
          <w:szCs w:val="20"/>
          <w:lang w:eastAsia="en-GB"/>
        </w:rPr>
        <w:t xml:space="preserve">anaged Service Identities </w:t>
      </w:r>
      <w:r w:rsidR="00EF7B16" w:rsidRPr="0080050C">
        <w:rPr>
          <w:rFonts w:eastAsia="Times New Roman" w:cs="Calibri"/>
          <w:noProof w:val="0"/>
          <w:color w:val="757575"/>
          <w:szCs w:val="20"/>
          <w:lang w:eastAsia="en-GB"/>
        </w:rPr>
        <w:t>(</w:t>
      </w:r>
      <w:r w:rsidR="002B26D3" w:rsidRPr="0080050C">
        <w:rPr>
          <w:rFonts w:eastAsia="Times New Roman" w:cs="Calibri"/>
          <w:noProof w:val="0"/>
          <w:color w:val="757575"/>
          <w:szCs w:val="20"/>
          <w:lang w:eastAsia="en-GB"/>
        </w:rPr>
        <w:t>MSI) for ADF and SQL Server</w:t>
      </w:r>
    </w:p>
    <w:p w14:paraId="2366C90B" w14:textId="77777777" w:rsidR="00550F92"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Secrets are deployed</w:t>
      </w:r>
      <w:r w:rsidR="00D70419" w:rsidRPr="0080050C">
        <w:rPr>
          <w:rFonts w:eastAsia="Times New Roman" w:cs="Calibri"/>
          <w:noProof w:val="0"/>
          <w:color w:val="757575"/>
          <w:szCs w:val="20"/>
          <w:lang w:eastAsia="en-GB"/>
        </w:rPr>
        <w:t xml:space="preserve"> </w:t>
      </w:r>
    </w:p>
    <w:p w14:paraId="393B7972" w14:textId="57751C18"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SQL Server and Synapse Analytics</w:t>
      </w:r>
      <w:r w:rsidR="00C22F9A" w:rsidRPr="33574CD5">
        <w:rPr>
          <w:rFonts w:eastAsia="Times New Roman" w:cs="Calibri"/>
          <w:lang w:eastAsia="en-GB"/>
        </w:rPr>
        <w:t xml:space="preserve"> (</w:t>
      </w:r>
      <w:r w:rsidR="00515E49" w:rsidRPr="33574CD5">
        <w:rPr>
          <w:rFonts w:eastAsia="Times New Roman" w:cs="Calibri"/>
          <w:lang w:eastAsia="en-GB"/>
        </w:rPr>
        <w:t>f</w:t>
      </w:r>
      <w:r w:rsidR="00C22F9A" w:rsidRPr="33574CD5">
        <w:rPr>
          <w:rFonts w:eastAsia="Times New Roman" w:cs="Calibri"/>
          <w:lang w:eastAsia="en-GB"/>
        </w:rPr>
        <w:t>ormer Azure</w:t>
      </w:r>
      <w:r w:rsidR="00515E49" w:rsidRPr="33574CD5">
        <w:rPr>
          <w:rFonts w:eastAsia="Times New Roman" w:cs="Calibri"/>
          <w:lang w:eastAsia="en-GB"/>
        </w:rPr>
        <w:t xml:space="preserve"> Data Warehouse)</w:t>
      </w:r>
    </w:p>
    <w:p w14:paraId="39AEEB13"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w:t>
      </w:r>
      <w:r w:rsidR="002B26D3" w:rsidRPr="0080050C">
        <w:rPr>
          <w:rFonts w:eastAsia="Times New Roman" w:cs="Calibri"/>
          <w:noProof w:val="0"/>
          <w:color w:val="757575"/>
          <w:szCs w:val="20"/>
          <w:lang w:eastAsia="en-GB"/>
        </w:rPr>
        <w:t xml:space="preserve">QL </w:t>
      </w:r>
      <w:r w:rsidRPr="0080050C">
        <w:rPr>
          <w:rFonts w:eastAsia="Times New Roman" w:cs="Calibri"/>
          <w:noProof w:val="0"/>
          <w:color w:val="757575"/>
          <w:szCs w:val="20"/>
          <w:lang w:eastAsia="en-GB"/>
        </w:rPr>
        <w:t>Server is present in</w:t>
      </w:r>
      <w:r w:rsidR="001C18D7" w:rsidRPr="0080050C">
        <w:rPr>
          <w:rFonts w:eastAsia="Times New Roman" w:cs="Calibri"/>
          <w:noProof w:val="0"/>
          <w:color w:val="757575"/>
          <w:szCs w:val="20"/>
          <w:lang w:eastAsia="en-GB"/>
        </w:rPr>
        <w:t xml:space="preserve"> the</w:t>
      </w:r>
      <w:r w:rsidRPr="0080050C">
        <w:rPr>
          <w:rFonts w:eastAsia="Times New Roman" w:cs="Calibri"/>
          <w:noProof w:val="0"/>
          <w:color w:val="757575"/>
          <w:szCs w:val="20"/>
          <w:lang w:eastAsia="en-GB"/>
        </w:rPr>
        <w:t xml:space="preserve"> resource group</w:t>
      </w:r>
    </w:p>
    <w:p w14:paraId="067CF785"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Synaps</w:t>
      </w:r>
      <w:r w:rsidR="002B26D3" w:rsidRPr="0080050C">
        <w:rPr>
          <w:rFonts w:eastAsia="Times New Roman" w:cs="Calibri"/>
          <w:noProof w:val="0"/>
          <w:color w:val="757575"/>
          <w:szCs w:val="20"/>
          <w:lang w:eastAsia="en-GB"/>
        </w:rPr>
        <w:t>e</w:t>
      </w:r>
      <w:r w:rsidRPr="0080050C">
        <w:rPr>
          <w:rFonts w:eastAsia="Times New Roman" w:cs="Calibri"/>
          <w:noProof w:val="0"/>
          <w:color w:val="757575"/>
          <w:szCs w:val="20"/>
          <w:lang w:eastAsia="en-GB"/>
        </w:rPr>
        <w:t xml:space="preserve"> Analytics is present in resource group</w:t>
      </w:r>
    </w:p>
    <w:p w14:paraId="033064F7" w14:textId="77777777" w:rsidR="002B26D3" w:rsidRPr="0080050C" w:rsidRDefault="00D37862"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Object are deployed</w:t>
      </w:r>
    </w:p>
    <w:p w14:paraId="729DFB52"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All post deployment scripts execute successfully, control tables populated with the test entities</w:t>
      </w:r>
    </w:p>
    <w:p w14:paraId="31BF5D59"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IAM Permissions are assigned for ADF and SQL Server MSI</w:t>
      </w:r>
    </w:p>
    <w:p w14:paraId="156CE0BF" w14:textId="77777777" w:rsidR="00533A14" w:rsidRPr="0080050C" w:rsidRDefault="00533A14" w:rsidP="003C3E01">
      <w:pPr>
        <w:pStyle w:val="ListParagraph"/>
        <w:numPr>
          <w:ilvl w:val="1"/>
          <w:numId w:val="58"/>
        </w:numPr>
        <w:rPr>
          <w:rFonts w:eastAsia="Times New Roman" w:cs="Calibri"/>
          <w:noProof w:val="0"/>
          <w:color w:val="757575"/>
          <w:szCs w:val="20"/>
          <w:lang w:eastAsia="en-GB"/>
        </w:rPr>
      </w:pPr>
      <w:r w:rsidRPr="0080050C">
        <w:rPr>
          <w:rFonts w:eastAsia="Times New Roman" w:cs="Calibri"/>
          <w:noProof w:val="0"/>
          <w:color w:val="757575"/>
          <w:szCs w:val="20"/>
          <w:lang w:eastAsia="en-GB"/>
        </w:rPr>
        <w:t>SQL Azure Active Directory Admin is assigned to SQL Server</w:t>
      </w:r>
    </w:p>
    <w:p w14:paraId="0CF6C8D2"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Azure Data Lake Storage (ADLS)</w:t>
      </w:r>
    </w:p>
    <w:p w14:paraId="7282D410"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ADLS is present in resource group</w:t>
      </w:r>
    </w:p>
    <w:p w14:paraId="200E575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folder structure in ADLS</w:t>
      </w:r>
    </w:p>
    <w:p w14:paraId="613A2D7A"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Folders in ADLS have permissions for ADF, SQL Server and AAD Groups</w:t>
      </w:r>
    </w:p>
    <w:p w14:paraId="0FEF7EFC"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lastRenderedPageBreak/>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w:t>
      </w:r>
      <w:r w:rsidR="002B26D3" w:rsidRPr="0080050C">
        <w:rPr>
          <w:rFonts w:eastAsia="Times New Roman" w:cs="Calibri"/>
          <w:noProof w:val="0"/>
          <w:color w:val="757575"/>
          <w:szCs w:val="20"/>
          <w:lang w:eastAsia="en-GB"/>
        </w:rPr>
        <w:t>ns</w:t>
      </w:r>
      <w:r w:rsidRPr="0080050C">
        <w:rPr>
          <w:rFonts w:eastAsia="Times New Roman" w:cs="Calibri"/>
          <w:noProof w:val="0"/>
          <w:color w:val="757575"/>
          <w:szCs w:val="20"/>
          <w:lang w:eastAsia="en-GB"/>
        </w:rPr>
        <w:t xml:space="preserve"> are assigned </w:t>
      </w:r>
    </w:p>
    <w:p w14:paraId="71E73EF8" w14:textId="77777777" w:rsidR="00D37862" w:rsidRPr="0080050C" w:rsidRDefault="00D37862" w:rsidP="003C3E01">
      <w:pPr>
        <w:pStyle w:val="ListParagraph"/>
        <w:numPr>
          <w:ilvl w:val="0"/>
          <w:numId w:val="58"/>
        </w:numPr>
        <w:rPr>
          <w:rFonts w:eastAsia="Times New Roman" w:cs="Calibri"/>
          <w:color w:val="757575"/>
          <w:lang w:eastAsia="en-GB"/>
        </w:rPr>
      </w:pPr>
      <w:r w:rsidRPr="33574CD5">
        <w:rPr>
          <w:rFonts w:eastAsia="Times New Roman" w:cs="Calibri"/>
          <w:lang w:eastAsia="en-GB"/>
        </w:rPr>
        <w:t>Storage Account - Blob Storage (SA)</w:t>
      </w:r>
    </w:p>
    <w:p w14:paraId="4F679D7D"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SA is present in resource group</w:t>
      </w:r>
    </w:p>
    <w:p w14:paraId="5511A5B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User can see data</w:t>
      </w:r>
      <w:r w:rsidR="00EF7B16" w:rsidRPr="0080050C">
        <w:rPr>
          <w:rFonts w:eastAsia="Times New Roman" w:cs="Calibri"/>
          <w:noProof w:val="0"/>
          <w:color w:val="757575"/>
          <w:szCs w:val="20"/>
          <w:lang w:eastAsia="en-GB"/>
        </w:rPr>
        <w:t xml:space="preserve"> </w:t>
      </w:r>
      <w:r w:rsidRPr="0080050C">
        <w:rPr>
          <w:rFonts w:eastAsia="Times New Roman" w:cs="Calibri"/>
          <w:noProof w:val="0"/>
          <w:color w:val="757575"/>
          <w:szCs w:val="20"/>
          <w:lang w:eastAsia="en-GB"/>
        </w:rPr>
        <w:t>sources container in SA</w:t>
      </w:r>
    </w:p>
    <w:p w14:paraId="211041FE"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Test files are present in SA</w:t>
      </w:r>
    </w:p>
    <w:p w14:paraId="07C06A32" w14:textId="77777777" w:rsidR="00D37862" w:rsidRPr="0080050C" w:rsidRDefault="00D37862" w:rsidP="003C3E01">
      <w:pPr>
        <w:pStyle w:val="ListParagraph"/>
        <w:numPr>
          <w:ilvl w:val="1"/>
          <w:numId w:val="58"/>
        </w:numPr>
        <w:rPr>
          <w:rFonts w:eastAsia="Times New Roman" w:cs="Calibri"/>
          <w:color w:val="757575"/>
          <w:szCs w:val="20"/>
          <w:lang w:eastAsia="en-GB"/>
        </w:rPr>
      </w:pPr>
      <w:r w:rsidRPr="0080050C">
        <w:rPr>
          <w:rFonts w:eastAsia="Times New Roman" w:cs="Calibri"/>
          <w:noProof w:val="0"/>
          <w:color w:val="757575"/>
          <w:szCs w:val="20"/>
          <w:lang w:eastAsia="en-GB"/>
        </w:rPr>
        <w:t>I</w:t>
      </w:r>
      <w:r w:rsidR="002B26D3" w:rsidRPr="0080050C">
        <w:rPr>
          <w:rFonts w:eastAsia="Times New Roman" w:cs="Calibri"/>
          <w:noProof w:val="0"/>
          <w:color w:val="757575"/>
          <w:szCs w:val="20"/>
          <w:lang w:eastAsia="en-GB"/>
        </w:rPr>
        <w:t>AM</w:t>
      </w:r>
      <w:r w:rsidRPr="0080050C">
        <w:rPr>
          <w:rFonts w:eastAsia="Times New Roman" w:cs="Calibri"/>
          <w:noProof w:val="0"/>
          <w:color w:val="757575"/>
          <w:szCs w:val="20"/>
          <w:lang w:eastAsia="en-GB"/>
        </w:rPr>
        <w:t xml:space="preserve"> permissions are assigned for ADF, SQL Server and AAD Groups</w:t>
      </w:r>
    </w:p>
    <w:p w14:paraId="56E24A89" w14:textId="77777777" w:rsidR="00011C0E" w:rsidRPr="0080050C" w:rsidRDefault="00011C0E" w:rsidP="007D0B2B">
      <w:pPr>
        <w:rPr>
          <w:b/>
        </w:rPr>
      </w:pPr>
    </w:p>
    <w:p w14:paraId="6F3B4D3D" w14:textId="7504DEBF" w:rsidR="007D0B2B" w:rsidRPr="0080050C" w:rsidRDefault="007D0B2B" w:rsidP="007D0B2B">
      <w:pPr>
        <w:rPr>
          <w:b/>
        </w:rPr>
      </w:pPr>
      <w:r w:rsidRPr="0080050C">
        <w:rPr>
          <w:b/>
        </w:rPr>
        <w:t>Remarks:</w:t>
      </w:r>
    </w:p>
    <w:p w14:paraId="47C47A20" w14:textId="06755BE6" w:rsidR="007D0B2B" w:rsidRPr="0080050C" w:rsidRDefault="007D0B2B" w:rsidP="007D0B2B">
      <w:r w:rsidRPr="0080050C">
        <w:t xml:space="preserve">It is important to note that even a failed execution </w:t>
      </w:r>
      <w:r w:rsidR="00615AE7" w:rsidRPr="0080050C">
        <w:t>might</w:t>
      </w:r>
      <w:r w:rsidRPr="0080050C">
        <w:t xml:space="preserve"> create expensive Azure Resources. After executing the script</w:t>
      </w:r>
      <w:r w:rsidR="00F7273F" w:rsidRPr="0080050C">
        <w:t>,</w:t>
      </w:r>
      <w:r w:rsidRPr="0080050C">
        <w:t xml:space="preserve"> check if resources are deployed and are active, especially </w:t>
      </w:r>
      <w:r w:rsidR="000F7F08" w:rsidRPr="0080050C">
        <w:t xml:space="preserve">the </w:t>
      </w:r>
      <w:r w:rsidRPr="0080050C">
        <w:t>Synapse Analytics. Azure Resources that are no longer used or required should be disabled or deleted ac</w:t>
      </w:r>
      <w:r w:rsidR="00373346" w:rsidRPr="0080050C">
        <w:t>c</w:t>
      </w:r>
      <w:r w:rsidRPr="0080050C">
        <w:t>ordingly.</w:t>
      </w:r>
      <w:r w:rsidR="00B702B1" w:rsidRPr="0080050C">
        <w:t xml:space="preserve"> To disable</w:t>
      </w:r>
      <w:r w:rsidR="000F7F08" w:rsidRPr="0080050C">
        <w:t xml:space="preserve"> the</w:t>
      </w:r>
      <w:r w:rsidR="00B702B1" w:rsidRPr="0080050C">
        <w:t xml:space="preserve"> Synapse Analytics fo</w:t>
      </w:r>
      <w:r w:rsidR="006C4BF2" w:rsidRPr="0080050C">
        <w:t>l</w:t>
      </w:r>
      <w:r w:rsidR="00B702B1" w:rsidRPr="0080050C">
        <w:t xml:space="preserve">low </w:t>
      </w:r>
      <w:r w:rsidR="000F7F08" w:rsidRPr="0080050C">
        <w:t xml:space="preserve">the </w:t>
      </w:r>
      <w:r w:rsidR="00B702B1" w:rsidRPr="0080050C">
        <w:t xml:space="preserve">guide </w:t>
      </w:r>
      <w:r w:rsidR="00B86977" w:rsidRPr="0080050C">
        <w:t xml:space="preserve">provided </w:t>
      </w:r>
      <w:r w:rsidR="00B702B1" w:rsidRPr="0080050C">
        <w:t xml:space="preserve">in </w:t>
      </w:r>
      <w:hyperlink w:anchor="_How_to_enable/disable" w:history="1">
        <w:r w:rsidR="00BF1507" w:rsidRPr="0085797D">
          <w:rPr>
            <w:rStyle w:val="Hyperlink"/>
            <w:b/>
          </w:rPr>
          <w:t xml:space="preserve">4.4.1.1 </w:t>
        </w:r>
        <w:r w:rsidR="00044B2B" w:rsidRPr="0085797D">
          <w:rPr>
            <w:rStyle w:val="Hyperlink"/>
            <w:b/>
          </w:rPr>
          <w:fldChar w:fldCharType="begin"/>
        </w:r>
        <w:r w:rsidR="00044B2B" w:rsidRPr="0085797D">
          <w:rPr>
            <w:rStyle w:val="Hyperlink"/>
            <w:b/>
          </w:rPr>
          <w:instrText xml:space="preserve"> REF _Ref30065013 \h  \* MERGEFORMAT </w:instrText>
        </w:r>
        <w:r w:rsidR="00044B2B" w:rsidRPr="0085797D">
          <w:rPr>
            <w:rStyle w:val="Hyperlink"/>
            <w:b/>
          </w:rPr>
        </w:r>
        <w:r w:rsidR="00044B2B" w:rsidRPr="0085797D">
          <w:rPr>
            <w:rStyle w:val="Hyperlink"/>
            <w:b/>
          </w:rPr>
          <w:fldChar w:fldCharType="separate"/>
        </w:r>
        <w:r w:rsidR="0085797D" w:rsidRPr="0085797D">
          <w:rPr>
            <w:rStyle w:val="Hyperlink"/>
            <w:b/>
          </w:rPr>
          <w:t>How to enable/disable Synapse Analytics via Azure Portal</w:t>
        </w:r>
        <w:r w:rsidR="00044B2B" w:rsidRPr="0085797D">
          <w:rPr>
            <w:rStyle w:val="Hyperlink"/>
            <w:b/>
          </w:rPr>
          <w:fldChar w:fldCharType="end"/>
        </w:r>
        <w:r w:rsidR="00B702B1" w:rsidRPr="0085797D">
          <w:rPr>
            <w:rStyle w:val="Hyperlink"/>
            <w:b/>
          </w:rPr>
          <w:t>.</w:t>
        </w:r>
      </w:hyperlink>
    </w:p>
    <w:p w14:paraId="692C9ACB" w14:textId="129A2A8A" w:rsidR="007D0B2B" w:rsidRPr="0080050C" w:rsidRDefault="007D0B2B" w:rsidP="007D0B2B">
      <w:r w:rsidRPr="0080050C">
        <w:t xml:space="preserve">If </w:t>
      </w:r>
      <w:r w:rsidR="00F7273F" w:rsidRPr="0080050C">
        <w:t xml:space="preserve">the </w:t>
      </w:r>
      <w:r w:rsidRPr="0080050C">
        <w:t xml:space="preserve">script fails, the simplest way to remove the resources is to </w:t>
      </w:r>
      <w:r w:rsidR="00EF1CA7" w:rsidRPr="0080050C">
        <w:t>delete</w:t>
      </w:r>
      <w:r w:rsidRPr="0080050C">
        <w:t xml:space="preserve"> the Resource Group.</w:t>
      </w:r>
      <w:r w:rsidR="00044B2B" w:rsidRPr="0080050C">
        <w:t xml:space="preserve"> </w:t>
      </w:r>
      <w:r w:rsidR="003D2EA8" w:rsidRPr="0080050C">
        <w:t>For</w:t>
      </w:r>
      <w:r w:rsidR="00B86977" w:rsidRPr="0080050C">
        <w:t xml:space="preserve"> g</w:t>
      </w:r>
      <w:r w:rsidR="00CB1902" w:rsidRPr="0080050C">
        <w:t>uideline</w:t>
      </w:r>
      <w:r w:rsidR="003D2EA8" w:rsidRPr="0080050C">
        <w:t>s on</w:t>
      </w:r>
      <w:r w:rsidR="00CB1902" w:rsidRPr="0080050C">
        <w:t xml:space="preserve"> how to delete the resources can be found </w:t>
      </w:r>
      <w:r w:rsidR="00677886" w:rsidRPr="0080050C">
        <w:t xml:space="preserve">in </w:t>
      </w:r>
      <w:r w:rsidR="00677886" w:rsidRPr="0080050C">
        <w:rPr>
          <w:b/>
        </w:rPr>
        <w:t>“</w:t>
      </w:r>
      <w:r w:rsidR="00677886" w:rsidRPr="0080050C">
        <w:rPr>
          <w:b/>
        </w:rPr>
        <w:fldChar w:fldCharType="begin"/>
      </w:r>
      <w:r w:rsidR="00677886" w:rsidRPr="0080050C">
        <w:rPr>
          <w:b/>
        </w:rPr>
        <w:instrText xml:space="preserve"> REF _Ref30065133 \h  \* MERGEFORMAT </w:instrText>
      </w:r>
      <w:r w:rsidR="00677886" w:rsidRPr="0080050C">
        <w:rPr>
          <w:b/>
        </w:rPr>
      </w:r>
      <w:r w:rsidR="00677886" w:rsidRPr="0080050C">
        <w:rPr>
          <w:b/>
        </w:rPr>
        <w:fldChar w:fldCharType="separate"/>
      </w:r>
      <w:r w:rsidR="00677886" w:rsidRPr="0080050C">
        <w:rPr>
          <w:b/>
        </w:rPr>
        <w:t>How to remove the solution</w:t>
      </w:r>
      <w:r w:rsidR="00677886" w:rsidRPr="0080050C">
        <w:rPr>
          <w:b/>
        </w:rPr>
        <w:fldChar w:fldCharType="end"/>
      </w:r>
      <w:r w:rsidR="00677886" w:rsidRPr="0080050C">
        <w:rPr>
          <w:b/>
        </w:rPr>
        <w:t>”</w:t>
      </w:r>
      <w:r w:rsidR="00677886" w:rsidRPr="0080050C">
        <w:t>.</w:t>
      </w:r>
    </w:p>
    <w:p w14:paraId="03360FBD" w14:textId="7ADF6768" w:rsidR="0046311A" w:rsidRPr="0080050C" w:rsidRDefault="00E34AE9" w:rsidP="0046311A">
      <w:pPr>
        <w:pStyle w:val="Heading3"/>
      </w:pPr>
      <w:bookmarkStart w:id="54" w:name="_Toc30060806"/>
      <w:bookmarkStart w:id="55" w:name="_Toc30767793"/>
      <w:r w:rsidRPr="0080050C">
        <w:t>Finishing deployment with p</w:t>
      </w:r>
      <w:r w:rsidR="0046311A" w:rsidRPr="0080050C">
        <w:t>ost</w:t>
      </w:r>
      <w:r w:rsidR="00732D9D" w:rsidRPr="0080050C">
        <w:t>-</w:t>
      </w:r>
      <w:r w:rsidRPr="0080050C">
        <w:t>d</w:t>
      </w:r>
      <w:r w:rsidR="0046311A" w:rsidRPr="0080050C">
        <w:t xml:space="preserve">eployment </w:t>
      </w:r>
      <w:r w:rsidRPr="0080050C">
        <w:t>steps</w:t>
      </w:r>
      <w:bookmarkEnd w:id="54"/>
      <w:bookmarkEnd w:id="55"/>
    </w:p>
    <w:p w14:paraId="6598654D" w14:textId="37E19082" w:rsidR="00086E26" w:rsidRPr="0080050C" w:rsidRDefault="00301F5D" w:rsidP="00C44E0C">
      <w:r w:rsidRPr="0080050C">
        <w:t>After</w:t>
      </w:r>
      <w:r w:rsidR="00685E30" w:rsidRPr="0080050C">
        <w:t xml:space="preserve"> a</w:t>
      </w:r>
      <w:r w:rsidRPr="0080050C">
        <w:t xml:space="preserve"> </w:t>
      </w:r>
      <w:r w:rsidR="00685E30" w:rsidRPr="0080050C">
        <w:t>s</w:t>
      </w:r>
      <w:r w:rsidRPr="0080050C">
        <w:t>ucces</w:t>
      </w:r>
      <w:r w:rsidR="00685E30" w:rsidRPr="0080050C">
        <w:t>s</w:t>
      </w:r>
      <w:r w:rsidRPr="0080050C">
        <w:t>ful deployment</w:t>
      </w:r>
      <w:r w:rsidR="00685E30" w:rsidRPr="0080050C">
        <w:t>,</w:t>
      </w:r>
      <w:r w:rsidRPr="0080050C">
        <w:t xml:space="preserve"> there </w:t>
      </w:r>
      <w:r w:rsidR="00685E30" w:rsidRPr="0080050C">
        <w:t>are</w:t>
      </w:r>
      <w:r w:rsidRPr="0080050C">
        <w:t xml:space="preserve"> </w:t>
      </w:r>
      <w:r w:rsidR="00B92578" w:rsidRPr="0080050C">
        <w:t xml:space="preserve">additional </w:t>
      </w:r>
      <w:r w:rsidR="00621228">
        <w:t xml:space="preserve">required </w:t>
      </w:r>
      <w:r w:rsidR="00B92578" w:rsidRPr="0080050C">
        <w:t xml:space="preserve">steps </w:t>
      </w:r>
      <w:r w:rsidR="00621228">
        <w:t xml:space="preserve">to resolve </w:t>
      </w:r>
      <w:r w:rsidR="00311702" w:rsidRPr="0080050C">
        <w:t>before</w:t>
      </w:r>
      <w:r w:rsidR="00685E30" w:rsidRPr="0080050C">
        <w:t xml:space="preserve"> the</w:t>
      </w:r>
      <w:r w:rsidR="00311702" w:rsidRPr="0080050C">
        <w:t xml:space="preserve"> </w:t>
      </w:r>
      <w:r w:rsidR="00DF3543" w:rsidRPr="0080050C">
        <w:t>solution can</w:t>
      </w:r>
      <w:r w:rsidR="00971D14" w:rsidRPr="0080050C">
        <w:t xml:space="preserve"> </w:t>
      </w:r>
      <w:r w:rsidR="00C506B2" w:rsidRPr="0080050C">
        <w:t>be executed</w:t>
      </w:r>
      <w:r w:rsidR="00971D14" w:rsidRPr="0080050C">
        <w:t xml:space="preserve">. </w:t>
      </w:r>
    </w:p>
    <w:p w14:paraId="353CD25D" w14:textId="07E79320" w:rsidR="00086E26" w:rsidRPr="0080050C" w:rsidRDefault="00C506B2" w:rsidP="00C44E0C">
      <w:r w:rsidRPr="0080050C">
        <w:t>F</w:t>
      </w:r>
      <w:r w:rsidR="006C610D" w:rsidRPr="0080050C">
        <w:t>o</w:t>
      </w:r>
      <w:r w:rsidR="004C50D5" w:rsidRPr="0080050C">
        <w:t>l</w:t>
      </w:r>
      <w:r w:rsidR="006C610D" w:rsidRPr="0080050C">
        <w:t>low</w:t>
      </w:r>
      <w:r w:rsidR="004C50D5" w:rsidRPr="0080050C">
        <w:t xml:space="preserve"> the</w:t>
      </w:r>
      <w:r w:rsidR="002D629F" w:rsidRPr="0080050C">
        <w:t xml:space="preserve"> below steps to finish </w:t>
      </w:r>
      <w:r w:rsidR="004C50D5" w:rsidRPr="0080050C">
        <w:t xml:space="preserve">the </w:t>
      </w:r>
      <w:r w:rsidR="002D629F" w:rsidRPr="0080050C">
        <w:t>deploy</w:t>
      </w:r>
      <w:r w:rsidR="002F62BE" w:rsidRPr="0080050C">
        <w:t>ment</w:t>
      </w:r>
      <w:r w:rsidR="007158D7" w:rsidRPr="0080050C">
        <w:t>.</w:t>
      </w:r>
    </w:p>
    <w:p w14:paraId="0D5D30C2" w14:textId="607FF663" w:rsidR="002F62BE" w:rsidRPr="0080050C" w:rsidRDefault="00CF3A71" w:rsidP="003C3E01">
      <w:pPr>
        <w:pStyle w:val="ListParagraph"/>
        <w:numPr>
          <w:ilvl w:val="0"/>
          <w:numId w:val="12"/>
        </w:numPr>
      </w:pPr>
      <w:r w:rsidRPr="0080050C">
        <w:t>Execute</w:t>
      </w:r>
      <w:r w:rsidR="00503604" w:rsidRPr="0080050C">
        <w:t xml:space="preserve"> </w:t>
      </w:r>
      <w:r w:rsidR="006D4F22" w:rsidRPr="0080050C">
        <w:t xml:space="preserve">the </w:t>
      </w:r>
      <w:r w:rsidR="00503604" w:rsidRPr="0080050C">
        <w:t>SQL Server</w:t>
      </w:r>
      <w:r w:rsidR="0062701F" w:rsidRPr="0080050C">
        <w:t xml:space="preserve"> Post Deployment Scripts</w:t>
      </w:r>
    </w:p>
    <w:p w14:paraId="5B9F0EB3" w14:textId="5A97524F" w:rsidR="00E540C4" w:rsidRPr="0080050C" w:rsidRDefault="00E540C4" w:rsidP="003C3E01">
      <w:pPr>
        <w:pStyle w:val="ListParagraph"/>
        <w:numPr>
          <w:ilvl w:val="0"/>
          <w:numId w:val="12"/>
        </w:numPr>
      </w:pPr>
      <w:bookmarkStart w:id="56" w:name="_Hlk28953139"/>
      <w:r w:rsidRPr="0080050C">
        <w:t>Modify</w:t>
      </w:r>
      <w:r w:rsidR="00FB126D" w:rsidRPr="0080050C">
        <w:t xml:space="preserve"> </w:t>
      </w:r>
      <w:r w:rsidR="00B3605B" w:rsidRPr="0080050C">
        <w:t xml:space="preserve">the </w:t>
      </w:r>
      <w:r w:rsidR="00945CBF" w:rsidRPr="0080050C">
        <w:t xml:space="preserve">Azure Data Factory </w:t>
      </w:r>
      <w:r w:rsidR="0084596F" w:rsidRPr="0080050C">
        <w:t>Pipeline Variable</w:t>
      </w:r>
      <w:r w:rsidR="0030440D" w:rsidRPr="0080050C">
        <w:t>s</w:t>
      </w:r>
    </w:p>
    <w:p w14:paraId="30578F77" w14:textId="7BABC37A" w:rsidR="00430F4D" w:rsidRPr="0080050C" w:rsidRDefault="00774E9A" w:rsidP="00430F4D">
      <w:pPr>
        <w:pStyle w:val="ListParagraph"/>
        <w:numPr>
          <w:ilvl w:val="0"/>
          <w:numId w:val="12"/>
        </w:numPr>
      </w:pPr>
      <w:r w:rsidRPr="0080050C">
        <w:t xml:space="preserve">Deployment of the </w:t>
      </w:r>
      <w:r w:rsidR="00BD5105" w:rsidRPr="0080050C">
        <w:t>Power BI reports (optional)</w:t>
      </w:r>
    </w:p>
    <w:p w14:paraId="7F8D3900" w14:textId="77777777" w:rsidR="000C7A6A" w:rsidRPr="0080050C" w:rsidRDefault="000C7A6A" w:rsidP="000C7A6A">
      <w:pPr>
        <w:ind w:left="360"/>
      </w:pPr>
    </w:p>
    <w:bookmarkEnd w:id="56"/>
    <w:p w14:paraId="35160B90" w14:textId="765CBEDB" w:rsidR="00DF694A" w:rsidRPr="0080050C" w:rsidRDefault="0030440D" w:rsidP="00192FA0">
      <w:pPr>
        <w:pStyle w:val="Heading4"/>
      </w:pPr>
      <w:r w:rsidRPr="0080050C">
        <w:t>Executing SQL Server Post</w:t>
      </w:r>
      <w:r w:rsidR="00FB52DA" w:rsidRPr="0080050C">
        <w:t>-</w:t>
      </w:r>
      <w:r w:rsidRPr="0080050C">
        <w:t>Deploy</w:t>
      </w:r>
      <w:r w:rsidR="008C336D" w:rsidRPr="0080050C">
        <w:t>ment</w:t>
      </w:r>
      <w:r w:rsidRPr="0080050C">
        <w:t xml:space="preserve"> </w:t>
      </w:r>
      <w:r w:rsidR="00146061" w:rsidRPr="0080050C">
        <w:t>s</w:t>
      </w:r>
      <w:r w:rsidRPr="0080050C">
        <w:t>cripts</w:t>
      </w:r>
    </w:p>
    <w:p w14:paraId="20291155" w14:textId="036939AF" w:rsidR="00D42ED4" w:rsidRPr="0080050C" w:rsidRDefault="007158D7" w:rsidP="00192FA0">
      <w:r w:rsidRPr="0080050C">
        <w:t>The s</w:t>
      </w:r>
      <w:r w:rsidR="00D12869" w:rsidRPr="0080050C">
        <w:t xml:space="preserve">olution </w:t>
      </w:r>
      <w:r w:rsidR="00FD62DF" w:rsidRPr="0080050C">
        <w:t xml:space="preserve">requires </w:t>
      </w:r>
      <w:r w:rsidR="00AE70CB" w:rsidRPr="0080050C">
        <w:t xml:space="preserve">control metadata </w:t>
      </w:r>
      <w:r w:rsidR="005A2519" w:rsidRPr="0080050C">
        <w:t xml:space="preserve">database </w:t>
      </w:r>
      <w:r w:rsidR="00AE70CB" w:rsidRPr="0080050C">
        <w:t>tables to be populated. Th</w:t>
      </w:r>
      <w:r w:rsidRPr="0080050C">
        <w:t>e</w:t>
      </w:r>
      <w:r w:rsidR="00AE70CB" w:rsidRPr="0080050C">
        <w:t>s</w:t>
      </w:r>
      <w:r w:rsidRPr="0080050C">
        <w:t>e</w:t>
      </w:r>
      <w:r w:rsidR="00AE70CB" w:rsidRPr="0080050C">
        <w:t xml:space="preserve"> scripts cannot be executed as part of the deployment process</w:t>
      </w:r>
      <w:r w:rsidR="005A401C" w:rsidRPr="0080050C">
        <w:t xml:space="preserve">, so they need to be executed manually </w:t>
      </w:r>
      <w:r w:rsidR="00A3531B" w:rsidRPr="0080050C">
        <w:t xml:space="preserve">on </w:t>
      </w:r>
      <w:r w:rsidR="008910A1" w:rsidRPr="0080050C">
        <w:t xml:space="preserve">the </w:t>
      </w:r>
      <w:r w:rsidR="0023391F" w:rsidRPr="0080050C">
        <w:t>Synaps</w:t>
      </w:r>
      <w:r w:rsidR="008910A1" w:rsidRPr="0080050C">
        <w:t>e</w:t>
      </w:r>
      <w:r w:rsidR="0023391F" w:rsidRPr="0080050C">
        <w:t xml:space="preserve"> Analytics </w:t>
      </w:r>
      <w:r w:rsidR="00D351D5" w:rsidRPr="0080050C">
        <w:t>database.</w:t>
      </w:r>
    </w:p>
    <w:p w14:paraId="140B04FB" w14:textId="611434CA" w:rsidR="007846E5" w:rsidRPr="0080050C" w:rsidRDefault="00C506B2" w:rsidP="0046311A">
      <w:r w:rsidRPr="0080050C">
        <w:t>T</w:t>
      </w:r>
      <w:r w:rsidR="00FE619E" w:rsidRPr="0080050C">
        <w:t>o connect to Synaps</w:t>
      </w:r>
      <w:r w:rsidR="00A95E57" w:rsidRPr="0080050C">
        <w:t>e</w:t>
      </w:r>
      <w:r w:rsidR="00FE619E" w:rsidRPr="0080050C">
        <w:t xml:space="preserve"> </w:t>
      </w:r>
      <w:r w:rsidR="00A95E57" w:rsidRPr="0080050C">
        <w:t>An</w:t>
      </w:r>
      <w:r w:rsidR="00FE619E" w:rsidRPr="0080050C">
        <w:t>a</w:t>
      </w:r>
      <w:r w:rsidRPr="0080050C">
        <w:t>l</w:t>
      </w:r>
      <w:r w:rsidR="00FE619E" w:rsidRPr="0080050C">
        <w:t>ytics</w:t>
      </w:r>
      <w:r w:rsidR="006024A0" w:rsidRPr="0080050C">
        <w:t xml:space="preserve"> </w:t>
      </w:r>
      <w:r w:rsidR="006C7B53" w:rsidRPr="0080050C">
        <w:t xml:space="preserve">using </w:t>
      </w:r>
      <w:r w:rsidR="00340E46" w:rsidRPr="0080050C">
        <w:t xml:space="preserve">the </w:t>
      </w:r>
      <w:r w:rsidR="006B04EC" w:rsidRPr="0080050C">
        <w:t>SQL Server Management Studio (</w:t>
      </w:r>
      <w:r w:rsidR="006C7B53" w:rsidRPr="0080050C">
        <w:t>SSMS</w:t>
      </w:r>
      <w:r w:rsidR="006B04EC" w:rsidRPr="0080050C">
        <w:t>)</w:t>
      </w:r>
      <w:r w:rsidR="006C7B53" w:rsidRPr="0080050C">
        <w:t xml:space="preserve"> </w:t>
      </w:r>
      <w:r w:rsidR="00614B32" w:rsidRPr="0080050C">
        <w:t>follow</w:t>
      </w:r>
      <w:r w:rsidR="006024A0" w:rsidRPr="0080050C">
        <w:t xml:space="preserve"> the guide in </w:t>
      </w:r>
      <w:r w:rsidR="00EE454A" w:rsidRPr="0080050C">
        <w:t xml:space="preserve">the </w:t>
      </w:r>
      <w:hyperlink w:anchor="_FAQs" w:history="1">
        <w:r w:rsidR="006024A0" w:rsidRPr="00DE10E0">
          <w:rPr>
            <w:rStyle w:val="Hyperlink"/>
          </w:rPr>
          <w:t>FAQ</w:t>
        </w:r>
        <w:r w:rsidR="00EE454A" w:rsidRPr="00DE10E0">
          <w:rPr>
            <w:rStyle w:val="Hyperlink"/>
          </w:rPr>
          <w:t xml:space="preserve"> section</w:t>
        </w:r>
      </w:hyperlink>
      <w:r w:rsidR="003A1DB5" w:rsidRPr="0080050C">
        <w:t>.</w:t>
      </w:r>
    </w:p>
    <w:p w14:paraId="7F5EABC5" w14:textId="507D542F" w:rsidR="00270792" w:rsidRPr="0080050C" w:rsidRDefault="00437C7C" w:rsidP="0046311A">
      <w:r w:rsidRPr="0080050C">
        <w:t xml:space="preserve">There are </w:t>
      </w:r>
      <w:r w:rsidR="00E31FD8" w:rsidRPr="0080050C">
        <w:t xml:space="preserve">4 </w:t>
      </w:r>
      <w:r w:rsidR="00092A91" w:rsidRPr="0080050C">
        <w:t>post</w:t>
      </w:r>
      <w:r w:rsidR="00CE750F" w:rsidRPr="0080050C">
        <w:t>-</w:t>
      </w:r>
      <w:r w:rsidR="00092A91" w:rsidRPr="0080050C">
        <w:t>deployment scripts that need to be executed</w:t>
      </w:r>
      <w:r w:rsidR="009614B7" w:rsidRPr="0080050C">
        <w:t xml:space="preserve"> </w:t>
      </w:r>
      <w:r w:rsidR="003D6CFC" w:rsidRPr="0080050C">
        <w:t>on</w:t>
      </w:r>
      <w:r w:rsidR="009614B7" w:rsidRPr="0080050C">
        <w:t xml:space="preserve"> </w:t>
      </w:r>
      <w:r w:rsidR="00340E46" w:rsidRPr="0080050C">
        <w:t xml:space="preserve">the </w:t>
      </w:r>
      <w:r w:rsidR="009614B7" w:rsidRPr="0080050C">
        <w:t>Synapse Analytics</w:t>
      </w:r>
      <w:r w:rsidR="00374D80" w:rsidRPr="0080050C">
        <w:t>:</w:t>
      </w:r>
    </w:p>
    <w:p w14:paraId="74B3FE5E" w14:textId="6F517233" w:rsidR="00092A91" w:rsidRPr="0080050C" w:rsidRDefault="00092A91" w:rsidP="003C3E01">
      <w:pPr>
        <w:pStyle w:val="ListParagraph"/>
        <w:numPr>
          <w:ilvl w:val="0"/>
          <w:numId w:val="27"/>
        </w:numPr>
      </w:pPr>
      <w:r w:rsidRPr="0080050C">
        <w:t>Control.CurationStage.</w:t>
      </w:r>
      <w:r w:rsidR="004105DC" w:rsidRPr="0080050C">
        <w:t>Populate.sql</w:t>
      </w:r>
    </w:p>
    <w:p w14:paraId="0CF6B79A" w14:textId="65197165" w:rsidR="004105DC" w:rsidRPr="0080050C" w:rsidRDefault="004105DC" w:rsidP="003C3E01">
      <w:pPr>
        <w:pStyle w:val="ListParagraph"/>
        <w:numPr>
          <w:ilvl w:val="0"/>
          <w:numId w:val="27"/>
        </w:numPr>
      </w:pPr>
      <w:r w:rsidRPr="0080050C">
        <w:t>Control.Ent</w:t>
      </w:r>
      <w:r w:rsidR="00EE454A" w:rsidRPr="0080050C">
        <w:t>i</w:t>
      </w:r>
      <w:r w:rsidRPr="0080050C">
        <w:t>ty.Populate.sql</w:t>
      </w:r>
    </w:p>
    <w:p w14:paraId="6FEE486A" w14:textId="06792105" w:rsidR="004105DC" w:rsidRPr="0080050C" w:rsidRDefault="004105DC" w:rsidP="003C3E01">
      <w:pPr>
        <w:pStyle w:val="ListParagraph"/>
        <w:numPr>
          <w:ilvl w:val="0"/>
          <w:numId w:val="27"/>
        </w:numPr>
      </w:pPr>
      <w:r w:rsidRPr="0080050C">
        <w:t>Control.</w:t>
      </w:r>
      <w:r w:rsidR="00F52DC7" w:rsidRPr="0080050C">
        <w:t>PipelineStatusType</w:t>
      </w:r>
      <w:r w:rsidRPr="0080050C">
        <w:t>.Populate.sql</w:t>
      </w:r>
    </w:p>
    <w:p w14:paraId="276B374A" w14:textId="1EDA5145" w:rsidR="00013DE1" w:rsidRPr="0080050C" w:rsidRDefault="004105DC" w:rsidP="003C3E01">
      <w:pPr>
        <w:pStyle w:val="ListParagraph"/>
        <w:numPr>
          <w:ilvl w:val="0"/>
          <w:numId w:val="27"/>
        </w:numPr>
      </w:pPr>
      <w:r w:rsidRPr="0080050C">
        <w:t>Control.</w:t>
      </w:r>
      <w:r w:rsidR="006C7B53" w:rsidRPr="0080050C">
        <w:t>SourceSystem</w:t>
      </w:r>
      <w:r w:rsidRPr="0080050C">
        <w:t>.Populate.sql</w:t>
      </w:r>
    </w:p>
    <w:p w14:paraId="4BB4F624" w14:textId="5E763954" w:rsidR="00B679E3" w:rsidRPr="0080050C" w:rsidRDefault="00374D80" w:rsidP="009946C9">
      <w:r w:rsidRPr="0080050C">
        <w:t>T</w:t>
      </w:r>
      <w:r w:rsidR="002966BC" w:rsidRPr="0080050C">
        <w:t>o execute th</w:t>
      </w:r>
      <w:r w:rsidR="00EE454A" w:rsidRPr="0080050C">
        <w:t>ese</w:t>
      </w:r>
      <w:r w:rsidR="002966BC" w:rsidRPr="0080050C">
        <w:t xml:space="preserve"> </w:t>
      </w:r>
      <w:r w:rsidR="00B679E3" w:rsidRPr="0080050C">
        <w:t>scripts</w:t>
      </w:r>
      <w:r w:rsidR="00EE454A" w:rsidRPr="0080050C">
        <w:t>,</w:t>
      </w:r>
      <w:r w:rsidR="00B679E3" w:rsidRPr="0080050C">
        <w:t xml:space="preserve"> </w:t>
      </w:r>
      <w:r w:rsidR="00614B32" w:rsidRPr="0080050C">
        <w:t>follow</w:t>
      </w:r>
      <w:r w:rsidR="00B679E3" w:rsidRPr="0080050C">
        <w:t xml:space="preserve"> </w:t>
      </w:r>
      <w:r w:rsidR="00EE454A" w:rsidRPr="0080050C">
        <w:t xml:space="preserve">the </w:t>
      </w:r>
      <w:r w:rsidR="00B679E3" w:rsidRPr="0080050C">
        <w:t>below steps:</w:t>
      </w:r>
    </w:p>
    <w:p w14:paraId="1EAD53B8" w14:textId="10FD3D2A" w:rsidR="00013DE1" w:rsidRPr="0080050C" w:rsidRDefault="00013DE1" w:rsidP="003C3E01">
      <w:pPr>
        <w:pStyle w:val="ListParagraph"/>
        <w:numPr>
          <w:ilvl w:val="0"/>
          <w:numId w:val="28"/>
        </w:numPr>
      </w:pPr>
      <w:r w:rsidRPr="0080050C">
        <w:t xml:space="preserve">Navigate to </w:t>
      </w:r>
      <w:r w:rsidR="001676AC" w:rsidRPr="0080050C">
        <w:t>Visual Studio</w:t>
      </w:r>
      <w:r w:rsidR="00BA0193" w:rsidRPr="0080050C">
        <w:t xml:space="preserve"> </w:t>
      </w:r>
      <w:r w:rsidR="005F51D5" w:rsidRPr="0080050C">
        <w:t>and open solution explorer</w:t>
      </w:r>
      <w:r w:rsidR="00C337E0" w:rsidRPr="0080050C">
        <w:t>.</w:t>
      </w:r>
    </w:p>
    <w:p w14:paraId="111BA78E" w14:textId="5E201F57" w:rsidR="000D78E0" w:rsidRPr="0080050C" w:rsidRDefault="005F51D5" w:rsidP="003C3E01">
      <w:pPr>
        <w:pStyle w:val="ListParagraph"/>
        <w:numPr>
          <w:ilvl w:val="0"/>
          <w:numId w:val="28"/>
        </w:numPr>
      </w:pPr>
      <w:r w:rsidRPr="0080050C">
        <w:t xml:space="preserve">In </w:t>
      </w:r>
      <w:r w:rsidR="00733D7E" w:rsidRPr="0080050C">
        <w:t xml:space="preserve">the </w:t>
      </w:r>
      <w:r w:rsidRPr="0080050C">
        <w:t xml:space="preserve">solution explorer </w:t>
      </w:r>
      <w:r w:rsidR="00733D7E" w:rsidRPr="0080050C">
        <w:t>(</w:t>
      </w:r>
      <w:r w:rsidR="00770714" w:rsidRPr="0080050C">
        <w:t>C</w:t>
      </w:r>
      <w:r w:rsidR="00733D7E" w:rsidRPr="0080050C">
        <w:t>trl</w:t>
      </w:r>
      <w:r w:rsidR="00770714" w:rsidRPr="0080050C">
        <w:t xml:space="preserve"> + Alt +</w:t>
      </w:r>
      <w:r w:rsidRPr="0080050C">
        <w:t xml:space="preserve"> </w:t>
      </w:r>
      <w:r w:rsidR="003B3CBF" w:rsidRPr="0080050C">
        <w:t>L)</w:t>
      </w:r>
      <w:r w:rsidRPr="0080050C">
        <w:t xml:space="preserve"> o</w:t>
      </w:r>
      <w:r w:rsidR="000D78E0" w:rsidRPr="0080050C">
        <w:t>pen</w:t>
      </w:r>
      <w:r w:rsidR="5FD381A2" w:rsidRPr="0080050C">
        <w:t xml:space="preserve"> the</w:t>
      </w:r>
      <w:r w:rsidR="000D78E0" w:rsidRPr="0080050C">
        <w:t xml:space="preserve"> Database project</w:t>
      </w:r>
      <w:r w:rsidR="00C30F78" w:rsidRPr="0080050C">
        <w:t xml:space="preserve"> called </w:t>
      </w:r>
      <w:r w:rsidR="005F60CB" w:rsidRPr="0080050C">
        <w:t>“</w:t>
      </w:r>
      <w:r w:rsidR="00C30F78" w:rsidRPr="0080050C">
        <w:t>Warehouse</w:t>
      </w:r>
      <w:r w:rsidR="005F60CB" w:rsidRPr="0080050C">
        <w:t>”</w:t>
      </w:r>
      <w:r w:rsidR="00C30F78" w:rsidRPr="0080050C">
        <w:t xml:space="preserve"> and navigate to</w:t>
      </w:r>
      <w:r w:rsidR="004C5372" w:rsidRPr="0080050C">
        <w:t xml:space="preserve"> </w:t>
      </w:r>
      <w:r w:rsidR="00ED359A" w:rsidRPr="0080050C">
        <w:t>“</w:t>
      </w:r>
      <w:r w:rsidR="004C5372" w:rsidRPr="0080050C">
        <w:t>/Project/</w:t>
      </w:r>
      <w:r w:rsidR="00234F21" w:rsidRPr="0080050C">
        <w:t>Scripts/PostDeployment</w:t>
      </w:r>
      <w:r w:rsidR="00ED359A" w:rsidRPr="0080050C">
        <w:t>”</w:t>
      </w:r>
      <w:r w:rsidRPr="0080050C">
        <w:t xml:space="preserve"> folder</w:t>
      </w:r>
      <w:r w:rsidR="00C337E0" w:rsidRPr="0080050C">
        <w:t>.</w:t>
      </w:r>
    </w:p>
    <w:p w14:paraId="3FAE6DCC" w14:textId="77777777" w:rsidR="00BA0193" w:rsidRPr="0080050C" w:rsidRDefault="00BA0193" w:rsidP="00192FA0">
      <w:pPr>
        <w:pStyle w:val="ListParagraph"/>
      </w:pPr>
    </w:p>
    <w:p w14:paraId="3DB1798A" w14:textId="237168A1" w:rsidR="00C30F78" w:rsidRPr="0080050C" w:rsidRDefault="00BA0193" w:rsidP="00192FA0">
      <w:pPr>
        <w:pStyle w:val="ListParagraph"/>
      </w:pPr>
      <w:r w:rsidRPr="0080050C">
        <w:lastRenderedPageBreak/>
        <w:drawing>
          <wp:inline distT="0" distB="0" distL="0" distR="0" wp14:anchorId="0CC89236" wp14:editId="483BBD9B">
            <wp:extent cx="5654351" cy="3573515"/>
            <wp:effectExtent l="0" t="0" r="381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86"/>
                    <a:stretch/>
                  </pic:blipFill>
                  <pic:spPr bwMode="auto">
                    <a:xfrm>
                      <a:off x="0" y="0"/>
                      <a:ext cx="5674070" cy="3585977"/>
                    </a:xfrm>
                    <a:prstGeom prst="rect">
                      <a:avLst/>
                    </a:prstGeom>
                    <a:ln>
                      <a:noFill/>
                    </a:ln>
                    <a:extLst>
                      <a:ext uri="{53640926-AAD7-44D8-BBD7-CCE9431645EC}">
                        <a14:shadowObscured xmlns:a14="http://schemas.microsoft.com/office/drawing/2010/main"/>
                      </a:ext>
                    </a:extLst>
                  </pic:spPr>
                </pic:pic>
              </a:graphicData>
            </a:graphic>
          </wp:inline>
        </w:drawing>
      </w:r>
      <w:r w:rsidR="00A462A8" w:rsidRPr="0080050C">
        <w:br/>
      </w:r>
    </w:p>
    <w:p w14:paraId="0AEE3072" w14:textId="115F3775" w:rsidR="001676AC" w:rsidRPr="0080050C" w:rsidRDefault="001676AC" w:rsidP="003C3E01">
      <w:pPr>
        <w:pStyle w:val="ListParagraph"/>
        <w:numPr>
          <w:ilvl w:val="0"/>
          <w:numId w:val="28"/>
        </w:numPr>
      </w:pPr>
      <w:r w:rsidRPr="0080050C">
        <w:t xml:space="preserve">Open </w:t>
      </w:r>
      <w:r w:rsidR="001D0EBE" w:rsidRPr="0080050C">
        <w:t xml:space="preserve">the </w:t>
      </w:r>
      <w:r w:rsidRPr="0080050C">
        <w:t>scripts</w:t>
      </w:r>
      <w:r w:rsidR="001D0EBE" w:rsidRPr="0080050C">
        <w:t>,</w:t>
      </w:r>
      <w:r w:rsidRPr="0080050C">
        <w:t xml:space="preserve"> </w:t>
      </w:r>
      <w:r w:rsidR="00D91E01" w:rsidRPr="0080050C">
        <w:t xml:space="preserve">one </w:t>
      </w:r>
      <w:r w:rsidR="001D0EBE" w:rsidRPr="0080050C">
        <w:t>at a time</w:t>
      </w:r>
      <w:r w:rsidR="00FC1363" w:rsidRPr="0080050C">
        <w:t>,</w:t>
      </w:r>
      <w:r w:rsidR="00D91E01" w:rsidRPr="0080050C">
        <w:t xml:space="preserve"> </w:t>
      </w:r>
      <w:r w:rsidRPr="0080050C">
        <w:t xml:space="preserve">and copy </w:t>
      </w:r>
      <w:r w:rsidR="00FC1363" w:rsidRPr="0080050C">
        <w:t>the content</w:t>
      </w:r>
      <w:r w:rsidR="00D91E01" w:rsidRPr="0080050C">
        <w:t xml:space="preserve"> to </w:t>
      </w:r>
      <w:r w:rsidR="00FC1363" w:rsidRPr="0080050C">
        <w:t xml:space="preserve">the </w:t>
      </w:r>
      <w:r w:rsidR="00D91E01" w:rsidRPr="0080050C">
        <w:t>clipboard</w:t>
      </w:r>
      <w:r w:rsidR="00C337E0" w:rsidRPr="0080050C">
        <w:t>.</w:t>
      </w:r>
    </w:p>
    <w:p w14:paraId="4E256B83" w14:textId="31A16E8A" w:rsidR="00013DE1" w:rsidRPr="0080050C" w:rsidRDefault="00807CDA" w:rsidP="003C3E01">
      <w:pPr>
        <w:pStyle w:val="ListParagraph"/>
        <w:numPr>
          <w:ilvl w:val="0"/>
          <w:numId w:val="28"/>
        </w:numPr>
      </w:pPr>
      <w:r w:rsidRPr="0080050C">
        <w:t>O</w:t>
      </w:r>
      <w:r w:rsidR="00B679E3" w:rsidRPr="0080050C">
        <w:t>pen S</w:t>
      </w:r>
      <w:r w:rsidR="009F528D" w:rsidRPr="0080050C">
        <w:t>QL Server Management Studio</w:t>
      </w:r>
      <w:r w:rsidR="009930F4" w:rsidRPr="0080050C">
        <w:t xml:space="preserve"> and connect to the database (1</w:t>
      </w:r>
      <w:r w:rsidR="0004328F" w:rsidRPr="0080050C">
        <w:t>,2</w:t>
      </w:r>
      <w:r w:rsidR="009930F4" w:rsidRPr="0080050C">
        <w:t>)</w:t>
      </w:r>
      <w:r w:rsidR="0004328F" w:rsidRPr="0080050C">
        <w:t xml:space="preserve"> make sure that the database is displayed as below (</w:t>
      </w:r>
      <w:r w:rsidR="002309A1" w:rsidRPr="0080050C">
        <w:t>3)</w:t>
      </w:r>
      <w:r w:rsidR="00F17359" w:rsidRPr="0080050C">
        <w:t>.</w:t>
      </w:r>
    </w:p>
    <w:p w14:paraId="42EC12AB" w14:textId="002B660F" w:rsidR="006F0C84" w:rsidRPr="0080050C" w:rsidRDefault="00807CDA" w:rsidP="00A43441">
      <w:pPr>
        <w:pStyle w:val="ListParagraph"/>
        <w:numPr>
          <w:ilvl w:val="0"/>
          <w:numId w:val="28"/>
        </w:numPr>
      </w:pPr>
      <w:r w:rsidRPr="0080050C">
        <w:t>Click “</w:t>
      </w:r>
      <w:r w:rsidR="00535224" w:rsidRPr="0080050C">
        <w:t>N</w:t>
      </w:r>
      <w:r w:rsidRPr="0080050C">
        <w:t>ew Query”</w:t>
      </w:r>
      <w:r w:rsidR="002309A1" w:rsidRPr="0080050C">
        <w:t xml:space="preserve"> (4)</w:t>
      </w:r>
      <w:r w:rsidRPr="0080050C">
        <w:t xml:space="preserve"> and past</w:t>
      </w:r>
      <w:r w:rsidR="006002BB">
        <w:t>e</w:t>
      </w:r>
      <w:r w:rsidRPr="0080050C">
        <w:t xml:space="preserve"> in </w:t>
      </w:r>
      <w:r w:rsidR="00013DE1" w:rsidRPr="0080050C">
        <w:t xml:space="preserve">the </w:t>
      </w:r>
      <w:r w:rsidRPr="0080050C">
        <w:t xml:space="preserve">code from the </w:t>
      </w:r>
      <w:r w:rsidR="00B52494" w:rsidRPr="0080050C">
        <w:t>clipboard</w:t>
      </w:r>
      <w:r w:rsidR="002309A1" w:rsidRPr="0080050C">
        <w:t xml:space="preserve"> (6)</w:t>
      </w:r>
      <w:r w:rsidR="00FC057B" w:rsidRPr="0080050C">
        <w:t>.</w:t>
      </w:r>
      <w:r w:rsidR="00F76A33" w:rsidRPr="0080050C">
        <w:t xml:space="preserve"> </w:t>
      </w:r>
      <w:r w:rsidR="00FC057B" w:rsidRPr="0080050C">
        <w:t>M</w:t>
      </w:r>
      <w:r w:rsidR="00F76A33" w:rsidRPr="0080050C">
        <w:t xml:space="preserve">ake sure that </w:t>
      </w:r>
      <w:r w:rsidR="2F4F1CE7" w:rsidRPr="0080050C">
        <w:t xml:space="preserve">the </w:t>
      </w:r>
      <w:r w:rsidR="009F7D9E" w:rsidRPr="0080050C">
        <w:t xml:space="preserve">dropdown </w:t>
      </w:r>
      <w:r w:rsidR="000E7B3C" w:rsidRPr="0080050C">
        <w:t xml:space="preserve">shows </w:t>
      </w:r>
      <w:r w:rsidR="00FC057B" w:rsidRPr="0080050C">
        <w:t xml:space="preserve">the </w:t>
      </w:r>
      <w:r w:rsidR="000E7B3C" w:rsidRPr="0080050C">
        <w:t>correct</w:t>
      </w:r>
      <w:r w:rsidR="009A6C7A" w:rsidRPr="0080050C">
        <w:t xml:space="preserve"> </w:t>
      </w:r>
      <w:r w:rsidR="00FC057B" w:rsidRPr="0080050C">
        <w:t>S</w:t>
      </w:r>
      <w:r w:rsidR="009A6C7A" w:rsidRPr="0080050C">
        <w:t>ynapse Ana</w:t>
      </w:r>
      <w:r w:rsidR="00A85019" w:rsidRPr="0080050C">
        <w:t>l</w:t>
      </w:r>
      <w:r w:rsidR="009A6C7A" w:rsidRPr="0080050C">
        <w:t>ytics Database</w:t>
      </w:r>
      <w:r w:rsidR="2F4F1CE7" w:rsidRPr="0080050C">
        <w:t>,</w:t>
      </w:r>
      <w:r w:rsidR="009A6C7A" w:rsidRPr="0080050C">
        <w:t xml:space="preserve"> “</w:t>
      </w:r>
      <w:r w:rsidR="003F5B64" w:rsidRPr="0080050C">
        <w:t>Quickstart</w:t>
      </w:r>
      <w:r w:rsidR="009A6C7A" w:rsidRPr="0080050C">
        <w:t>”</w:t>
      </w:r>
      <w:r w:rsidR="002309A1" w:rsidRPr="0080050C">
        <w:t xml:space="preserve"> (5)</w:t>
      </w:r>
      <w:r w:rsidR="00F17359" w:rsidRPr="0080050C">
        <w:t>.</w:t>
      </w:r>
    </w:p>
    <w:p w14:paraId="2C8424CA" w14:textId="442390A8" w:rsidR="00807CDA" w:rsidRPr="0080050C" w:rsidRDefault="008E0D3E" w:rsidP="00A85019">
      <w:pPr>
        <w:pStyle w:val="ListParagraph"/>
      </w:pPr>
      <w:r w:rsidRPr="0080050C">
        <w:br/>
      </w:r>
      <w:r w:rsidR="008A02BA">
        <w:drawing>
          <wp:inline distT="0" distB="0" distL="0" distR="0" wp14:anchorId="52A06020" wp14:editId="534EB09E">
            <wp:extent cx="5654042" cy="3044348"/>
            <wp:effectExtent l="0" t="0" r="3810" b="3810"/>
            <wp:docPr id="127378756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47">
                      <a:extLst>
                        <a:ext uri="{28A0092B-C50C-407E-A947-70E740481C1C}">
                          <a14:useLocalDpi xmlns:a14="http://schemas.microsoft.com/office/drawing/2010/main" val="0"/>
                        </a:ext>
                      </a:extLst>
                    </a:blip>
                    <a:stretch>
                      <a:fillRect/>
                    </a:stretch>
                  </pic:blipFill>
                  <pic:spPr>
                    <a:xfrm>
                      <a:off x="0" y="0"/>
                      <a:ext cx="5654042" cy="3044348"/>
                    </a:xfrm>
                    <a:prstGeom prst="rect">
                      <a:avLst/>
                    </a:prstGeom>
                  </pic:spPr>
                </pic:pic>
              </a:graphicData>
            </a:graphic>
          </wp:inline>
        </w:drawing>
      </w:r>
      <w:r w:rsidR="00A462A8" w:rsidRPr="0080050C">
        <w:br/>
      </w:r>
    </w:p>
    <w:p w14:paraId="4FF9B6DA" w14:textId="78D209FE" w:rsidR="00807CDA" w:rsidRPr="0080050C" w:rsidRDefault="008E0D3E" w:rsidP="003C3E01">
      <w:pPr>
        <w:pStyle w:val="ListParagraph"/>
        <w:numPr>
          <w:ilvl w:val="0"/>
          <w:numId w:val="28"/>
        </w:numPr>
      </w:pPr>
      <w:r w:rsidRPr="0080050C">
        <w:t>Execute</w:t>
      </w:r>
      <w:r w:rsidR="009A6C7A" w:rsidRPr="0080050C">
        <w:t xml:space="preserve"> </w:t>
      </w:r>
      <w:r w:rsidR="00FC057B" w:rsidRPr="0080050C">
        <w:t xml:space="preserve">the </w:t>
      </w:r>
      <w:r w:rsidR="009A6C7A" w:rsidRPr="0080050C">
        <w:t xml:space="preserve">script </w:t>
      </w:r>
      <w:r w:rsidR="00233F8F" w:rsidRPr="0080050C">
        <w:t xml:space="preserve">by clicking </w:t>
      </w:r>
      <w:r w:rsidR="00FC057B" w:rsidRPr="0080050C">
        <w:t xml:space="preserve">the </w:t>
      </w:r>
      <w:r w:rsidR="00233F8F" w:rsidRPr="0080050C">
        <w:t>Execute</w:t>
      </w:r>
      <w:r w:rsidR="00275EC1" w:rsidRPr="0080050C">
        <w:t xml:space="preserve"> (7)</w:t>
      </w:r>
      <w:r w:rsidR="00233F8F" w:rsidRPr="0080050C">
        <w:t xml:space="preserve"> button </w:t>
      </w:r>
      <w:r w:rsidR="0022418A" w:rsidRPr="0080050C">
        <w:t xml:space="preserve">or </w:t>
      </w:r>
      <w:r w:rsidR="00FC057B" w:rsidRPr="0080050C">
        <w:t>the</w:t>
      </w:r>
      <w:r w:rsidR="0022418A" w:rsidRPr="0080050C">
        <w:t xml:space="preserve"> F5 key</w:t>
      </w:r>
      <w:r w:rsidR="00275EC1" w:rsidRPr="0080050C">
        <w:t>. Message console should display rows affected (8)</w:t>
      </w:r>
      <w:r w:rsidR="00F17359" w:rsidRPr="0080050C">
        <w:t>.</w:t>
      </w:r>
    </w:p>
    <w:p w14:paraId="47C7A402" w14:textId="44817878" w:rsidR="0040716E" w:rsidRPr="0080050C" w:rsidDel="00BA5FB3" w:rsidRDefault="0022418A" w:rsidP="003C3E01">
      <w:pPr>
        <w:pStyle w:val="ListParagraph"/>
        <w:numPr>
          <w:ilvl w:val="0"/>
          <w:numId w:val="28"/>
        </w:numPr>
      </w:pPr>
      <w:r w:rsidRPr="0080050C">
        <w:lastRenderedPageBreak/>
        <w:t xml:space="preserve">Perform this action </w:t>
      </w:r>
      <w:r w:rsidR="0024755B" w:rsidRPr="0080050C">
        <w:t>for all</w:t>
      </w:r>
      <w:r w:rsidR="00DB3BBD" w:rsidRPr="0080050C">
        <w:t xml:space="preserve"> </w:t>
      </w:r>
      <w:r w:rsidR="00671D1E" w:rsidRPr="0080050C">
        <w:t>the remaining scripts</w:t>
      </w:r>
      <w:r w:rsidR="0024755B" w:rsidRPr="0080050C">
        <w:t>.</w:t>
      </w:r>
    </w:p>
    <w:p w14:paraId="11E4E025" w14:textId="77777777" w:rsidR="0080143A" w:rsidRPr="0080050C" w:rsidRDefault="0080143A" w:rsidP="00D94CC7"/>
    <w:p w14:paraId="0CC735C8" w14:textId="1B8E24C7" w:rsidR="00945CBF" w:rsidRPr="0080050C" w:rsidRDefault="00945CBF" w:rsidP="00945CBF">
      <w:pPr>
        <w:pStyle w:val="Heading4"/>
      </w:pPr>
      <w:r w:rsidRPr="0080050C">
        <w:t>Modify</w:t>
      </w:r>
      <w:r w:rsidR="008F6710" w:rsidRPr="0080050C">
        <w:t>ing</w:t>
      </w:r>
      <w:r w:rsidRPr="0080050C">
        <w:t xml:space="preserve"> Azure Data Factory Pipeline Variables</w:t>
      </w:r>
    </w:p>
    <w:p w14:paraId="782DC613" w14:textId="6A412BEE" w:rsidR="00C91225" w:rsidRPr="0080050C" w:rsidRDefault="002C2B36" w:rsidP="002C2B36">
      <w:r w:rsidRPr="0080050C">
        <w:t xml:space="preserve">After deployment </w:t>
      </w:r>
      <w:r w:rsidR="000A7E2A" w:rsidRPr="0080050C">
        <w:t>of the Azure Data Factory</w:t>
      </w:r>
      <w:r w:rsidR="00B8664C" w:rsidRPr="0080050C">
        <w:t xml:space="preserve"> (ADF</w:t>
      </w:r>
      <w:r w:rsidR="5B4B950E" w:rsidRPr="0080050C">
        <w:t>),</w:t>
      </w:r>
      <w:r w:rsidR="000A7E2A" w:rsidRPr="0080050C">
        <w:t xml:space="preserve"> th</w:t>
      </w:r>
      <w:r w:rsidR="009027FA" w:rsidRPr="0080050C">
        <w:t xml:space="preserve">ere </w:t>
      </w:r>
      <w:r w:rsidR="008675B6" w:rsidRPr="0080050C">
        <w:t xml:space="preserve">is KeyVaultName </w:t>
      </w:r>
      <w:r w:rsidR="009027FA" w:rsidRPr="0080050C">
        <w:t xml:space="preserve">pipeline variables that </w:t>
      </w:r>
      <w:r w:rsidR="000A7E2A" w:rsidRPr="0080050C">
        <w:t>need to be update</w:t>
      </w:r>
      <w:r w:rsidR="00B8664C" w:rsidRPr="0080050C">
        <w:t>d. Without th</w:t>
      </w:r>
      <w:r w:rsidR="00FC057B" w:rsidRPr="0080050C">
        <w:t>ese</w:t>
      </w:r>
      <w:r w:rsidR="00B8664C" w:rsidRPr="0080050C">
        <w:t xml:space="preserve"> values</w:t>
      </w:r>
      <w:r w:rsidR="00FC057B" w:rsidRPr="0080050C">
        <w:t>,</w:t>
      </w:r>
      <w:r w:rsidR="00B8664C" w:rsidRPr="0080050C">
        <w:t xml:space="preserve"> ADF will not </w:t>
      </w:r>
      <w:r w:rsidR="0040310C" w:rsidRPr="0080050C">
        <w:t>work co</w:t>
      </w:r>
      <w:r w:rsidR="00FC057B" w:rsidRPr="0080050C">
        <w:t>r</w:t>
      </w:r>
      <w:r w:rsidR="0040310C" w:rsidRPr="0080050C">
        <w:t>rectly</w:t>
      </w:r>
      <w:r w:rsidR="00C91225" w:rsidRPr="0080050C">
        <w:t>.</w:t>
      </w:r>
    </w:p>
    <w:p w14:paraId="33004A86" w14:textId="07757755" w:rsidR="00FD37F9" w:rsidRPr="0080050C" w:rsidRDefault="00F93587" w:rsidP="003C3E01">
      <w:pPr>
        <w:pStyle w:val="ListParagraph"/>
        <w:numPr>
          <w:ilvl w:val="0"/>
          <w:numId w:val="29"/>
        </w:numPr>
      </w:pPr>
      <w:r w:rsidRPr="0080050C">
        <w:t>T</w:t>
      </w:r>
      <w:r w:rsidR="008B1730" w:rsidRPr="0080050C">
        <w:t xml:space="preserve">o </w:t>
      </w:r>
      <w:r w:rsidR="00B873D4" w:rsidRPr="0080050C">
        <w:t>supply th</w:t>
      </w:r>
      <w:r w:rsidR="006F0541" w:rsidRPr="0080050C">
        <w:t>e</w:t>
      </w:r>
      <w:r w:rsidR="00B873D4" w:rsidRPr="0080050C">
        <w:t>s</w:t>
      </w:r>
      <w:r w:rsidR="006F0541" w:rsidRPr="0080050C">
        <w:t>e</w:t>
      </w:r>
      <w:r w:rsidR="00B873D4" w:rsidRPr="0080050C">
        <w:t xml:space="preserve"> values</w:t>
      </w:r>
      <w:r w:rsidR="006F0541" w:rsidRPr="0080050C">
        <w:t>,</w:t>
      </w:r>
      <w:r w:rsidR="00B873D4" w:rsidRPr="0080050C">
        <w:t xml:space="preserve"> </w:t>
      </w:r>
      <w:r w:rsidR="0071675F" w:rsidRPr="0080050C">
        <w:t>open</w:t>
      </w:r>
      <w:r w:rsidR="00A54B65" w:rsidRPr="0080050C">
        <w:t xml:space="preserve"> the</w:t>
      </w:r>
      <w:r w:rsidR="006F0541" w:rsidRPr="0080050C">
        <w:t xml:space="preserve"> </w:t>
      </w:r>
      <w:r w:rsidR="00EB3567" w:rsidRPr="0080050C">
        <w:t>ADF</w:t>
      </w:r>
      <w:r w:rsidR="005A7A8F" w:rsidRPr="0080050C">
        <w:t xml:space="preserve"> Portal</w:t>
      </w:r>
      <w:r w:rsidR="00C024AB" w:rsidRPr="0080050C">
        <w:t xml:space="preserve">. </w:t>
      </w:r>
    </w:p>
    <w:p w14:paraId="48CF7B91" w14:textId="35F77108" w:rsidR="00FD37F9" w:rsidRPr="0080050C" w:rsidRDefault="003A1BBA" w:rsidP="003C3E01">
      <w:pPr>
        <w:pStyle w:val="ListParagraph"/>
        <w:numPr>
          <w:ilvl w:val="0"/>
          <w:numId w:val="29"/>
        </w:numPr>
      </w:pPr>
      <w:r w:rsidRPr="0080050C">
        <w:t>O</w:t>
      </w:r>
      <w:r w:rsidR="00FD37F9" w:rsidRPr="0080050C">
        <w:t xml:space="preserve">pen </w:t>
      </w:r>
      <w:r w:rsidRPr="0080050C">
        <w:t xml:space="preserve">the </w:t>
      </w:r>
      <w:r w:rsidR="00252612" w:rsidRPr="0080050C">
        <w:t>Author</w:t>
      </w:r>
      <w:r w:rsidR="005D1E49" w:rsidRPr="0080050C">
        <w:t xml:space="preserve"> (1)</w:t>
      </w:r>
      <w:r w:rsidR="00FD37F9" w:rsidRPr="0080050C">
        <w:t xml:space="preserve"> tab</w:t>
      </w:r>
      <w:r w:rsidR="0024755B" w:rsidRPr="0080050C">
        <w:t>.</w:t>
      </w:r>
    </w:p>
    <w:p w14:paraId="2323179C" w14:textId="70B806C9" w:rsidR="00252612" w:rsidRPr="0080050C" w:rsidRDefault="008E42C3" w:rsidP="003C3E01">
      <w:pPr>
        <w:pStyle w:val="ListParagraph"/>
        <w:numPr>
          <w:ilvl w:val="0"/>
          <w:numId w:val="29"/>
        </w:numPr>
      </w:pPr>
      <w:r w:rsidRPr="0080050C">
        <w:t>Open</w:t>
      </w:r>
      <w:r w:rsidR="00044EA8" w:rsidRPr="0080050C">
        <w:t> </w:t>
      </w:r>
      <w:r w:rsidR="00F232E1" w:rsidRPr="0080050C">
        <w:t>Pipel</w:t>
      </w:r>
      <w:r w:rsidR="00302F02" w:rsidRPr="0080050C">
        <w:t>i</w:t>
      </w:r>
      <w:r w:rsidR="00F232E1" w:rsidRPr="0080050C">
        <w:t>nes/Management/</w:t>
      </w:r>
      <w:r w:rsidR="00C43605" w:rsidRPr="0080050C">
        <w:t>PL_</w:t>
      </w:r>
      <w:r w:rsidR="00F232E1" w:rsidRPr="0080050C">
        <w:t>ChangeSynapseAnalyticState</w:t>
      </w:r>
      <w:r w:rsidR="00044EA8" w:rsidRPr="0080050C">
        <w:t> </w:t>
      </w:r>
      <w:r w:rsidR="005D1E49" w:rsidRPr="0080050C">
        <w:t>(2)</w:t>
      </w:r>
      <w:r w:rsidR="00044EA8" w:rsidRPr="0080050C">
        <w:t> </w:t>
      </w:r>
      <w:r w:rsidR="00FD37F9" w:rsidRPr="0080050C">
        <w:t>pipeline</w:t>
      </w:r>
      <w:r w:rsidR="0024755B" w:rsidRPr="0080050C">
        <w:t>.</w:t>
      </w:r>
      <w:r w:rsidR="0019089F" w:rsidRPr="0080050C">
        <w:br/>
      </w:r>
      <w:r w:rsidR="0019089F" w:rsidRPr="0080050C">
        <w:br/>
      </w:r>
      <w:r w:rsidR="005D1E49">
        <w:drawing>
          <wp:inline distT="0" distB="0" distL="0" distR="0" wp14:anchorId="3BD08427" wp14:editId="589EE966">
            <wp:extent cx="5641382" cy="3225655"/>
            <wp:effectExtent l="0" t="0" r="0" b="0"/>
            <wp:docPr id="155509426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641382" cy="3225655"/>
                    </a:xfrm>
                    <a:prstGeom prst="rect">
                      <a:avLst/>
                    </a:prstGeom>
                  </pic:spPr>
                </pic:pic>
              </a:graphicData>
            </a:graphic>
          </wp:inline>
        </w:drawing>
      </w:r>
      <w:r w:rsidR="00A462A8" w:rsidRPr="0080050C">
        <w:br/>
      </w:r>
    </w:p>
    <w:p w14:paraId="5589E18E" w14:textId="1E87E9F3" w:rsidR="0019089F" w:rsidRPr="0080050C" w:rsidRDefault="0019089F" w:rsidP="003C3E01">
      <w:pPr>
        <w:pStyle w:val="ListParagraph"/>
        <w:numPr>
          <w:ilvl w:val="0"/>
          <w:numId w:val="29"/>
        </w:numPr>
      </w:pPr>
      <w:r w:rsidRPr="0080050C">
        <w:t xml:space="preserve">Go to </w:t>
      </w:r>
      <w:r w:rsidR="00C0381C" w:rsidRPr="0080050C">
        <w:t xml:space="preserve">the </w:t>
      </w:r>
      <w:r w:rsidRPr="0080050C">
        <w:t xml:space="preserve">Variables Tab and provide </w:t>
      </w:r>
      <w:r w:rsidR="008022B2" w:rsidRPr="0080050C">
        <w:t xml:space="preserve">a Default </w:t>
      </w:r>
      <w:r w:rsidRPr="0080050C">
        <w:t>Value for KeyVaultName</w:t>
      </w:r>
      <w:r w:rsidR="00E57B29" w:rsidRPr="0080050C">
        <w:t xml:space="preserve"> (3)</w:t>
      </w:r>
      <w:r w:rsidRPr="0080050C">
        <w:t xml:space="preserve">. </w:t>
      </w:r>
      <w:r w:rsidR="008022B2" w:rsidRPr="0080050C">
        <w:t>The value</w:t>
      </w:r>
      <w:r w:rsidRPr="0080050C">
        <w:t xml:space="preserve"> need</w:t>
      </w:r>
      <w:r w:rsidR="008022B2" w:rsidRPr="0080050C">
        <w:t>s</w:t>
      </w:r>
      <w:r w:rsidRPr="0080050C">
        <w:t xml:space="preserve"> to be obtained from Azure Portal</w:t>
      </w:r>
      <w:r w:rsidR="00421D78" w:rsidRPr="0080050C">
        <w:t xml:space="preserve"> (N</w:t>
      </w:r>
      <w:r w:rsidRPr="0080050C">
        <w:t xml:space="preserve">avigate to </w:t>
      </w:r>
      <w:r w:rsidR="008022B2" w:rsidRPr="0080050C">
        <w:t xml:space="preserve">the </w:t>
      </w:r>
      <w:r w:rsidR="00762606" w:rsidRPr="0080050C">
        <w:t>R</w:t>
      </w:r>
      <w:r w:rsidRPr="0080050C">
        <w:t xml:space="preserve">esource </w:t>
      </w:r>
      <w:r w:rsidR="00762606" w:rsidRPr="0080050C">
        <w:t>G</w:t>
      </w:r>
      <w:r w:rsidRPr="0080050C">
        <w:t>roup</w:t>
      </w:r>
      <w:r w:rsidR="00762606" w:rsidRPr="0080050C">
        <w:t xml:space="preserve"> where </w:t>
      </w:r>
      <w:r w:rsidR="00302F02" w:rsidRPr="0080050C">
        <w:t>the</w:t>
      </w:r>
      <w:r w:rsidR="00762606" w:rsidRPr="0080050C">
        <w:t xml:space="preserve"> solution was deployed </w:t>
      </w:r>
      <w:r w:rsidR="008022B2" w:rsidRPr="0080050C">
        <w:t>and</w:t>
      </w:r>
      <w:r w:rsidR="00762606" w:rsidRPr="0080050C">
        <w:t xml:space="preserve"> find </w:t>
      </w:r>
      <w:r w:rsidR="008022B2" w:rsidRPr="0080050C">
        <w:t xml:space="preserve">the </w:t>
      </w:r>
      <w:r w:rsidR="005628F9" w:rsidRPr="0080050C">
        <w:t>Key Vault</w:t>
      </w:r>
      <w:r w:rsidR="008022B2" w:rsidRPr="0080050C">
        <w:t xml:space="preserve"> resource</w:t>
      </w:r>
      <w:r w:rsidR="006037CF" w:rsidRPr="0080050C">
        <w:t>)</w:t>
      </w:r>
      <w:r w:rsidR="00A81A67" w:rsidRPr="0080050C">
        <w:t>.</w:t>
      </w:r>
    </w:p>
    <w:p w14:paraId="7D35EF3C" w14:textId="0FE8D26A" w:rsidR="00430F4D" w:rsidRPr="0080050C" w:rsidRDefault="005628F9" w:rsidP="00430F4D">
      <w:pPr>
        <w:pStyle w:val="ListParagraph"/>
        <w:numPr>
          <w:ilvl w:val="0"/>
          <w:numId w:val="29"/>
        </w:numPr>
      </w:pPr>
      <w:r w:rsidRPr="0080050C">
        <w:t>When the change is made</w:t>
      </w:r>
      <w:r w:rsidR="004F351A" w:rsidRPr="0080050C">
        <w:t>,</w:t>
      </w:r>
      <w:r w:rsidRPr="0080050C">
        <w:t xml:space="preserve"> </w:t>
      </w:r>
      <w:r w:rsidR="008022B2" w:rsidRPr="0080050C">
        <w:t>h</w:t>
      </w:r>
      <w:r w:rsidRPr="0080050C">
        <w:t>it “Publish</w:t>
      </w:r>
      <w:r w:rsidR="006037CF" w:rsidRPr="0080050C">
        <w:t xml:space="preserve"> All</w:t>
      </w:r>
      <w:r w:rsidRPr="0080050C">
        <w:t>”</w:t>
      </w:r>
      <w:r w:rsidR="00E57B29" w:rsidRPr="0080050C">
        <w:t xml:space="preserve"> (4)</w:t>
      </w:r>
      <w:r w:rsidRPr="0080050C">
        <w:t xml:space="preserve"> button on the top of the page to publish</w:t>
      </w:r>
      <w:r w:rsidR="00A81A67" w:rsidRPr="0080050C">
        <w:t xml:space="preserve"> the</w:t>
      </w:r>
      <w:r w:rsidRPr="0080050C">
        <w:t xml:space="preserve"> changes to Azure Data Factory</w:t>
      </w:r>
      <w:r w:rsidR="00A81A67" w:rsidRPr="0080050C">
        <w:t>.</w:t>
      </w:r>
    </w:p>
    <w:p w14:paraId="09CFDE15" w14:textId="13BCDA0C" w:rsidR="00507C33" w:rsidRPr="0080050C" w:rsidRDefault="00CA31B6" w:rsidP="00CA31B6">
      <w:r w:rsidRPr="0080050C">
        <w:t xml:space="preserve">After </w:t>
      </w:r>
      <w:r w:rsidR="00A81A67" w:rsidRPr="0080050C">
        <w:t xml:space="preserve">changes have been </w:t>
      </w:r>
      <w:r w:rsidRPr="0080050C">
        <w:t>publish</w:t>
      </w:r>
      <w:r w:rsidR="00A81A67" w:rsidRPr="0080050C">
        <w:t xml:space="preserve">ed to Azure Data Factory </w:t>
      </w:r>
      <w:r w:rsidRPr="0080050C">
        <w:t xml:space="preserve">there will be </w:t>
      </w:r>
      <w:r w:rsidR="00AB0E38" w:rsidRPr="0080050C">
        <w:t xml:space="preserve">the </w:t>
      </w:r>
      <w:r w:rsidRPr="0080050C">
        <w:t xml:space="preserve">notification </w:t>
      </w:r>
      <w:r w:rsidR="00AB0E38" w:rsidRPr="0080050C">
        <w:t xml:space="preserve">message </w:t>
      </w:r>
      <w:r w:rsidRPr="0080050C">
        <w:t>on the top right corner</w:t>
      </w:r>
      <w:r w:rsidR="00B85E0A" w:rsidRPr="0080050C">
        <w:t xml:space="preserve"> of the ADF Portal</w:t>
      </w:r>
      <w:r w:rsidRPr="0080050C">
        <w:t>.</w:t>
      </w:r>
      <w:r w:rsidR="005C4816" w:rsidRPr="0080050C">
        <w:t xml:space="preserve"> If everything was succe</w:t>
      </w:r>
      <w:r w:rsidR="00FE5CEF" w:rsidRPr="0080050C">
        <w:t>s</w:t>
      </w:r>
      <w:r w:rsidR="005C4816" w:rsidRPr="0080050C">
        <w:t>sful</w:t>
      </w:r>
      <w:r w:rsidR="00D23741" w:rsidRPr="0080050C">
        <w:t xml:space="preserve"> </w:t>
      </w:r>
      <w:r w:rsidR="00AB0E38" w:rsidRPr="0080050C">
        <w:t xml:space="preserve">the </w:t>
      </w:r>
      <w:r w:rsidR="00D23741" w:rsidRPr="0080050C">
        <w:t>ADF is ready for the execution.</w:t>
      </w:r>
      <w:r w:rsidR="0052335B" w:rsidRPr="0080050C">
        <w:t xml:space="preserve"> </w:t>
      </w:r>
    </w:p>
    <w:p w14:paraId="10A661B3" w14:textId="513B9D2B" w:rsidR="0092383D" w:rsidRPr="0080050C" w:rsidRDefault="0092383D" w:rsidP="00192FA0">
      <w:pPr>
        <w:pStyle w:val="Heading4"/>
      </w:pPr>
      <w:bookmarkStart w:id="57" w:name="_Toc29193010"/>
      <w:bookmarkEnd w:id="57"/>
      <w:r w:rsidRPr="0080050C">
        <w:t>Deploy</w:t>
      </w:r>
      <w:r w:rsidR="008F6710" w:rsidRPr="0080050C">
        <w:t>ing</w:t>
      </w:r>
      <w:r w:rsidRPr="0080050C">
        <w:t xml:space="preserve"> Power BI reports</w:t>
      </w:r>
    </w:p>
    <w:p w14:paraId="36283449" w14:textId="4AF48537" w:rsidR="007F7339"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hAnsi="Ubuntu" w:cs="Calibri"/>
          <w:color w:val="767171"/>
          <w:sz w:val="20"/>
          <w:szCs w:val="20"/>
        </w:rPr>
        <w:t xml:space="preserve">Power BI </w:t>
      </w:r>
      <w:r w:rsidR="004F351A" w:rsidRPr="0080050C">
        <w:rPr>
          <w:rFonts w:ascii="Ubuntu" w:hAnsi="Ubuntu" w:cs="Calibri"/>
          <w:color w:val="767171"/>
          <w:sz w:val="20"/>
          <w:szCs w:val="20"/>
        </w:rPr>
        <w:t xml:space="preserve">reports </w:t>
      </w:r>
      <w:r w:rsidRPr="0080050C">
        <w:rPr>
          <w:rFonts w:ascii="Ubuntu" w:hAnsi="Ubuntu" w:cs="Calibri"/>
          <w:color w:val="767171"/>
          <w:sz w:val="20"/>
          <w:szCs w:val="20"/>
        </w:rPr>
        <w:t xml:space="preserve">are often accessed by multiple people in </w:t>
      </w:r>
      <w:r w:rsidR="71A3970E" w:rsidRPr="0080050C">
        <w:rPr>
          <w:rFonts w:ascii="Ubuntu" w:hAnsi="Ubuntu" w:cs="Calibri"/>
          <w:color w:val="767171"/>
          <w:sz w:val="20"/>
          <w:szCs w:val="20"/>
        </w:rPr>
        <w:t>an</w:t>
      </w:r>
      <w:r w:rsidRPr="0080050C">
        <w:rPr>
          <w:rFonts w:ascii="Ubuntu" w:hAnsi="Ubuntu" w:cs="Calibri"/>
          <w:color w:val="767171"/>
          <w:sz w:val="20"/>
          <w:szCs w:val="20"/>
        </w:rPr>
        <w:t xml:space="preserve"> organisation. </w:t>
      </w:r>
      <w:r w:rsidR="71A3970E" w:rsidRPr="0080050C">
        <w:rPr>
          <w:rFonts w:ascii="Ubuntu" w:hAnsi="Ubuntu" w:cs="Calibri"/>
          <w:color w:val="767171"/>
          <w:sz w:val="20"/>
          <w:szCs w:val="20"/>
        </w:rPr>
        <w:t>Accessing</w:t>
      </w:r>
      <w:r w:rsidRPr="0080050C">
        <w:rPr>
          <w:rFonts w:ascii="Ubuntu" w:hAnsi="Ubuntu" w:cs="Calibri"/>
          <w:color w:val="767171"/>
          <w:sz w:val="20"/>
          <w:szCs w:val="20"/>
        </w:rPr>
        <w:t xml:space="preserve"> the same pbix file </w:t>
      </w:r>
      <w:r w:rsidR="00F90730" w:rsidRPr="0080050C">
        <w:rPr>
          <w:rFonts w:ascii="Ubuntu" w:hAnsi="Ubuntu" w:cs="Calibri"/>
          <w:color w:val="767171"/>
          <w:sz w:val="20"/>
          <w:szCs w:val="20"/>
        </w:rPr>
        <w:t>simultaneously</w:t>
      </w:r>
      <w:r w:rsidRPr="0080050C">
        <w:rPr>
          <w:rFonts w:ascii="Ubuntu" w:hAnsi="Ubuntu" w:cs="Calibri"/>
          <w:color w:val="767171"/>
          <w:sz w:val="20"/>
          <w:szCs w:val="20"/>
        </w:rPr>
        <w:t xml:space="preserve"> would be </w:t>
      </w:r>
      <w:r w:rsidR="71A3970E" w:rsidRPr="0080050C">
        <w:rPr>
          <w:rFonts w:ascii="Ubuntu" w:hAnsi="Ubuntu" w:cs="Calibri"/>
          <w:color w:val="767171"/>
          <w:sz w:val="20"/>
          <w:szCs w:val="20"/>
        </w:rPr>
        <w:t>inefficient.</w:t>
      </w:r>
      <w:r w:rsidRPr="0080050C">
        <w:rPr>
          <w:rFonts w:ascii="Ubuntu" w:hAnsi="Ubuntu" w:cs="Calibri"/>
          <w:color w:val="767171"/>
          <w:sz w:val="20"/>
          <w:szCs w:val="20"/>
        </w:rPr>
        <w:t xml:space="preserve"> The best way to share report</w:t>
      </w:r>
      <w:r w:rsidR="00F90730" w:rsidRPr="0080050C">
        <w:rPr>
          <w:rFonts w:ascii="Ubuntu" w:hAnsi="Ubuntu" w:cs="Calibri"/>
          <w:color w:val="767171"/>
          <w:sz w:val="20"/>
          <w:szCs w:val="20"/>
        </w:rPr>
        <w:t>s</w:t>
      </w:r>
      <w:r w:rsidRPr="0080050C">
        <w:rPr>
          <w:rFonts w:ascii="Ubuntu" w:hAnsi="Ubuntu" w:cs="Calibri"/>
          <w:color w:val="767171"/>
          <w:sz w:val="20"/>
          <w:szCs w:val="20"/>
        </w:rPr>
        <w:t xml:space="preserve"> </w:t>
      </w:r>
      <w:r w:rsidR="00F90730" w:rsidRPr="0080050C">
        <w:rPr>
          <w:rFonts w:ascii="Ubuntu" w:hAnsi="Ubuntu" w:cs="Calibri"/>
          <w:color w:val="767171"/>
          <w:sz w:val="20"/>
          <w:szCs w:val="20"/>
        </w:rPr>
        <w:t xml:space="preserve">with </w:t>
      </w:r>
      <w:r w:rsidR="71A3970E" w:rsidRPr="0080050C">
        <w:rPr>
          <w:rFonts w:ascii="Ubuntu" w:hAnsi="Ubuntu" w:cs="Calibri"/>
          <w:color w:val="767171"/>
          <w:sz w:val="20"/>
          <w:szCs w:val="20"/>
        </w:rPr>
        <w:t>multiple</w:t>
      </w:r>
      <w:r w:rsidRPr="0080050C">
        <w:rPr>
          <w:rFonts w:ascii="Ubuntu" w:hAnsi="Ubuntu" w:cs="Calibri"/>
          <w:color w:val="767171"/>
          <w:sz w:val="20"/>
          <w:szCs w:val="20"/>
        </w:rPr>
        <w:t xml:space="preserve"> people is to publish </w:t>
      </w:r>
      <w:r w:rsidR="002A04F5" w:rsidRPr="0080050C">
        <w:rPr>
          <w:rFonts w:ascii="Ubuntu" w:hAnsi="Ubuntu" w:cs="Calibri"/>
          <w:color w:val="767171"/>
          <w:sz w:val="20"/>
          <w:szCs w:val="20"/>
        </w:rPr>
        <w:t xml:space="preserve">to </w:t>
      </w:r>
      <w:r w:rsidRPr="0080050C">
        <w:rPr>
          <w:rFonts w:ascii="Ubuntu" w:hAnsi="Ubuntu" w:cs="Calibri"/>
          <w:color w:val="767171"/>
          <w:sz w:val="20"/>
          <w:szCs w:val="20"/>
        </w:rPr>
        <w:t xml:space="preserve">a Power BI Portal workspace. The advantage is that </w:t>
      </w:r>
      <w:r w:rsidR="6CE339E5" w:rsidRPr="0080050C">
        <w:rPr>
          <w:rFonts w:ascii="Ubuntu" w:hAnsi="Ubuntu" w:cs="Calibri"/>
          <w:color w:val="767171"/>
          <w:sz w:val="20"/>
          <w:szCs w:val="20"/>
        </w:rPr>
        <w:t>the</w:t>
      </w:r>
      <w:r w:rsidRPr="0080050C">
        <w:rPr>
          <w:rFonts w:ascii="Ubuntu" w:hAnsi="Ubuntu" w:cs="Calibri"/>
          <w:color w:val="767171"/>
          <w:sz w:val="20"/>
          <w:szCs w:val="20"/>
        </w:rPr>
        <w:t xml:space="preserve"> report is in a central location, where </w:t>
      </w:r>
      <w:r w:rsidR="6CE339E5" w:rsidRPr="0080050C">
        <w:rPr>
          <w:rFonts w:ascii="Ubuntu" w:hAnsi="Ubuntu" w:cs="Calibri"/>
          <w:color w:val="767171"/>
          <w:sz w:val="20"/>
          <w:szCs w:val="20"/>
        </w:rPr>
        <w:t xml:space="preserve">an </w:t>
      </w:r>
      <w:r w:rsidRPr="0080050C">
        <w:rPr>
          <w:rFonts w:ascii="Ubuntu" w:hAnsi="Ubuntu" w:cs="Calibri"/>
          <w:color w:val="767171"/>
          <w:sz w:val="20"/>
          <w:szCs w:val="20"/>
        </w:rPr>
        <w:t xml:space="preserve">administrator can </w:t>
      </w:r>
      <w:r w:rsidR="6CE339E5" w:rsidRPr="0080050C">
        <w:rPr>
          <w:rFonts w:ascii="Ubuntu" w:hAnsi="Ubuntu" w:cs="Calibri"/>
          <w:color w:val="767171"/>
          <w:sz w:val="20"/>
          <w:szCs w:val="20"/>
        </w:rPr>
        <w:t>assign</w:t>
      </w:r>
      <w:r w:rsidRPr="0080050C">
        <w:rPr>
          <w:rFonts w:ascii="Ubuntu" w:hAnsi="Ubuntu" w:cs="Calibri"/>
          <w:color w:val="767171"/>
          <w:sz w:val="20"/>
          <w:szCs w:val="20"/>
        </w:rPr>
        <w:t xml:space="preserve"> access permissions for individual users or groups as appropriate.</w:t>
      </w:r>
    </w:p>
    <w:p w14:paraId="047CAE33" w14:textId="24EB1F56" w:rsidR="00E12011" w:rsidRPr="0080050C" w:rsidRDefault="00E12011"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9" w:history="1">
        <w:r w:rsidRPr="00643EC7">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06A730E" w:rsidR="007F7339" w:rsidRPr="0080050C" w:rsidRDefault="007F7339" w:rsidP="007F7339">
      <w:pPr>
        <w:pStyle w:val="NormalWeb"/>
        <w:spacing w:before="0" w:beforeAutospacing="0" w:after="120" w:afterAutospacing="0"/>
        <w:rPr>
          <w:del w:id="58" w:author="Erin McHugh Saif" w:date="2020-01-24T11:16:00Z"/>
          <w:rFonts w:ascii="Ubuntu" w:hAnsi="Ubuntu" w:cs="Calibri"/>
          <w:color w:val="767171"/>
          <w:sz w:val="20"/>
          <w:szCs w:val="20"/>
        </w:rPr>
      </w:pPr>
      <w:r w:rsidRPr="0080050C">
        <w:rPr>
          <w:rFonts w:ascii="Ubuntu" w:eastAsia="Ubuntu" w:hAnsi="Ubuntu" w:cs="Calibri"/>
          <w:color w:val="767171"/>
          <w:sz w:val="20"/>
          <w:szCs w:val="20"/>
        </w:rPr>
        <w:t xml:space="preserve">To begin the deployment, a workspace must be created </w:t>
      </w:r>
      <w:r w:rsidR="00164A91" w:rsidRPr="0080050C">
        <w:rPr>
          <w:rFonts w:ascii="Ubuntu" w:eastAsia="Ubuntu" w:hAnsi="Ubuntu" w:cs="Calibri"/>
          <w:color w:val="767171"/>
          <w:sz w:val="20"/>
          <w:szCs w:val="20"/>
        </w:rPr>
        <w:t>first</w:t>
      </w:r>
      <w:r w:rsidRPr="0080050C">
        <w:rPr>
          <w:rFonts w:ascii="Ubuntu" w:eastAsia="Ubuntu" w:hAnsi="Ubuntu" w:cs="Calibri"/>
          <w:color w:val="767171"/>
          <w:sz w:val="20"/>
          <w:szCs w:val="20"/>
        </w:rPr>
        <w:t xml:space="preserve">. </w:t>
      </w:r>
      <w:ins w:id="59" w:author="Erin McHugh Saif" w:date="2020-01-24T11:16:00Z">
        <w:r w:rsidR="001F0DA0">
          <w:rPr>
            <w:rFonts w:ascii="Ubuntu" w:eastAsia="Ubuntu" w:hAnsi="Ubuntu" w:cs="Calibri"/>
            <w:color w:val="767171"/>
            <w:sz w:val="20"/>
            <w:szCs w:val="20"/>
          </w:rPr>
          <w:t xml:space="preserve"> </w:t>
        </w:r>
      </w:ins>
    </w:p>
    <w:p w14:paraId="7A0078FB" w14:textId="77777777" w:rsidR="007F7339" w:rsidRPr="0080050C" w:rsidRDefault="007F7339" w:rsidP="007F7339">
      <w:pPr>
        <w:pStyle w:val="NormalWeb"/>
        <w:spacing w:before="0" w:beforeAutospacing="0" w:after="120" w:afterAutospacing="0"/>
        <w:rPr>
          <w:rFonts w:ascii="Ubuntu" w:hAnsi="Ubuntu" w:cs="Calibri"/>
          <w:color w:val="767171"/>
          <w:sz w:val="20"/>
          <w:szCs w:val="20"/>
        </w:rPr>
      </w:pPr>
      <w:r w:rsidRPr="0080050C">
        <w:rPr>
          <w:rFonts w:ascii="Ubuntu" w:eastAsia="Ubuntu" w:hAnsi="Ubuntu" w:cs="Calibri"/>
          <w:color w:val="767171"/>
          <w:sz w:val="20"/>
          <w:szCs w:val="20"/>
        </w:rPr>
        <w:t>This is described in the steps below:</w:t>
      </w:r>
    </w:p>
    <w:p w14:paraId="281F6708" w14:textId="01D788F4" w:rsidR="007F7339" w:rsidRPr="0080050C" w:rsidRDefault="007F7339" w:rsidP="003C3E01">
      <w:pPr>
        <w:numPr>
          <w:ilvl w:val="0"/>
          <w:numId w:val="38"/>
        </w:numPr>
        <w:spacing w:after="0"/>
        <w:textAlignment w:val="center"/>
        <w:rPr>
          <w:rFonts w:ascii="Calibri" w:hAnsi="Calibri" w:cs="Calibri"/>
          <w:color w:val="757575"/>
        </w:rPr>
      </w:pPr>
      <w:r w:rsidRPr="33574CD5">
        <w:rPr>
          <w:rFonts w:cs="Calibri"/>
        </w:rPr>
        <w:t xml:space="preserve">Login to </w:t>
      </w:r>
      <w:r w:rsidR="00BC6109" w:rsidRPr="33574CD5">
        <w:rPr>
          <w:rFonts w:cs="Calibri"/>
        </w:rPr>
        <w:t xml:space="preserve">the </w:t>
      </w:r>
      <w:r w:rsidRPr="33574CD5">
        <w:rPr>
          <w:rFonts w:cs="Calibri"/>
        </w:rPr>
        <w:t xml:space="preserve">Power BI Portal by following this </w:t>
      </w:r>
      <w:hyperlink r:id="rId50">
        <w:r w:rsidRPr="33574CD5">
          <w:rPr>
            <w:rStyle w:val="Hyperlink"/>
            <w:rFonts w:cs="Calibri"/>
          </w:rPr>
          <w:t>link</w:t>
        </w:r>
      </w:hyperlink>
      <w:r w:rsidR="000A7631" w:rsidRPr="33574CD5">
        <w:rPr>
          <w:rStyle w:val="Hyperlink"/>
          <w:rFonts w:cs="Calibri"/>
        </w:rPr>
        <w:t>.</w:t>
      </w:r>
    </w:p>
    <w:p w14:paraId="57C05A5F" w14:textId="498B58B9" w:rsidR="007F7339" w:rsidRPr="0080050C" w:rsidRDefault="00C40773" w:rsidP="003C3E01">
      <w:pPr>
        <w:numPr>
          <w:ilvl w:val="0"/>
          <w:numId w:val="38"/>
        </w:numPr>
        <w:textAlignment w:val="center"/>
        <w:rPr>
          <w:rFonts w:ascii="Calibri" w:hAnsi="Calibri" w:cs="Calibri"/>
          <w:color w:val="757575"/>
        </w:rPr>
      </w:pPr>
      <w:r w:rsidRPr="33574CD5">
        <w:rPr>
          <w:rFonts w:cs="Calibri"/>
        </w:rPr>
        <w:t>C</w:t>
      </w:r>
      <w:r w:rsidR="007F7339" w:rsidRPr="33574CD5">
        <w:rPr>
          <w:rFonts w:cs="Calibri"/>
        </w:rPr>
        <w:t xml:space="preserve">reate a new workspace by selecting the </w:t>
      </w:r>
      <w:r w:rsidR="00C96688" w:rsidRPr="33574CD5">
        <w:rPr>
          <w:rFonts w:cs="Calibri"/>
        </w:rPr>
        <w:t>“</w:t>
      </w:r>
      <w:r w:rsidR="007F7339" w:rsidRPr="33574CD5">
        <w:rPr>
          <w:rFonts w:cs="Calibri"/>
        </w:rPr>
        <w:t>Workspaces</w:t>
      </w:r>
      <w:r w:rsidR="00C96688" w:rsidRPr="33574CD5">
        <w:rPr>
          <w:rFonts w:cs="Calibri"/>
        </w:rPr>
        <w:t>”</w:t>
      </w:r>
      <w:r w:rsidR="007F7339" w:rsidRPr="33574CD5">
        <w:rPr>
          <w:rFonts w:cs="Calibri"/>
        </w:rPr>
        <w:t xml:space="preserve"> tab from the sidebar, and then selecting </w:t>
      </w:r>
      <w:r w:rsidR="004A60B9" w:rsidRPr="33574CD5">
        <w:rPr>
          <w:rFonts w:cs="Calibri"/>
        </w:rPr>
        <w:t>“</w:t>
      </w:r>
      <w:r w:rsidR="007F7339" w:rsidRPr="33574CD5">
        <w:rPr>
          <w:rFonts w:cs="Calibri"/>
        </w:rPr>
        <w:t>Create a workspace</w:t>
      </w:r>
      <w:r w:rsidR="004A60B9" w:rsidRPr="33574CD5">
        <w:rPr>
          <w:rFonts w:cs="Calibri"/>
        </w:rPr>
        <w:t>”</w:t>
      </w:r>
      <w:r w:rsidR="007F7339" w:rsidRPr="33574CD5">
        <w:rPr>
          <w:rFonts w:cs="Calibri"/>
        </w:rPr>
        <w:t>.</w:t>
      </w:r>
      <w:r w:rsidR="00722098" w:rsidRPr="33574CD5">
        <w:rPr>
          <w:rFonts w:cs="Calibri"/>
        </w:rPr>
        <w:t xml:space="preserve"> </w:t>
      </w:r>
      <w:r w:rsidR="00722098" w:rsidRPr="0080050C">
        <w:rPr>
          <w:rFonts w:eastAsia="Ubuntu" w:cs="Ubuntu"/>
        </w:rPr>
        <w:t>Fill the details and select “Save”</w:t>
      </w:r>
      <w:r w:rsidR="000A7631" w:rsidRPr="0080050C">
        <w:rPr>
          <w:rFonts w:eastAsia="Ubuntu" w:cs="Ubuntu"/>
        </w:rPr>
        <w:t>.</w:t>
      </w:r>
    </w:p>
    <w:p w14:paraId="3377D081" w14:textId="3CA91472" w:rsidR="6122DDE1" w:rsidRPr="0080050C" w:rsidRDefault="00377187" w:rsidP="00722098">
      <w:pPr>
        <w:ind w:left="720"/>
        <w:textAlignment w:val="center"/>
        <w:rPr>
          <w:rFonts w:ascii="Calibri" w:hAnsi="Calibri" w:cs="Calibri"/>
          <w:color w:val="757575"/>
          <w:szCs w:val="20"/>
        </w:rPr>
      </w:pPr>
      <w:r>
        <w:lastRenderedPageBreak/>
        <w:drawing>
          <wp:inline distT="0" distB="0" distL="0" distR="0" wp14:anchorId="76AC2CD6" wp14:editId="6EE2FBFA">
            <wp:extent cx="2995574" cy="2506881"/>
            <wp:effectExtent l="0" t="0" r="0" b="8255"/>
            <wp:docPr id="100456639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722098" w:rsidRPr="603E9CCB">
        <w:rPr>
          <w:rFonts w:ascii="Calibri" w:hAnsi="Calibri" w:cs="Calibri"/>
        </w:rPr>
        <w:t xml:space="preserve"> -&gt; </w:t>
      </w:r>
      <w:r w:rsidR="005E55B0">
        <w:drawing>
          <wp:inline distT="0" distB="0" distL="0" distR="0" wp14:anchorId="13260523" wp14:editId="22B03D68">
            <wp:extent cx="1513869" cy="2492062"/>
            <wp:effectExtent l="0" t="0" r="0" b="3810"/>
            <wp:docPr id="195929694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513869" cy="2492062"/>
                    </a:xfrm>
                    <a:prstGeom prst="rect">
                      <a:avLst/>
                    </a:prstGeom>
                  </pic:spPr>
                </pic:pic>
              </a:graphicData>
            </a:graphic>
          </wp:inline>
        </w:drawing>
      </w:r>
    </w:p>
    <w:p w14:paraId="2F277DF8" w14:textId="3B4C3121" w:rsidR="6122DDE1" w:rsidRPr="0080050C" w:rsidRDefault="6122DDE1" w:rsidP="6122DDE1">
      <w:pPr>
        <w:jc w:val="center"/>
      </w:pPr>
    </w:p>
    <w:p w14:paraId="650B50C5" w14:textId="34FF5760" w:rsidR="00A30E2B" w:rsidRPr="0080050C" w:rsidRDefault="17680953" w:rsidP="6FBDB2D7">
      <w:pPr>
        <w:rPr>
          <w:rFonts w:eastAsia="Ubuntu" w:cs="Ubuntu"/>
          <w:color w:val="767171"/>
        </w:rPr>
      </w:pPr>
      <w:r w:rsidRPr="0080050C">
        <w:rPr>
          <w:rFonts w:eastAsia="Ubuntu" w:cs="Ubuntu"/>
          <w:color w:val="767171"/>
        </w:rPr>
        <w:t xml:space="preserve">Once the workspace has been created, the Power BI report for the solution can then be published to it. This requires the user to have </w:t>
      </w:r>
      <w:hyperlink r:id="rId53" w:history="1">
        <w:r w:rsidRPr="00E900BA">
          <w:rPr>
            <w:rStyle w:val="Hyperlink"/>
            <w:rFonts w:eastAsia="Ubuntu" w:cs="Ubuntu"/>
          </w:rPr>
          <w:t>Power BI Desktop</w:t>
        </w:r>
      </w:hyperlink>
      <w:r w:rsidRPr="0080050C">
        <w:rPr>
          <w:rFonts w:eastAsia="Ubuntu" w:cs="Ubuntu"/>
          <w:color w:val="767171"/>
        </w:rPr>
        <w:t xml:space="preserve"> installed</w:t>
      </w:r>
      <w:r w:rsidR="0011645C" w:rsidRPr="0080050C">
        <w:rPr>
          <w:rFonts w:eastAsia="Ubuntu" w:cs="Ubuntu"/>
          <w:color w:val="767171"/>
        </w:rPr>
        <w:t xml:space="preserve"> and a </w:t>
      </w:r>
      <w:hyperlink r:id="rId54" w:history="1">
        <w:r w:rsidR="0011645C" w:rsidRPr="00133DF7">
          <w:rPr>
            <w:rStyle w:val="Hyperlink"/>
            <w:rFonts w:eastAsia="Ubuntu" w:cs="Ubuntu"/>
          </w:rPr>
          <w:t>Power BI Pro license</w:t>
        </w:r>
      </w:hyperlink>
      <w:r w:rsidR="0011645C" w:rsidRPr="0080050C">
        <w:rPr>
          <w:rFonts w:eastAsia="Ubuntu" w:cs="Ubuntu"/>
          <w:color w:val="767171"/>
        </w:rPr>
        <w:t>.</w:t>
      </w:r>
      <w:r w:rsidRPr="0080050C">
        <w:rPr>
          <w:rFonts w:eastAsia="Ubuntu" w:cs="Ubuntu"/>
          <w:color w:val="767171"/>
        </w:rPr>
        <w:t xml:space="preserve"> </w:t>
      </w:r>
    </w:p>
    <w:p w14:paraId="77B7DE6D" w14:textId="12D78F66" w:rsidR="6FBDB2D7" w:rsidRPr="0080050C" w:rsidRDefault="6FBDB2D7" w:rsidP="6FBDB2D7">
      <w:pPr>
        <w:rPr>
          <w:rFonts w:eastAsia="Ubuntu" w:cs="Ubuntu"/>
          <w:color w:val="0563C1"/>
          <w:szCs w:val="20"/>
          <w:u w:val="single"/>
        </w:rPr>
      </w:pPr>
      <w:r w:rsidRPr="0080050C">
        <w:rPr>
          <w:rFonts w:eastAsia="Ubuntu" w:cs="Ubuntu"/>
          <w:color w:val="767171"/>
          <w:szCs w:val="20"/>
        </w:rPr>
        <w:t>The report can then be opened with Power BI Desktop and published to the workspace using the following steps:</w:t>
      </w:r>
    </w:p>
    <w:p w14:paraId="6838A7E4" w14:textId="284D2126" w:rsidR="00854C6A" w:rsidRPr="0080050C" w:rsidRDefault="00854C6A" w:rsidP="003C3E01">
      <w:pPr>
        <w:pStyle w:val="ListParagraph"/>
        <w:numPr>
          <w:ilvl w:val="0"/>
          <w:numId w:val="39"/>
        </w:numPr>
        <w:rPr>
          <w:color w:val="757575"/>
        </w:rPr>
      </w:pPr>
      <w:r w:rsidRPr="0080050C">
        <w:rPr>
          <w:rFonts w:eastAsia="Ubuntu" w:cs="Ubuntu"/>
        </w:rPr>
        <w:t xml:space="preserve">Open </w:t>
      </w:r>
      <w:r w:rsidR="7B473B72" w:rsidRPr="0080050C">
        <w:rPr>
          <w:rFonts w:eastAsia="Ubuntu" w:cs="Ubuntu"/>
        </w:rPr>
        <w:t xml:space="preserve">the </w:t>
      </w:r>
      <w:r w:rsidRPr="0080050C">
        <w:rPr>
          <w:rFonts w:eastAsia="Ubuntu" w:cs="Ubuntu"/>
        </w:rPr>
        <w:t xml:space="preserve">solution folder with </w:t>
      </w:r>
      <w:r w:rsidR="7B473B72" w:rsidRPr="0080050C">
        <w:rPr>
          <w:rFonts w:eastAsia="Ubuntu" w:cs="Ubuntu"/>
        </w:rPr>
        <w:t>Windows File Explorer.</w:t>
      </w:r>
    </w:p>
    <w:p w14:paraId="066BF9E8" w14:textId="4F95E949" w:rsidR="17680953" w:rsidRPr="0080050C" w:rsidRDefault="00854C6A" w:rsidP="003C3E01">
      <w:pPr>
        <w:pStyle w:val="ListParagraph"/>
        <w:numPr>
          <w:ilvl w:val="0"/>
          <w:numId w:val="39"/>
        </w:numPr>
        <w:rPr>
          <w:color w:val="757575"/>
        </w:rPr>
      </w:pPr>
      <w:r w:rsidRPr="0080050C">
        <w:rPr>
          <w:rFonts w:eastAsia="Ubuntu" w:cs="Ubuntu"/>
        </w:rPr>
        <w:t xml:space="preserve">Navigate to </w:t>
      </w:r>
      <w:r w:rsidR="00316C75" w:rsidRPr="0080050C">
        <w:rPr>
          <w:rFonts w:eastAsia="Ubuntu" w:cs="Ubuntu"/>
        </w:rPr>
        <w:t xml:space="preserve">the </w:t>
      </w:r>
      <w:r w:rsidRPr="0080050C">
        <w:rPr>
          <w:rFonts w:eastAsia="Ubuntu" w:cs="Ubuntu"/>
        </w:rPr>
        <w:t xml:space="preserve">Presentation folder and open </w:t>
      </w:r>
      <w:r w:rsidR="00ED42AF" w:rsidRPr="0080050C">
        <w:rPr>
          <w:rFonts w:eastAsia="Ubuntu" w:cs="Ubuntu"/>
        </w:rPr>
        <w:t xml:space="preserve">the </w:t>
      </w:r>
      <w:r w:rsidRPr="0080050C">
        <w:rPr>
          <w:rFonts w:eastAsia="Ubuntu" w:cs="Ubuntu"/>
        </w:rPr>
        <w:t>PBIX report file with Power BI Desktop.</w:t>
      </w:r>
    </w:p>
    <w:p w14:paraId="089BCFE8" w14:textId="572FC272" w:rsidR="17680953" w:rsidRPr="0080050C" w:rsidRDefault="17680953" w:rsidP="003C3E01">
      <w:pPr>
        <w:pStyle w:val="ListParagraph"/>
        <w:numPr>
          <w:ilvl w:val="0"/>
          <w:numId w:val="39"/>
        </w:numPr>
        <w:rPr>
          <w:color w:val="757575"/>
        </w:rPr>
      </w:pPr>
      <w:r w:rsidRPr="0080050C">
        <w:rPr>
          <w:rFonts w:eastAsia="Ubuntu" w:cs="Ubuntu"/>
        </w:rPr>
        <w:t xml:space="preserve">Select the ‘Publish’ icon on the </w:t>
      </w:r>
      <w:r w:rsidR="00F23B56" w:rsidRPr="0080050C">
        <w:rPr>
          <w:rFonts w:eastAsia="Ubuntu" w:cs="Ubuntu"/>
        </w:rPr>
        <w:t>“</w:t>
      </w:r>
      <w:r w:rsidRPr="0080050C">
        <w:rPr>
          <w:rFonts w:eastAsia="Ubuntu" w:cs="Ubuntu"/>
        </w:rPr>
        <w:t>Home</w:t>
      </w:r>
      <w:r w:rsidR="00F23B56" w:rsidRPr="0080050C">
        <w:rPr>
          <w:rFonts w:eastAsia="Ubuntu" w:cs="Ubuntu"/>
        </w:rPr>
        <w:t>”</w:t>
      </w:r>
      <w:r w:rsidRPr="0080050C">
        <w:rPr>
          <w:rFonts w:eastAsia="Ubuntu" w:cs="Ubuntu"/>
        </w:rPr>
        <w:t xml:space="preserve"> tab.</w:t>
      </w:r>
    </w:p>
    <w:p w14:paraId="76042E98" w14:textId="28340C50" w:rsidR="17680953" w:rsidRPr="0080050C" w:rsidRDefault="00C5288D" w:rsidP="17680953">
      <w:pPr>
        <w:jc w:val="center"/>
      </w:pPr>
      <w:r>
        <w:drawing>
          <wp:inline distT="0" distB="0" distL="0" distR="0" wp14:anchorId="1CEE54DB" wp14:editId="2C4930A8">
            <wp:extent cx="6047234" cy="3628340"/>
            <wp:effectExtent l="0" t="0" r="0" b="0"/>
            <wp:docPr id="51371942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047234" cy="3628340"/>
                    </a:xfrm>
                    <a:prstGeom prst="rect">
                      <a:avLst/>
                    </a:prstGeom>
                  </pic:spPr>
                </pic:pic>
              </a:graphicData>
            </a:graphic>
          </wp:inline>
        </w:drawing>
      </w:r>
      <w:r w:rsidR="00A462A8" w:rsidRPr="0080050C">
        <w:br/>
      </w:r>
    </w:p>
    <w:p w14:paraId="44673C9E" w14:textId="41CFA69C" w:rsidR="00314B3E" w:rsidRPr="0080050C" w:rsidRDefault="17680953" w:rsidP="003C3E01">
      <w:pPr>
        <w:pStyle w:val="ListParagraph"/>
        <w:numPr>
          <w:ilvl w:val="0"/>
          <w:numId w:val="39"/>
        </w:numPr>
        <w:rPr>
          <w:rFonts w:eastAsia="Ubuntu" w:cs="Ubuntu"/>
        </w:rPr>
      </w:pPr>
      <w:r w:rsidRPr="0080050C">
        <w:rPr>
          <w:rFonts w:eastAsia="Ubuntu" w:cs="Ubuntu"/>
        </w:rPr>
        <w:t xml:space="preserve">Select the </w:t>
      </w:r>
      <w:r w:rsidR="001D731C" w:rsidRPr="0080050C">
        <w:rPr>
          <w:rFonts w:eastAsia="Ubuntu" w:cs="Ubuntu"/>
        </w:rPr>
        <w:t xml:space="preserve">previously created </w:t>
      </w:r>
      <w:r w:rsidRPr="0080050C">
        <w:rPr>
          <w:rFonts w:eastAsia="Ubuntu" w:cs="Ubuntu"/>
        </w:rPr>
        <w:t xml:space="preserve">workspace and click </w:t>
      </w:r>
      <w:r w:rsidR="00854C6A" w:rsidRPr="0080050C">
        <w:rPr>
          <w:rFonts w:eastAsia="Ubuntu" w:cs="Ubuntu"/>
        </w:rPr>
        <w:t>“</w:t>
      </w:r>
      <w:r w:rsidRPr="0080050C">
        <w:rPr>
          <w:rFonts w:eastAsia="Ubuntu" w:cs="Ubuntu"/>
        </w:rPr>
        <w:t>Select</w:t>
      </w:r>
      <w:r w:rsidR="00854C6A" w:rsidRPr="0080050C">
        <w:rPr>
          <w:rFonts w:eastAsia="Ubuntu" w:cs="Ubuntu"/>
        </w:rPr>
        <w:t>”</w:t>
      </w:r>
      <w:r w:rsidRPr="0080050C">
        <w:rPr>
          <w:rFonts w:eastAsia="Ubuntu" w:cs="Ubuntu"/>
        </w:rPr>
        <w:t xml:space="preserve"> to publish the report to the workspace.</w:t>
      </w:r>
    </w:p>
    <w:p w14:paraId="343C0831" w14:textId="6EB33A7F" w:rsidR="131807F5" w:rsidRPr="0080050C" w:rsidRDefault="006B2141" w:rsidP="131807F5">
      <w:r w:rsidRPr="0080050C">
        <w:rPr>
          <w:rFonts w:eastAsia="Ubuntu" w:cs="Ubuntu"/>
          <w:color w:val="767171"/>
        </w:rPr>
        <w:t>To</w:t>
      </w:r>
      <w:r w:rsidR="00443B5A" w:rsidRPr="0080050C">
        <w:rPr>
          <w:rFonts w:eastAsia="Ubuntu" w:cs="Ubuntu"/>
          <w:color w:val="767171"/>
        </w:rPr>
        <w:t xml:space="preserve"> </w:t>
      </w:r>
      <w:r w:rsidRPr="0080050C">
        <w:rPr>
          <w:rFonts w:eastAsia="Ubuntu" w:cs="Ubuntu"/>
          <w:color w:val="767171"/>
        </w:rPr>
        <w:t>define viewing permission</w:t>
      </w:r>
      <w:r w:rsidR="002B5E4D" w:rsidRPr="0080050C">
        <w:rPr>
          <w:rFonts w:eastAsia="Ubuntu" w:cs="Ubuntu"/>
          <w:color w:val="767171"/>
        </w:rPr>
        <w:t>s</w:t>
      </w:r>
      <w:r w:rsidRPr="0080050C">
        <w:rPr>
          <w:rFonts w:eastAsia="Ubuntu" w:cs="Ubuntu"/>
          <w:color w:val="767171"/>
        </w:rPr>
        <w:t>,</w:t>
      </w:r>
      <w:r w:rsidR="131807F5" w:rsidRPr="0080050C">
        <w:rPr>
          <w:rFonts w:eastAsia="Ubuntu" w:cs="Ubuntu"/>
          <w:color w:val="767171"/>
        </w:rPr>
        <w:t xml:space="preserve"> carr</w:t>
      </w:r>
      <w:r w:rsidRPr="0080050C">
        <w:rPr>
          <w:rFonts w:eastAsia="Ubuntu" w:cs="Ubuntu"/>
          <w:color w:val="767171"/>
        </w:rPr>
        <w:t>y</w:t>
      </w:r>
      <w:r w:rsidR="131807F5" w:rsidRPr="0080050C">
        <w:rPr>
          <w:rFonts w:eastAsia="Ubuntu" w:cs="Ubuntu"/>
          <w:color w:val="767171"/>
        </w:rPr>
        <w:t xml:space="preserve"> </w:t>
      </w:r>
      <w:r w:rsidRPr="0080050C">
        <w:rPr>
          <w:rFonts w:eastAsia="Ubuntu" w:cs="Ubuntu"/>
          <w:color w:val="767171"/>
        </w:rPr>
        <w:t>the following steps</w:t>
      </w:r>
      <w:r w:rsidR="131807F5" w:rsidRPr="0080050C">
        <w:rPr>
          <w:rFonts w:eastAsia="Ubuntu" w:cs="Ubuntu"/>
          <w:color w:val="767171"/>
        </w:rPr>
        <w:t>:</w:t>
      </w:r>
    </w:p>
    <w:p w14:paraId="58E4E45D" w14:textId="146EAC3B" w:rsidR="00BE30EC" w:rsidRPr="0080050C" w:rsidRDefault="131807F5" w:rsidP="003C3E01">
      <w:pPr>
        <w:pStyle w:val="ListParagraph"/>
        <w:numPr>
          <w:ilvl w:val="0"/>
          <w:numId w:val="41"/>
        </w:numPr>
        <w:rPr>
          <w:rFonts w:eastAsia="Ubuntu" w:cs="Ubuntu"/>
        </w:rPr>
      </w:pPr>
      <w:r w:rsidRPr="0080050C">
        <w:rPr>
          <w:rFonts w:eastAsia="Ubuntu" w:cs="Ubuntu"/>
        </w:rPr>
        <w:lastRenderedPageBreak/>
        <w:t>Open the appropriate workspace</w:t>
      </w:r>
      <w:r w:rsidR="00467C2B" w:rsidRPr="0080050C">
        <w:rPr>
          <w:rFonts w:eastAsia="Ubuntu" w:cs="Ubuntu"/>
        </w:rPr>
        <w:t xml:space="preserve"> (1)</w:t>
      </w:r>
      <w:r w:rsidR="002B5E4D" w:rsidRPr="0080050C">
        <w:rPr>
          <w:rFonts w:eastAsia="Ubuntu" w:cs="Ubuntu"/>
        </w:rPr>
        <w:t xml:space="preserve"> </w:t>
      </w:r>
      <w:r w:rsidR="00026037" w:rsidRPr="0080050C">
        <w:rPr>
          <w:rFonts w:eastAsia="Ubuntu" w:cs="Ubuntu"/>
        </w:rPr>
        <w:t>in Workspaces</w:t>
      </w:r>
      <w:r w:rsidR="002B5E4D" w:rsidRPr="0080050C">
        <w:rPr>
          <w:rFonts w:eastAsia="Ubuntu" w:cs="Ubuntu"/>
        </w:rPr>
        <w:t xml:space="preserve"> and</w:t>
      </w:r>
      <w:r w:rsidRPr="0080050C">
        <w:rPr>
          <w:rFonts w:eastAsia="Ubuntu" w:cs="Ubuntu"/>
        </w:rPr>
        <w:t xml:space="preserve"> select </w:t>
      </w:r>
      <w:r w:rsidR="00B0138F" w:rsidRPr="0080050C">
        <w:rPr>
          <w:rFonts w:eastAsia="Ubuntu" w:cs="Ubuntu"/>
        </w:rPr>
        <w:t>“</w:t>
      </w:r>
      <w:r w:rsidRPr="0080050C">
        <w:rPr>
          <w:rFonts w:eastAsia="Ubuntu" w:cs="Ubuntu"/>
        </w:rPr>
        <w:t>Access</w:t>
      </w:r>
      <w:r w:rsidR="00B0138F" w:rsidRPr="0080050C">
        <w:rPr>
          <w:rFonts w:eastAsia="Ubuntu" w:cs="Ubuntu"/>
        </w:rPr>
        <w:t>”</w:t>
      </w:r>
      <w:r w:rsidR="00467C2B" w:rsidRPr="0080050C">
        <w:rPr>
          <w:rFonts w:eastAsia="Ubuntu" w:cs="Ubuntu"/>
        </w:rPr>
        <w:t>(2)</w:t>
      </w:r>
      <w:r w:rsidRPr="0080050C">
        <w:rPr>
          <w:rFonts w:eastAsia="Ubuntu" w:cs="Ubuntu"/>
        </w:rPr>
        <w:t xml:space="preserve"> from the toolbar at the top.</w:t>
      </w:r>
    </w:p>
    <w:p w14:paraId="135AD210" w14:textId="0342794C" w:rsidR="5A8CED37" w:rsidRPr="0080050C" w:rsidRDefault="00026037" w:rsidP="5A8CED37">
      <w:pPr>
        <w:ind w:left="360"/>
        <w:jc w:val="center"/>
      </w:pPr>
      <w:r>
        <w:drawing>
          <wp:inline distT="0" distB="0" distL="0" distR="0" wp14:anchorId="574918F1" wp14:editId="2AE4BE4A">
            <wp:extent cx="5866109" cy="2853189"/>
            <wp:effectExtent l="0" t="0" r="1905" b="4445"/>
            <wp:docPr id="156547175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866109" cy="2853189"/>
                    </a:xfrm>
                    <a:prstGeom prst="rect">
                      <a:avLst/>
                    </a:prstGeom>
                  </pic:spPr>
                </pic:pic>
              </a:graphicData>
            </a:graphic>
          </wp:inline>
        </w:drawing>
      </w:r>
      <w:r w:rsidR="00A462A8" w:rsidRPr="0080050C">
        <w:br/>
      </w:r>
    </w:p>
    <w:p w14:paraId="11086D05" w14:textId="5CF11F00" w:rsidR="00A64809" w:rsidRPr="0080050C" w:rsidRDefault="00341061" w:rsidP="003C3E01">
      <w:pPr>
        <w:pStyle w:val="ListParagraph"/>
        <w:numPr>
          <w:ilvl w:val="0"/>
          <w:numId w:val="43"/>
        </w:numPr>
        <w:rPr>
          <w:rFonts w:eastAsia="Ubuntu" w:cs="Ubuntu"/>
        </w:rPr>
      </w:pPr>
      <w:r w:rsidRPr="0080050C">
        <w:rPr>
          <w:rFonts w:eastAsia="Ubuntu" w:cs="Ubuntu"/>
        </w:rPr>
        <w:t>U</w:t>
      </w:r>
      <w:r w:rsidR="0BBEF324" w:rsidRPr="0080050C">
        <w:rPr>
          <w:rFonts w:eastAsia="Ubuntu" w:cs="Ubuntu"/>
        </w:rPr>
        <w:t xml:space="preserve">sers can be added </w:t>
      </w:r>
      <w:r w:rsidRPr="0080050C">
        <w:rPr>
          <w:rFonts w:eastAsia="Ubuntu" w:cs="Ubuntu"/>
        </w:rPr>
        <w:t>using an</w:t>
      </w:r>
      <w:r w:rsidR="0BBEF324" w:rsidRPr="0080050C">
        <w:rPr>
          <w:rFonts w:eastAsia="Ubuntu" w:cs="Ubuntu"/>
        </w:rPr>
        <w:t xml:space="preserve"> email address</w:t>
      </w:r>
      <w:r w:rsidRPr="0080050C">
        <w:rPr>
          <w:rFonts w:eastAsia="Ubuntu" w:cs="Ubuntu"/>
        </w:rPr>
        <w:t xml:space="preserve">. Only users that are part of the </w:t>
      </w:r>
      <w:r w:rsidR="00295455" w:rsidRPr="0080050C">
        <w:rPr>
          <w:rFonts w:eastAsia="Ubuntu" w:cs="Ubuntu"/>
        </w:rPr>
        <w:t xml:space="preserve">same </w:t>
      </w:r>
      <w:r w:rsidRPr="0080050C">
        <w:rPr>
          <w:rFonts w:eastAsia="Ubuntu" w:cs="Ubuntu"/>
        </w:rPr>
        <w:t>Office 365 tenant</w:t>
      </w:r>
      <w:r w:rsidR="00295455" w:rsidRPr="0080050C">
        <w:rPr>
          <w:rFonts w:eastAsia="Ubuntu" w:cs="Ubuntu"/>
        </w:rPr>
        <w:t xml:space="preserve"> will be available</w:t>
      </w:r>
      <w:r w:rsidR="00AF1F68" w:rsidRPr="0080050C">
        <w:rPr>
          <w:rFonts w:eastAsia="Ubuntu" w:cs="Ubuntu"/>
        </w:rPr>
        <w:t xml:space="preserve">, unless </w:t>
      </w:r>
      <w:r w:rsidR="00967BE5" w:rsidRPr="0080050C">
        <w:rPr>
          <w:rFonts w:eastAsia="Ubuntu" w:cs="Ubuntu"/>
        </w:rPr>
        <w:t>added as a Guest.</w:t>
      </w:r>
    </w:p>
    <w:p w14:paraId="76282B6E" w14:textId="29462692" w:rsidR="005E076F" w:rsidRPr="0080050C" w:rsidRDefault="005E076F" w:rsidP="005E076F">
      <w:pPr>
        <w:pStyle w:val="ListParagraph"/>
        <w:rPr>
          <w:rFonts w:eastAsia="Ubuntu" w:cs="Ubuntu"/>
        </w:rPr>
      </w:pPr>
      <w:r>
        <w:drawing>
          <wp:inline distT="0" distB="0" distL="0" distR="0" wp14:anchorId="3196783D" wp14:editId="67E9ADF5">
            <wp:extent cx="2297624" cy="1145356"/>
            <wp:effectExtent l="0" t="0" r="7620" b="0"/>
            <wp:docPr id="26909631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297624" cy="1145356"/>
                    </a:xfrm>
                    <a:prstGeom prst="rect">
                      <a:avLst/>
                    </a:prstGeom>
                  </pic:spPr>
                </pic:pic>
              </a:graphicData>
            </a:graphic>
          </wp:inline>
        </w:drawing>
      </w:r>
      <w:r w:rsidR="00A462A8" w:rsidRPr="0080050C">
        <w:rPr>
          <w:rFonts w:eastAsia="Ubuntu" w:cs="Ubuntu"/>
        </w:rPr>
        <w:br/>
      </w:r>
    </w:p>
    <w:p w14:paraId="590C6BF4" w14:textId="5E5B0070" w:rsidR="00A64809" w:rsidRPr="0080050C" w:rsidRDefault="0BBEF324" w:rsidP="005E076F">
      <w:pPr>
        <w:pStyle w:val="ListParagraph"/>
        <w:rPr>
          <w:rFonts w:eastAsia="Ubuntu" w:cs="Ubuntu"/>
        </w:rPr>
      </w:pPr>
      <w:r w:rsidRPr="0080050C">
        <w:rPr>
          <w:rFonts w:eastAsia="Ubuntu" w:cs="Ubuntu"/>
        </w:rPr>
        <w:t xml:space="preserve">The </w:t>
      </w:r>
      <w:r w:rsidR="00967BE5" w:rsidRPr="0080050C">
        <w:rPr>
          <w:rFonts w:eastAsia="Ubuntu" w:cs="Ubuntu"/>
        </w:rPr>
        <w:t>access options are:</w:t>
      </w:r>
      <w:r w:rsidRPr="0080050C">
        <w:rPr>
          <w:rFonts w:eastAsia="Ubuntu" w:cs="Ubuntu"/>
        </w:rPr>
        <w:t xml:space="preserve"> </w:t>
      </w:r>
    </w:p>
    <w:p w14:paraId="07B84D62" w14:textId="3F8C3433" w:rsidR="00A64809" w:rsidRPr="0080050C" w:rsidRDefault="0BBEF324" w:rsidP="003C3E01">
      <w:pPr>
        <w:pStyle w:val="ListParagraph"/>
        <w:numPr>
          <w:ilvl w:val="0"/>
          <w:numId w:val="45"/>
        </w:numPr>
        <w:rPr>
          <w:rFonts w:eastAsia="Ubuntu" w:cs="Ubuntu"/>
        </w:rPr>
      </w:pPr>
      <w:r w:rsidRPr="0080050C">
        <w:rPr>
          <w:rFonts w:eastAsia="Ubuntu" w:cs="Ubuntu"/>
        </w:rPr>
        <w:t>Admin</w:t>
      </w:r>
      <w:r w:rsidR="00A64809" w:rsidRPr="0080050C">
        <w:rPr>
          <w:rFonts w:eastAsia="Ubuntu" w:cs="Ubuntu"/>
        </w:rPr>
        <w:t xml:space="preserve"> – </w:t>
      </w:r>
      <w:r w:rsidR="000E44CF" w:rsidRPr="0080050C">
        <w:rPr>
          <w:rFonts w:eastAsia="Ubuntu" w:cs="Ubuntu"/>
        </w:rPr>
        <w:t>f</w:t>
      </w:r>
      <w:r w:rsidR="00A64809" w:rsidRPr="0080050C">
        <w:rPr>
          <w:rFonts w:eastAsia="Ubuntu" w:cs="Ubuntu"/>
        </w:rPr>
        <w:t xml:space="preserve">ull access to the </w:t>
      </w:r>
      <w:r w:rsidR="00355784" w:rsidRPr="0080050C">
        <w:rPr>
          <w:rFonts w:eastAsia="Ubuntu" w:cs="Ubuntu"/>
        </w:rPr>
        <w:t>workspace</w:t>
      </w:r>
    </w:p>
    <w:p w14:paraId="1F531375" w14:textId="3BB7F36F" w:rsidR="00A52093" w:rsidRPr="0080050C" w:rsidRDefault="0BBEF324" w:rsidP="003C3E01">
      <w:pPr>
        <w:pStyle w:val="ListParagraph"/>
        <w:numPr>
          <w:ilvl w:val="0"/>
          <w:numId w:val="45"/>
        </w:numPr>
        <w:rPr>
          <w:rFonts w:eastAsia="Ubuntu" w:cs="Ubuntu"/>
        </w:rPr>
      </w:pPr>
      <w:r w:rsidRPr="0080050C">
        <w:rPr>
          <w:rFonts w:eastAsia="Ubuntu" w:cs="Ubuntu"/>
        </w:rPr>
        <w:t>Member</w:t>
      </w:r>
      <w:r w:rsidR="00A64809" w:rsidRPr="0080050C">
        <w:rPr>
          <w:rFonts w:eastAsia="Ubuntu" w:cs="Ubuntu"/>
        </w:rPr>
        <w:t xml:space="preserve"> </w:t>
      </w:r>
      <w:r w:rsidR="00852DE2" w:rsidRPr="0080050C">
        <w:rPr>
          <w:rFonts w:eastAsia="Ubuntu" w:cs="Ubuntu"/>
        </w:rPr>
        <w:t>–</w:t>
      </w:r>
      <w:r w:rsidR="00A64809" w:rsidRPr="0080050C">
        <w:rPr>
          <w:rFonts w:eastAsia="Ubuntu" w:cs="Ubuntu"/>
        </w:rPr>
        <w:t xml:space="preserve"> </w:t>
      </w:r>
      <w:r w:rsidR="000E44CF" w:rsidRPr="0080050C">
        <w:rPr>
          <w:rFonts w:eastAsia="Ubuntu" w:cs="Ubuntu"/>
        </w:rPr>
        <w:t>s</w:t>
      </w:r>
      <w:r w:rsidR="00852DE2" w:rsidRPr="0080050C">
        <w:rPr>
          <w:rFonts w:eastAsia="Ubuntu" w:cs="Ubuntu"/>
        </w:rPr>
        <w:t>ame access as Admin</w:t>
      </w:r>
      <w:r w:rsidR="7A30B1CA" w:rsidRPr="0080050C">
        <w:rPr>
          <w:rFonts w:eastAsia="Ubuntu" w:cs="Ubuntu"/>
        </w:rPr>
        <w:t>,</w:t>
      </w:r>
      <w:r w:rsidR="00852DE2" w:rsidRPr="0080050C">
        <w:rPr>
          <w:rFonts w:eastAsia="Ubuntu" w:cs="Ubuntu"/>
        </w:rPr>
        <w:t xml:space="preserve"> except </w:t>
      </w:r>
      <w:r w:rsidR="7A30B1CA" w:rsidRPr="0080050C">
        <w:rPr>
          <w:rFonts w:eastAsia="Ubuntu" w:cs="Ubuntu"/>
        </w:rPr>
        <w:t>cannot</w:t>
      </w:r>
      <w:r w:rsidR="00C95BF1" w:rsidRPr="0080050C">
        <w:rPr>
          <w:rFonts w:eastAsia="Ubuntu" w:cs="Ubuntu"/>
        </w:rPr>
        <w:t xml:space="preserve"> make </w:t>
      </w:r>
      <w:r w:rsidR="7A30B1CA" w:rsidRPr="0080050C">
        <w:rPr>
          <w:rFonts w:eastAsia="Ubuntu" w:cs="Ubuntu"/>
        </w:rPr>
        <w:t>another user</w:t>
      </w:r>
      <w:r w:rsidR="00C95BF1" w:rsidRPr="0080050C">
        <w:rPr>
          <w:rFonts w:eastAsia="Ubuntu" w:cs="Ubuntu"/>
        </w:rPr>
        <w:t xml:space="preserve"> an admin</w:t>
      </w:r>
      <w:r w:rsidR="7A30B1CA" w:rsidRPr="0080050C">
        <w:rPr>
          <w:rFonts w:eastAsia="Ubuntu" w:cs="Ubuntu"/>
        </w:rPr>
        <w:t>.</w:t>
      </w:r>
    </w:p>
    <w:p w14:paraId="71435655" w14:textId="7D188DD1" w:rsidR="00A52093" w:rsidRPr="0080050C" w:rsidRDefault="0BBEF324" w:rsidP="003C3E01">
      <w:pPr>
        <w:pStyle w:val="ListParagraph"/>
        <w:numPr>
          <w:ilvl w:val="0"/>
          <w:numId w:val="45"/>
        </w:numPr>
        <w:rPr>
          <w:rFonts w:eastAsia="Ubuntu" w:cs="Ubuntu"/>
        </w:rPr>
      </w:pPr>
      <w:r w:rsidRPr="0080050C">
        <w:rPr>
          <w:rFonts w:eastAsia="Ubuntu" w:cs="Ubuntu"/>
        </w:rPr>
        <w:t>Contributor</w:t>
      </w:r>
      <w:r w:rsidR="00A52093" w:rsidRPr="0080050C">
        <w:rPr>
          <w:rFonts w:eastAsia="Ubuntu" w:cs="Ubuntu"/>
        </w:rPr>
        <w:t xml:space="preserve"> – can </w:t>
      </w:r>
      <w:r w:rsidR="00096D59" w:rsidRPr="0080050C">
        <w:rPr>
          <w:rFonts w:eastAsia="Ubuntu" w:cs="Ubuntu"/>
        </w:rPr>
        <w:t>modify the content</w:t>
      </w:r>
      <w:r w:rsidR="000E44CF" w:rsidRPr="0080050C">
        <w:rPr>
          <w:rFonts w:eastAsia="Ubuntu" w:cs="Ubuntu"/>
        </w:rPr>
        <w:t xml:space="preserve"> of </w:t>
      </w:r>
      <w:r w:rsidR="00355784" w:rsidRPr="0080050C">
        <w:rPr>
          <w:rFonts w:eastAsia="Ubuntu" w:cs="Ubuntu"/>
        </w:rPr>
        <w:t xml:space="preserve">a </w:t>
      </w:r>
      <w:r w:rsidR="000726EA" w:rsidRPr="0080050C">
        <w:rPr>
          <w:rFonts w:eastAsia="Ubuntu" w:cs="Ubuntu"/>
        </w:rPr>
        <w:t>workspace</w:t>
      </w:r>
      <w:r w:rsidR="00096D59" w:rsidRPr="0080050C">
        <w:rPr>
          <w:rFonts w:eastAsia="Ubuntu" w:cs="Ubuntu"/>
        </w:rPr>
        <w:t xml:space="preserve"> </w:t>
      </w:r>
      <w:r w:rsidR="3C78B5D9" w:rsidRPr="0080050C">
        <w:rPr>
          <w:rFonts w:eastAsia="Ubuntu" w:cs="Ubuntu"/>
        </w:rPr>
        <w:t>but</w:t>
      </w:r>
      <w:r w:rsidR="7A30B1CA" w:rsidRPr="0080050C">
        <w:rPr>
          <w:rFonts w:eastAsia="Ubuntu" w:cs="Ubuntu"/>
        </w:rPr>
        <w:t xml:space="preserve"> cannot</w:t>
      </w:r>
      <w:r w:rsidR="00096D59" w:rsidRPr="0080050C">
        <w:rPr>
          <w:rFonts w:eastAsia="Ubuntu" w:cs="Ubuntu"/>
        </w:rPr>
        <w:t xml:space="preserve"> </w:t>
      </w:r>
      <w:r w:rsidR="000E44CF" w:rsidRPr="0080050C">
        <w:rPr>
          <w:rFonts w:eastAsia="Ubuntu" w:cs="Ubuntu"/>
        </w:rPr>
        <w:t xml:space="preserve">perform </w:t>
      </w:r>
      <w:r w:rsidR="3C78B5D9" w:rsidRPr="0080050C">
        <w:rPr>
          <w:rFonts w:eastAsia="Ubuntu" w:cs="Ubuntu"/>
        </w:rPr>
        <w:t>permission related</w:t>
      </w:r>
      <w:r w:rsidR="000E44CF" w:rsidRPr="0080050C">
        <w:rPr>
          <w:rFonts w:eastAsia="Ubuntu" w:cs="Ubuntu"/>
        </w:rPr>
        <w:t xml:space="preserve"> operations</w:t>
      </w:r>
      <w:r w:rsidR="3C78B5D9" w:rsidRPr="0080050C">
        <w:rPr>
          <w:rFonts w:eastAsia="Ubuntu" w:cs="Ubuntu"/>
        </w:rPr>
        <w:t>.</w:t>
      </w:r>
    </w:p>
    <w:p w14:paraId="5BB88AD9" w14:textId="0B73CE78" w:rsidR="003B7AF3" w:rsidRPr="0080050C" w:rsidRDefault="0BBEF324" w:rsidP="003C3E01">
      <w:pPr>
        <w:pStyle w:val="ListParagraph"/>
        <w:numPr>
          <w:ilvl w:val="0"/>
          <w:numId w:val="45"/>
        </w:numPr>
        <w:rPr>
          <w:rFonts w:eastAsia="Ubuntu" w:cs="Ubuntu"/>
        </w:rPr>
      </w:pPr>
      <w:r w:rsidRPr="0080050C">
        <w:rPr>
          <w:rFonts w:eastAsia="Ubuntu" w:cs="Ubuntu"/>
        </w:rPr>
        <w:t>Viewer</w:t>
      </w:r>
      <w:r w:rsidR="00A52093" w:rsidRPr="0080050C">
        <w:rPr>
          <w:rFonts w:eastAsia="Ubuntu" w:cs="Ubuntu"/>
        </w:rPr>
        <w:t xml:space="preserve"> – can only </w:t>
      </w:r>
      <w:r w:rsidR="00355784" w:rsidRPr="0080050C">
        <w:rPr>
          <w:rFonts w:eastAsia="Ubuntu" w:cs="Ubuntu"/>
        </w:rPr>
        <w:t>view</w:t>
      </w:r>
      <w:r w:rsidR="000E44CF" w:rsidRPr="0080050C">
        <w:rPr>
          <w:rFonts w:eastAsia="Ubuntu" w:cs="Ubuntu"/>
        </w:rPr>
        <w:t xml:space="preserve"> </w:t>
      </w:r>
      <w:r w:rsidR="00A52093" w:rsidRPr="0080050C">
        <w:rPr>
          <w:rFonts w:eastAsia="Ubuntu" w:cs="Ubuntu"/>
        </w:rPr>
        <w:t>reports</w:t>
      </w:r>
    </w:p>
    <w:p w14:paraId="29D92A34" w14:textId="2343FB1B" w:rsidR="5B4BC95B" w:rsidRPr="0080050C" w:rsidRDefault="5B4BC95B" w:rsidP="00664BF9">
      <w:pPr>
        <w:rPr>
          <w:rFonts w:eastAsia="Ubuntu" w:cs="Ubuntu"/>
        </w:rPr>
      </w:pPr>
    </w:p>
    <w:p w14:paraId="390AD21E" w14:textId="58B2AF21" w:rsidR="5B4BC95B" w:rsidRPr="0080050C" w:rsidRDefault="00355784" w:rsidP="5B4BC95B">
      <w:r w:rsidRPr="0080050C">
        <w:rPr>
          <w:rFonts w:eastAsia="Ubuntu" w:cs="Ubuntu"/>
          <w:color w:val="767171"/>
        </w:rPr>
        <w:t>Alternatively</w:t>
      </w:r>
      <w:r w:rsidR="5B4BC95B" w:rsidRPr="0080050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7F7073C0" w:rsidR="006966EC" w:rsidRDefault="5D70683E" w:rsidP="009B6AC3">
      <w:r w:rsidRPr="0080050C">
        <w:t>Further information on refreshing the dataset</w:t>
      </w:r>
      <w:r w:rsidR="00D026C2" w:rsidRPr="0080050C">
        <w:t>s</w:t>
      </w:r>
      <w:r w:rsidRPr="0080050C">
        <w:t xml:space="preserve"> </w:t>
      </w:r>
      <w:r w:rsidR="00D026C2" w:rsidRPr="0080050C">
        <w:t xml:space="preserve">in </w:t>
      </w:r>
      <w:r w:rsidRPr="0080050C">
        <w:t xml:space="preserve">Power BI can be found within the </w:t>
      </w:r>
      <w:hyperlink w:anchor="_FAQs" w:history="1">
        <w:r w:rsidRPr="00094793">
          <w:rPr>
            <w:rStyle w:val="Hyperlink"/>
          </w:rPr>
          <w:t>FAQs section</w:t>
        </w:r>
      </w:hyperlink>
      <w:r w:rsidRPr="0080050C">
        <w:t>.</w:t>
      </w:r>
      <w:bookmarkEnd w:id="47"/>
    </w:p>
    <w:p w14:paraId="1815908D" w14:textId="4E690FFD" w:rsidR="00524493" w:rsidRDefault="00524493" w:rsidP="009B6AC3"/>
    <w:p w14:paraId="2F973FD1" w14:textId="77777777" w:rsidR="00524493" w:rsidRDefault="00524493" w:rsidP="009B6AC3"/>
    <w:p w14:paraId="1414BD79" w14:textId="3EC0EE93" w:rsidR="00012504" w:rsidRPr="0080050C" w:rsidRDefault="00524493" w:rsidP="00012504">
      <w:pPr>
        <w:pStyle w:val="Heading4"/>
      </w:pPr>
      <w:r>
        <w:t>Updating</w:t>
      </w:r>
      <w:r w:rsidR="00012504" w:rsidRPr="0080050C">
        <w:t xml:space="preserve"> Power BI </w:t>
      </w:r>
      <w:r>
        <w:t>dataset</w:t>
      </w:r>
      <w:r w:rsidR="008A0E15">
        <w:t>s</w:t>
      </w:r>
    </w:p>
    <w:p w14:paraId="0FFEB29E" w14:textId="2BD50D19" w:rsidR="00012504" w:rsidRDefault="00012504" w:rsidP="009B6AC3"/>
    <w:p w14:paraId="422EBA63" w14:textId="21C90908" w:rsidR="00012504" w:rsidRDefault="00504C7B" w:rsidP="009B6AC3">
      <w:r>
        <w:t xml:space="preserve">Once the report has been published to the workspace and user access assigned, the data set needs to be updated with the name of the Synapse server that has been created as part of the </w:t>
      </w:r>
      <w:r w:rsidR="0085017E">
        <w:t>installation script.</w:t>
      </w:r>
    </w:p>
    <w:p w14:paraId="386C3439" w14:textId="52362DC7" w:rsidR="0085017E" w:rsidRDefault="00A5173B" w:rsidP="00B01791">
      <w:pPr>
        <w:pStyle w:val="ListParagraph"/>
        <w:numPr>
          <w:ilvl w:val="0"/>
          <w:numId w:val="41"/>
        </w:numPr>
      </w:pPr>
      <w:r>
        <w:lastRenderedPageBreak/>
        <w:t xml:space="preserve">In the appropriate </w:t>
      </w:r>
      <w:r w:rsidR="00920D19">
        <w:t>workspace, select the datasets tab.</w:t>
      </w:r>
    </w:p>
    <w:p w14:paraId="03870E6D" w14:textId="454C7B16" w:rsidR="00920D19" w:rsidRDefault="007A5F37" w:rsidP="00B01791">
      <w:pPr>
        <w:pStyle w:val="ListParagraph"/>
        <w:numPr>
          <w:ilvl w:val="0"/>
          <w:numId w:val="41"/>
        </w:numPr>
      </w:pPr>
      <w:r>
        <w:t>For the Model report select the elipsis (…)</w:t>
      </w:r>
      <w:r w:rsidR="00D834C4">
        <w:t xml:space="preserve">, for More Options </w:t>
      </w:r>
      <w:r>
        <w:t xml:space="preserve">and </w:t>
      </w:r>
      <w:r w:rsidR="007014B4">
        <w:t xml:space="preserve">select </w:t>
      </w:r>
      <w:r>
        <w:t>Settings</w:t>
      </w:r>
      <w:r w:rsidR="007014B4">
        <w:t>.</w:t>
      </w:r>
    </w:p>
    <w:p w14:paraId="221AD80E" w14:textId="5026EAA0" w:rsidR="007014B4" w:rsidRDefault="007014B4" w:rsidP="00B01791">
      <w:pPr>
        <w:pStyle w:val="ListParagraph"/>
        <w:numPr>
          <w:ilvl w:val="0"/>
          <w:numId w:val="41"/>
        </w:numPr>
      </w:pPr>
      <w:r>
        <w:t xml:space="preserve">Expand the Parameters options and </w:t>
      </w:r>
      <w:r w:rsidR="00622859">
        <w:t xml:space="preserve">update the SQLServer value to be the name of the new Synapse </w:t>
      </w:r>
      <w:r w:rsidR="00EB2598">
        <w:t>resource that was just installed.  The database should be the same as the default value in the report.   If not, also correct this to be the database name as installed in the Synapse resource.</w:t>
      </w:r>
    </w:p>
    <w:p w14:paraId="0003E900" w14:textId="70A2F0B8" w:rsidR="00EB2598" w:rsidRDefault="00AF0BDA" w:rsidP="00B01791">
      <w:pPr>
        <w:pStyle w:val="ListParagraph"/>
        <w:numPr>
          <w:ilvl w:val="0"/>
          <w:numId w:val="41"/>
        </w:numPr>
      </w:pPr>
      <w:r>
        <w:t>Click ‘Apply’</w:t>
      </w:r>
    </w:p>
    <w:p w14:paraId="35F9A8D2" w14:textId="67266355" w:rsidR="00AF0BDA" w:rsidRDefault="00AF0BDA" w:rsidP="00B01791">
      <w:pPr>
        <w:pStyle w:val="ListParagraph"/>
        <w:numPr>
          <w:ilvl w:val="0"/>
          <w:numId w:val="41"/>
        </w:numPr>
      </w:pPr>
      <w:r>
        <w:t>This will prompt you to al</w:t>
      </w:r>
      <w:r w:rsidR="00427D2B">
        <w:t>so ‘Edit Credentials’, under Data Source Credentials.</w:t>
      </w:r>
    </w:p>
    <w:p w14:paraId="46BDAE16" w14:textId="6AA60013" w:rsidR="00427D2B" w:rsidRDefault="00F649BD" w:rsidP="00B01791">
      <w:pPr>
        <w:pStyle w:val="ListParagraph"/>
        <w:numPr>
          <w:ilvl w:val="0"/>
          <w:numId w:val="41"/>
        </w:numPr>
      </w:pPr>
      <w:r>
        <w:t xml:space="preserve">You can use the Synapse Administrator username and password as stored in Keyvault.  However as you move this solution </w:t>
      </w:r>
      <w:r w:rsidR="00385576">
        <w:t>towards a production deployment, you make want to use a diffe</w:t>
      </w:r>
      <w:r w:rsidR="00B90055">
        <w:t>rent authentication method.</w:t>
      </w:r>
    </w:p>
    <w:p w14:paraId="1B5CC5EC" w14:textId="471AEDB1" w:rsidR="0085017E" w:rsidRDefault="0085017E" w:rsidP="009B6AC3"/>
    <w:p w14:paraId="6F1D770A" w14:textId="77777777" w:rsidR="0085017E" w:rsidRPr="0080050C" w:rsidRDefault="0085017E" w:rsidP="009B6AC3"/>
    <w:p w14:paraId="4363BD1D" w14:textId="19C6D97E" w:rsidR="00DA35F7" w:rsidRPr="0080050C" w:rsidRDefault="00DA35F7" w:rsidP="00DA35F7">
      <w:pPr>
        <w:pStyle w:val="Heading2"/>
      </w:pPr>
      <w:bookmarkStart w:id="60" w:name="_Toc30767794"/>
      <w:r w:rsidRPr="0080050C">
        <w:t>Summary</w:t>
      </w:r>
      <w:bookmarkEnd w:id="60"/>
    </w:p>
    <w:p w14:paraId="5F03EEDE" w14:textId="0C63E885" w:rsidR="00C61286" w:rsidRPr="0080050C" w:rsidRDefault="00AB373D" w:rsidP="00C61286">
      <w:r w:rsidRPr="0080050C">
        <w:t>Th</w:t>
      </w:r>
      <w:r w:rsidR="0051115D">
        <w:t>e previous sections have</w:t>
      </w:r>
      <w:r w:rsidRPr="0080050C">
        <w:t xml:space="preserve"> covered everything </w:t>
      </w:r>
      <w:r w:rsidR="00124599" w:rsidRPr="0080050C">
        <w:t xml:space="preserve">that is required </w:t>
      </w:r>
      <w:r w:rsidR="006D60D9" w:rsidRPr="0080050C">
        <w:t>for the configuration and the succes</w:t>
      </w:r>
      <w:r w:rsidR="00D97EF3" w:rsidRPr="0080050C">
        <w:t>s</w:t>
      </w:r>
      <w:r w:rsidR="006D60D9" w:rsidRPr="0080050C">
        <w:t>ful deployment</w:t>
      </w:r>
      <w:r w:rsidR="005F5F64" w:rsidRPr="0080050C">
        <w:t xml:space="preserve"> of </w:t>
      </w:r>
      <w:r w:rsidR="0029283B">
        <w:t>Nonprofit Data Warehouse Quickstart</w:t>
      </w:r>
      <w:r w:rsidR="005F5F64" w:rsidRPr="0080050C">
        <w:t>.</w:t>
      </w:r>
      <w:r w:rsidR="00814C72" w:rsidRPr="0080050C">
        <w:t xml:space="preserve"> </w:t>
      </w:r>
      <w:r w:rsidR="00303DC9" w:rsidRPr="0080050C">
        <w:t xml:space="preserve">If all the </w:t>
      </w:r>
      <w:r w:rsidR="0029283B">
        <w:t xml:space="preserve">above </w:t>
      </w:r>
      <w:r w:rsidR="00303DC9" w:rsidRPr="0080050C">
        <w:t>steps h</w:t>
      </w:r>
      <w:r w:rsidR="00D97EF3" w:rsidRPr="0080050C">
        <w:t>ave</w:t>
      </w:r>
      <w:r w:rsidR="00303DC9" w:rsidRPr="0080050C">
        <w:t xml:space="preserve"> been fol</w:t>
      </w:r>
      <w:r w:rsidR="00D97EF3" w:rsidRPr="0080050C">
        <w:t>l</w:t>
      </w:r>
      <w:r w:rsidR="00303DC9" w:rsidRPr="0080050C">
        <w:t>owed</w:t>
      </w:r>
      <w:r w:rsidR="0029283B">
        <w:t>, Quickstart</w:t>
      </w:r>
      <w:r w:rsidR="00303DC9" w:rsidRPr="0080050C">
        <w:t xml:space="preserve"> should be deployed to the </w:t>
      </w:r>
      <w:r w:rsidR="007D0763" w:rsidRPr="0080050C">
        <w:t>organisation</w:t>
      </w:r>
      <w:r w:rsidR="0029283B">
        <w:t>’</w:t>
      </w:r>
      <w:r w:rsidR="00FD651B" w:rsidRPr="0080050C">
        <w:t>s</w:t>
      </w:r>
      <w:r w:rsidR="007D0763" w:rsidRPr="0080050C">
        <w:t xml:space="preserve"> tenant</w:t>
      </w:r>
      <w:r w:rsidR="0050143F" w:rsidRPr="0080050C">
        <w:t xml:space="preserve"> and ready for execution </w:t>
      </w:r>
      <w:r w:rsidR="00FE57BD" w:rsidRPr="0080050C">
        <w:t>with</w:t>
      </w:r>
      <w:r w:rsidR="0050143F" w:rsidRPr="0080050C">
        <w:t xml:space="preserve"> the test files</w:t>
      </w:r>
      <w:r w:rsidR="00FD651B" w:rsidRPr="0080050C">
        <w:t xml:space="preserve"> provided</w:t>
      </w:r>
      <w:r w:rsidR="007035C5">
        <w:t xml:space="preserve">.  To troubleshoot issues discovered during the deployment process, </w:t>
      </w:r>
      <w:r w:rsidR="00F936A7" w:rsidRPr="0080050C">
        <w:t xml:space="preserve"> </w:t>
      </w:r>
      <w:r w:rsidR="007035C5">
        <w:t>please review the guidance included in the</w:t>
      </w:r>
      <w:r w:rsidR="0022427D" w:rsidRPr="0080050C">
        <w:t xml:space="preserve"> </w:t>
      </w:r>
      <w:hyperlink w:anchor="_FAQs" w:history="1">
        <w:r w:rsidR="0022427D" w:rsidRPr="000E412D">
          <w:rPr>
            <w:rStyle w:val="Hyperlink"/>
            <w:b/>
          </w:rPr>
          <w:t>“</w:t>
        </w:r>
        <w:r w:rsidR="0050143F" w:rsidRPr="000E412D">
          <w:rPr>
            <w:rStyle w:val="Hyperlink"/>
            <w:b/>
          </w:rPr>
          <w:fldChar w:fldCharType="begin"/>
        </w:r>
        <w:r w:rsidR="0050143F" w:rsidRPr="000E412D">
          <w:rPr>
            <w:rStyle w:val="Hyperlink"/>
            <w:b/>
          </w:rPr>
          <w:instrText xml:space="preserve"> REF _Ref30169147 \h  \* MERGEFORMAT </w:instrText>
        </w:r>
        <w:r w:rsidR="0050143F" w:rsidRPr="000E412D">
          <w:rPr>
            <w:rStyle w:val="Hyperlink"/>
            <w:b/>
          </w:rPr>
        </w:r>
        <w:r w:rsidR="0050143F" w:rsidRPr="000E412D">
          <w:rPr>
            <w:rStyle w:val="Hyperlink"/>
            <w:b/>
          </w:rPr>
          <w:fldChar w:fldCharType="separate"/>
        </w:r>
        <w:r w:rsidR="000E412D" w:rsidRPr="00390446">
          <w:rPr>
            <w:rStyle w:val="Hyperlink"/>
            <w:b/>
          </w:rPr>
          <w:t>FAQs</w:t>
        </w:r>
        <w:r w:rsidR="0050143F" w:rsidRPr="000E412D">
          <w:rPr>
            <w:rStyle w:val="Hyperlink"/>
            <w:b/>
          </w:rPr>
          <w:fldChar w:fldCharType="end"/>
        </w:r>
        <w:r w:rsidR="0022427D" w:rsidRPr="000E412D">
          <w:rPr>
            <w:rStyle w:val="Hyperlink"/>
            <w:b/>
          </w:rPr>
          <w:t>”</w:t>
        </w:r>
        <w:r w:rsidR="0022427D" w:rsidRPr="000E412D">
          <w:rPr>
            <w:rStyle w:val="Hyperlink"/>
          </w:rPr>
          <w:t xml:space="preserve"> section</w:t>
        </w:r>
      </w:hyperlink>
      <w:r w:rsidR="0050143F" w:rsidRPr="0080050C">
        <w:t>.</w:t>
      </w:r>
    </w:p>
    <w:p w14:paraId="4D28F92E" w14:textId="77777777" w:rsidR="00385098" w:rsidRPr="0080050C" w:rsidRDefault="00385098">
      <w:pPr>
        <w:spacing w:after="200" w:line="276" w:lineRule="auto"/>
      </w:pPr>
      <w:r w:rsidRPr="0080050C">
        <w:br w:type="page"/>
      </w:r>
    </w:p>
    <w:p w14:paraId="50A0421B" w14:textId="6FC0F7F9" w:rsidR="00BD0181" w:rsidRPr="0080050C" w:rsidRDefault="00D223D5" w:rsidP="00E21857">
      <w:pPr>
        <w:pStyle w:val="Heading1"/>
      </w:pPr>
      <w:bookmarkStart w:id="61" w:name="_Toc30060807"/>
      <w:bookmarkStart w:id="62" w:name="_Toc30767795"/>
      <w:r w:rsidRPr="0080050C">
        <w:lastRenderedPageBreak/>
        <w:t>How to execute</w:t>
      </w:r>
      <w:r w:rsidR="00D50C2E" w:rsidRPr="0080050C">
        <w:t xml:space="preserve"> </w:t>
      </w:r>
      <w:r w:rsidR="00E21857" w:rsidRPr="0080050C">
        <w:t>the solution</w:t>
      </w:r>
      <w:bookmarkEnd w:id="61"/>
      <w:bookmarkEnd w:id="62"/>
    </w:p>
    <w:p w14:paraId="5466F38D" w14:textId="06DCB495" w:rsidR="00DF5406" w:rsidRPr="0080050C" w:rsidRDefault="00BF6A4C" w:rsidP="00857FAA">
      <w:r w:rsidRPr="0080050C">
        <w:t xml:space="preserve">Once the solution has been deployed, as </w:t>
      </w:r>
      <w:r w:rsidR="00355C63" w:rsidRPr="0080050C">
        <w:t>described</w:t>
      </w:r>
      <w:r w:rsidRPr="0080050C">
        <w:t xml:space="preserve"> in the previous section</w:t>
      </w:r>
      <w:r w:rsidR="007469A3" w:rsidRPr="0080050C">
        <w:t xml:space="preserve">, the solution can be </w:t>
      </w:r>
      <w:r w:rsidR="00EF2F76" w:rsidRPr="0080050C">
        <w:t>exe</w:t>
      </w:r>
      <w:r w:rsidR="00667476" w:rsidRPr="0080050C">
        <w:t>cuted</w:t>
      </w:r>
      <w:r w:rsidR="00536143" w:rsidRPr="0080050C">
        <w:t xml:space="preserve"> to </w:t>
      </w:r>
      <w:r w:rsidR="00973187" w:rsidRPr="0080050C">
        <w:t xml:space="preserve">process the test </w:t>
      </w:r>
      <w:r w:rsidR="00E81CE4" w:rsidRPr="0080050C">
        <w:t>files provided</w:t>
      </w:r>
      <w:r w:rsidR="00B24C89" w:rsidRPr="0080050C">
        <w:t>.</w:t>
      </w:r>
      <w:r w:rsidR="00D45FC8" w:rsidRPr="0080050C">
        <w:t xml:space="preserve"> </w:t>
      </w:r>
      <w:r w:rsidR="00E81CE4" w:rsidRPr="0080050C">
        <w:t xml:space="preserve">These files </w:t>
      </w:r>
      <w:r w:rsidR="00D45FC8" w:rsidRPr="0080050C">
        <w:t>are going to be used to feed</w:t>
      </w:r>
      <w:r w:rsidR="00847E2B" w:rsidRPr="0080050C">
        <w:t xml:space="preserve"> </w:t>
      </w:r>
      <w:r w:rsidR="00C65753" w:rsidRPr="0080050C">
        <w:t xml:space="preserve">data through the solution and into the </w:t>
      </w:r>
      <w:r w:rsidR="00A0010E" w:rsidRPr="0080050C">
        <w:t>Power BI report</w:t>
      </w:r>
      <w:r w:rsidR="00ED1B9D" w:rsidRPr="0080050C">
        <w:t>s</w:t>
      </w:r>
      <w:r w:rsidR="0042711C" w:rsidRPr="0080050C">
        <w:t>.</w:t>
      </w:r>
      <w:r w:rsidR="00F0319A" w:rsidRPr="0080050C">
        <w:t xml:space="preserve"> This </w:t>
      </w:r>
      <w:r w:rsidR="009D5DDB" w:rsidRPr="0080050C">
        <w:t xml:space="preserve">section </w:t>
      </w:r>
      <w:r w:rsidR="00F0319A" w:rsidRPr="0080050C">
        <w:t>cover</w:t>
      </w:r>
      <w:r w:rsidR="009D5DDB" w:rsidRPr="0080050C">
        <w:t>s</w:t>
      </w:r>
      <w:r w:rsidR="00F0319A" w:rsidRPr="0080050C">
        <w:t xml:space="preserve"> how to</w:t>
      </w:r>
      <w:r w:rsidR="004465DF" w:rsidRPr="0080050C">
        <w:t xml:space="preserve"> find </w:t>
      </w:r>
      <w:r w:rsidR="0034127F" w:rsidRPr="0080050C">
        <w:t xml:space="preserve">the Azure </w:t>
      </w:r>
      <w:r w:rsidR="004465DF" w:rsidRPr="0080050C">
        <w:t>resources</w:t>
      </w:r>
      <w:r w:rsidR="005E09D8" w:rsidRPr="0080050C">
        <w:t xml:space="preserve">, </w:t>
      </w:r>
      <w:r w:rsidR="00EA4EE3" w:rsidRPr="0080050C">
        <w:t xml:space="preserve">how to </w:t>
      </w:r>
      <w:r w:rsidR="009D562C" w:rsidRPr="0080050C">
        <w:t>tri</w:t>
      </w:r>
      <w:r w:rsidR="00762D37" w:rsidRPr="0080050C">
        <w:t>g</w:t>
      </w:r>
      <w:r w:rsidR="009D562C" w:rsidRPr="0080050C">
        <w:t xml:space="preserve">ger the </w:t>
      </w:r>
      <w:r w:rsidR="00EA4EE3" w:rsidRPr="0080050C">
        <w:t>solution</w:t>
      </w:r>
      <w:r w:rsidR="00C96063" w:rsidRPr="0080050C">
        <w:t xml:space="preserve"> and also how to identify if </w:t>
      </w:r>
      <w:r w:rsidR="00A8393C" w:rsidRPr="0080050C">
        <w:t xml:space="preserve">the execution was </w:t>
      </w:r>
      <w:r w:rsidR="00C96063" w:rsidRPr="0080050C">
        <w:t>succes</w:t>
      </w:r>
      <w:r w:rsidR="00762D37" w:rsidRPr="0080050C">
        <w:t>s</w:t>
      </w:r>
      <w:r w:rsidR="00C96063" w:rsidRPr="0080050C">
        <w:t>ful.</w:t>
      </w:r>
      <w:r w:rsidR="001C7A91" w:rsidRPr="0080050C">
        <w:t xml:space="preserve"> </w:t>
      </w:r>
      <w:r w:rsidR="00AE1EB2" w:rsidRPr="0080050C">
        <w:t xml:space="preserve">Finally, </w:t>
      </w:r>
      <w:r w:rsidR="007E7D26">
        <w:t>at</w:t>
      </w:r>
      <w:r w:rsidR="00017B60" w:rsidRPr="0080050C">
        <w:t xml:space="preserve"> the end of this chapter</w:t>
      </w:r>
      <w:r w:rsidR="00AE1EB2" w:rsidRPr="0080050C">
        <w:t xml:space="preserve"> there is </w:t>
      </w:r>
      <w:r w:rsidR="00C65753" w:rsidRPr="0080050C">
        <w:t xml:space="preserve">a </w:t>
      </w:r>
      <w:r w:rsidR="00DF1BBD" w:rsidRPr="0080050C">
        <w:t xml:space="preserve">description </w:t>
      </w:r>
      <w:r w:rsidR="00C65753" w:rsidRPr="0080050C">
        <w:t xml:space="preserve">on </w:t>
      </w:r>
      <w:r w:rsidR="00DF1BBD" w:rsidRPr="0080050C">
        <w:t xml:space="preserve">how to disable/enable the solution so </w:t>
      </w:r>
      <w:r w:rsidR="0032534A">
        <w:t xml:space="preserve">that </w:t>
      </w:r>
      <w:r w:rsidR="00DF1BBD" w:rsidRPr="0080050C">
        <w:t>the</w:t>
      </w:r>
      <w:r w:rsidR="00B2316D">
        <w:t xml:space="preserve"> execution/run</w:t>
      </w:r>
      <w:r w:rsidR="00DF1BBD" w:rsidRPr="0080050C">
        <w:t xml:space="preserve"> cost</w:t>
      </w:r>
      <w:r w:rsidR="00B2316D">
        <w:t>s</w:t>
      </w:r>
      <w:r w:rsidR="00DF1BBD" w:rsidRPr="0080050C">
        <w:t xml:space="preserve"> can </w:t>
      </w:r>
      <w:r w:rsidR="007E4E70" w:rsidRPr="0080050C">
        <w:t>be minimised</w:t>
      </w:r>
      <w:r w:rsidR="00A711AA" w:rsidRPr="0080050C">
        <w:t>.</w:t>
      </w:r>
    </w:p>
    <w:p w14:paraId="15012728" w14:textId="78D926F1" w:rsidR="000C7A6A" w:rsidRPr="0080050C" w:rsidRDefault="007A3A72" w:rsidP="00BF1724">
      <w:pPr>
        <w:pStyle w:val="Heading2"/>
      </w:pPr>
      <w:bookmarkStart w:id="63" w:name="_Toc30060808"/>
      <w:bookmarkStart w:id="64" w:name="_Toc30767796"/>
      <w:r w:rsidRPr="0080050C">
        <w:t>Finding Solution Resources</w:t>
      </w:r>
      <w:bookmarkEnd w:id="63"/>
      <w:bookmarkEnd w:id="64"/>
    </w:p>
    <w:p w14:paraId="18BE2988" w14:textId="79E25F39" w:rsidR="00DA675D" w:rsidRPr="0080050C" w:rsidRDefault="00DA675D" w:rsidP="00DA675D">
      <w:r w:rsidRPr="0080050C">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80050C" w:rsidRDefault="00533C4B" w:rsidP="007A3A72">
      <w:pPr>
        <w:pStyle w:val="Heading3"/>
      </w:pPr>
      <w:bookmarkStart w:id="65" w:name="_Toc30060809"/>
      <w:bookmarkStart w:id="66" w:name="_Toc30767797"/>
      <w:r w:rsidRPr="0080050C">
        <w:t>How to find solution resources</w:t>
      </w:r>
      <w:bookmarkEnd w:id="65"/>
      <w:bookmarkEnd w:id="66"/>
    </w:p>
    <w:p w14:paraId="2F160D95" w14:textId="01910EDC" w:rsidR="00AC6A28" w:rsidRPr="0080050C" w:rsidRDefault="00AC6A28" w:rsidP="004160A7">
      <w:r w:rsidRPr="0080050C">
        <w:t>All solution resou</w:t>
      </w:r>
      <w:r w:rsidR="006C712C" w:rsidRPr="0080050C">
        <w:t>r</w:t>
      </w:r>
      <w:r w:rsidRPr="0080050C">
        <w:t xml:space="preserve">ces are deployed </w:t>
      </w:r>
      <w:r w:rsidR="00C73EC1" w:rsidRPr="0080050C">
        <w:t xml:space="preserve">into </w:t>
      </w:r>
      <w:r w:rsidR="0033076C" w:rsidRPr="0080050C">
        <w:t>a</w:t>
      </w:r>
      <w:r w:rsidR="00C73EC1" w:rsidRPr="0080050C">
        <w:t xml:space="preserve"> single Azure resource group</w:t>
      </w:r>
      <w:r w:rsidRPr="0080050C">
        <w:t>.</w:t>
      </w:r>
      <w:r w:rsidR="00C73EC1" w:rsidRPr="0080050C">
        <w:t xml:space="preserve"> These resources can be accessed </w:t>
      </w:r>
      <w:r w:rsidR="00666DAA" w:rsidRPr="0080050C">
        <w:t>via the</w:t>
      </w:r>
      <w:r w:rsidR="00834682" w:rsidRPr="0080050C">
        <w:t xml:space="preserve"> Azure Portal.</w:t>
      </w:r>
      <w:r w:rsidR="006026C0" w:rsidRPr="0080050C">
        <w:t xml:space="preserve"> To get quick</w:t>
      </w:r>
      <w:r w:rsidR="006966EC" w:rsidRPr="0080050C">
        <w:t>er</w:t>
      </w:r>
      <w:r w:rsidR="006026C0" w:rsidRPr="0080050C">
        <w:t xml:space="preserve"> access to all </w:t>
      </w:r>
      <w:r w:rsidR="00666DAA" w:rsidRPr="0080050C">
        <w:t>A</w:t>
      </w:r>
      <w:r w:rsidR="006026C0" w:rsidRPr="0080050C">
        <w:t>zure resources</w:t>
      </w:r>
      <w:r w:rsidR="00666DAA" w:rsidRPr="0080050C">
        <w:t>,</w:t>
      </w:r>
      <w:r w:rsidR="006026C0" w:rsidRPr="0080050C">
        <w:t xml:space="preserve"> fo</w:t>
      </w:r>
      <w:r w:rsidR="00666DAA" w:rsidRPr="0080050C">
        <w:t>l</w:t>
      </w:r>
      <w:r w:rsidR="006026C0" w:rsidRPr="0080050C">
        <w:t>low</w:t>
      </w:r>
      <w:r w:rsidR="00666DAA" w:rsidRPr="0080050C">
        <w:t xml:space="preserve"> the</w:t>
      </w:r>
      <w:r w:rsidR="006026C0" w:rsidRPr="0080050C">
        <w:t xml:space="preserve"> below steps:</w:t>
      </w:r>
    </w:p>
    <w:p w14:paraId="20526665" w14:textId="189B03FC" w:rsidR="00804F80" w:rsidRPr="0080050C" w:rsidRDefault="00804F80" w:rsidP="003C3E01">
      <w:pPr>
        <w:pStyle w:val="ListParagraph"/>
        <w:numPr>
          <w:ilvl w:val="0"/>
          <w:numId w:val="13"/>
        </w:numPr>
      </w:pPr>
      <w:r w:rsidRPr="0080050C">
        <w:t xml:space="preserve">Login to </w:t>
      </w:r>
      <w:r w:rsidR="08873FD3" w:rsidRPr="0080050C">
        <w:t xml:space="preserve">the </w:t>
      </w:r>
      <w:r w:rsidRPr="0080050C">
        <w:t xml:space="preserve">Azure Portal by following this </w:t>
      </w:r>
      <w:hyperlink r:id="rId58" w:anchor="blade/HubsExtension/BrowseResourceGroups">
        <w:r w:rsidR="08873FD3" w:rsidRPr="0080050C">
          <w:rPr>
            <w:rStyle w:val="Hyperlink"/>
          </w:rPr>
          <w:t>link</w:t>
        </w:r>
      </w:hyperlink>
      <w:r w:rsidRPr="0080050C">
        <w:t xml:space="preserve"> </w:t>
      </w:r>
      <w:r w:rsidR="00107689" w:rsidRPr="0080050C">
        <w:t>–</w:t>
      </w:r>
      <w:r w:rsidRPr="0080050C">
        <w:t xml:space="preserve"> </w:t>
      </w:r>
      <w:r w:rsidR="00107689" w:rsidRPr="0080050C">
        <w:t xml:space="preserve">it </w:t>
      </w:r>
      <w:r w:rsidR="7F84D7AF" w:rsidRPr="0080050C">
        <w:t>links</w:t>
      </w:r>
      <w:r w:rsidR="00107689" w:rsidRPr="0080050C">
        <w:t xml:space="preserve"> to </w:t>
      </w:r>
      <w:r w:rsidRPr="0080050C">
        <w:t>the Resource Group</w:t>
      </w:r>
      <w:r w:rsidR="00107689" w:rsidRPr="0080050C">
        <w:t>s</w:t>
      </w:r>
      <w:r w:rsidR="000269A7" w:rsidRPr="0080050C">
        <w:t xml:space="preserve"> (1)</w:t>
      </w:r>
      <w:r w:rsidRPr="0080050C">
        <w:t xml:space="preserve"> tab in Azure Portal, </w:t>
      </w:r>
      <w:r w:rsidR="005F23F2" w:rsidRPr="0080050C">
        <w:t>which will</w:t>
      </w:r>
      <w:r w:rsidRPr="0080050C">
        <w:t xml:space="preserve"> help locate </w:t>
      </w:r>
      <w:r w:rsidR="005F23F2" w:rsidRPr="0080050C">
        <w:t>the</w:t>
      </w:r>
      <w:r w:rsidRPr="0080050C">
        <w:t xml:space="preserve"> Azure Data Factory Resource. Please note only users that are members of</w:t>
      </w:r>
      <w:r w:rsidR="00BD50F3" w:rsidRPr="0080050C">
        <w:t xml:space="preserve"> the </w:t>
      </w:r>
      <w:r w:rsidRPr="0080050C">
        <w:t>Admin or Developer group</w:t>
      </w:r>
      <w:r w:rsidR="00BD50F3" w:rsidRPr="0080050C">
        <w:t>s</w:t>
      </w:r>
      <w:r w:rsidRPr="0080050C">
        <w:t xml:space="preserve"> will have access to this resource</w:t>
      </w:r>
      <w:r w:rsidR="008E4DED" w:rsidRPr="0080050C">
        <w:t>.</w:t>
      </w:r>
    </w:p>
    <w:p w14:paraId="142EF853" w14:textId="72C8A481" w:rsidR="00676F2F" w:rsidRPr="0080050C" w:rsidRDefault="008578D6" w:rsidP="003F6528">
      <w:pPr>
        <w:pStyle w:val="ListParagraph"/>
        <w:numPr>
          <w:ilvl w:val="0"/>
          <w:numId w:val="13"/>
        </w:numPr>
      </w:pPr>
      <w:r>
        <w:drawing>
          <wp:anchor distT="0" distB="0" distL="114300" distR="114300" simplePos="0" relativeHeight="251658241" behindDoc="0" locked="0" layoutInCell="1" allowOverlap="1" wp14:anchorId="157C0BB0" wp14:editId="7B67E3A0">
            <wp:simplePos x="0" y="0"/>
            <wp:positionH relativeFrom="column">
              <wp:posOffset>419100</wp:posOffset>
            </wp:positionH>
            <wp:positionV relativeFrom="paragraph">
              <wp:posOffset>727075</wp:posOffset>
            </wp:positionV>
            <wp:extent cx="5654675" cy="1739900"/>
            <wp:effectExtent l="0" t="0" r="3175" b="0"/>
            <wp:wrapSquare wrapText="bothSides"/>
            <wp:docPr id="18923766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59">
                      <a:extLst>
                        <a:ext uri="{28A0092B-C50C-407E-A947-70E740481C1C}">
                          <a14:useLocalDpi xmlns:a14="http://schemas.microsoft.com/office/drawing/2010/main" val="0"/>
                        </a:ext>
                      </a:extLst>
                    </a:blip>
                    <a:stretch>
                      <a:fillRect/>
                    </a:stretch>
                  </pic:blipFill>
                  <pic:spPr>
                    <a:xfrm>
                      <a:off x="0" y="0"/>
                      <a:ext cx="5654675" cy="1739900"/>
                    </a:xfrm>
                    <a:prstGeom prst="rect">
                      <a:avLst/>
                    </a:prstGeom>
                  </pic:spPr>
                </pic:pic>
              </a:graphicData>
            </a:graphic>
          </wp:anchor>
        </w:drawing>
      </w:r>
      <w:r w:rsidR="00804F80" w:rsidRPr="0080050C">
        <w:t xml:space="preserve">Find </w:t>
      </w:r>
      <w:r w:rsidR="00A718C5" w:rsidRPr="0080050C">
        <w:t>the</w:t>
      </w:r>
      <w:r w:rsidR="00804F80" w:rsidRPr="0080050C">
        <w:t xml:space="preserve"> resource group on the list and </w:t>
      </w:r>
      <w:r w:rsidR="006B79C8" w:rsidRPr="0080050C">
        <w:t xml:space="preserve">open </w:t>
      </w:r>
      <w:r w:rsidR="00107689" w:rsidRPr="0080050C">
        <w:t>it</w:t>
      </w:r>
      <w:r w:rsidR="00C622D8" w:rsidRPr="0080050C">
        <w:t xml:space="preserve"> </w:t>
      </w:r>
      <w:r w:rsidR="00804F80" w:rsidRPr="0080050C">
        <w:t xml:space="preserve">– if </w:t>
      </w:r>
      <w:r w:rsidR="2F4F1CE7" w:rsidRPr="0080050C">
        <w:t>an</w:t>
      </w:r>
      <w:r w:rsidR="00804F80" w:rsidRPr="0080050C">
        <w:t xml:space="preserve"> organisation </w:t>
      </w:r>
      <w:r w:rsidR="2F4F1CE7" w:rsidRPr="0080050C">
        <w:t>has</w:t>
      </w:r>
      <w:r w:rsidR="00804F80" w:rsidRPr="0080050C">
        <w:t xml:space="preserve"> many resource groups</w:t>
      </w:r>
      <w:r w:rsidR="0079516A" w:rsidRPr="0080050C">
        <w:t>,</w:t>
      </w:r>
      <w:r w:rsidR="00804F80" w:rsidRPr="0080050C">
        <w:t xml:space="preserve"> </w:t>
      </w:r>
      <w:r w:rsidR="2F4F1CE7" w:rsidRPr="0080050C">
        <w:t>a specific resource group may</w:t>
      </w:r>
      <w:r w:rsidR="00804F80" w:rsidRPr="0080050C">
        <w:t xml:space="preserve"> be di</w:t>
      </w:r>
      <w:r w:rsidR="0079516A" w:rsidRPr="0080050C">
        <w:t>f</w:t>
      </w:r>
      <w:r w:rsidR="00804F80" w:rsidRPr="0080050C">
        <w:t>ficult to find on the list</w:t>
      </w:r>
      <w:r w:rsidR="000B704F" w:rsidRPr="0080050C">
        <w:t>.</w:t>
      </w:r>
      <w:r w:rsidR="00804F80" w:rsidRPr="0080050C">
        <w:t xml:space="preserve"> </w:t>
      </w:r>
      <w:r w:rsidR="000B704F" w:rsidRPr="0080050C">
        <w:t>By typing</w:t>
      </w:r>
      <w:r w:rsidR="00B20BDD" w:rsidRPr="0080050C">
        <w:t xml:space="preserve"> part of</w:t>
      </w:r>
      <w:r w:rsidR="00804F80" w:rsidRPr="0080050C">
        <w:t xml:space="preserve"> the name of </w:t>
      </w:r>
      <w:r w:rsidR="000B704F" w:rsidRPr="0080050C">
        <w:t>the</w:t>
      </w:r>
      <w:r w:rsidR="00804F80" w:rsidRPr="0080050C">
        <w:t xml:space="preserve"> Azure Resou</w:t>
      </w:r>
      <w:r w:rsidR="000B704F" w:rsidRPr="0080050C">
        <w:t>r</w:t>
      </w:r>
      <w:r w:rsidR="00804F80" w:rsidRPr="0080050C">
        <w:t>ce Group</w:t>
      </w:r>
      <w:r w:rsidR="00264AE8" w:rsidRPr="0080050C">
        <w:t xml:space="preserve"> in the text box</w:t>
      </w:r>
      <w:r w:rsidR="00E94256" w:rsidRPr="0080050C">
        <w:t xml:space="preserve"> (2)</w:t>
      </w:r>
      <w:r w:rsidR="00D1056C" w:rsidRPr="0080050C">
        <w:t>,</w:t>
      </w:r>
      <w:r w:rsidR="00264AE8" w:rsidRPr="0080050C">
        <w:t xml:space="preserve"> </w:t>
      </w:r>
      <w:r w:rsidR="00DE0550" w:rsidRPr="0080050C">
        <w:t>the list can be filtered by</w:t>
      </w:r>
      <w:r w:rsidR="00264AE8" w:rsidRPr="0080050C">
        <w:t xml:space="preserve"> name</w:t>
      </w:r>
      <w:r w:rsidR="00B20BDD" w:rsidRPr="0080050C">
        <w:t>.</w:t>
      </w:r>
      <w:r w:rsidR="003F6528" w:rsidRPr="0080050C">
        <w:t xml:space="preserve"> Right click on the resource group (3)</w:t>
      </w:r>
      <w:r>
        <w:t>.</w:t>
      </w:r>
      <w:r w:rsidR="001825F4" w:rsidRPr="0080050C">
        <w:br/>
      </w:r>
      <w:r w:rsidR="00A462A8" w:rsidRPr="0080050C">
        <w:br/>
      </w:r>
    </w:p>
    <w:p w14:paraId="776941BB" w14:textId="548633F7" w:rsidR="00676F2F" w:rsidRPr="0080050C" w:rsidRDefault="00107689" w:rsidP="00676F2F">
      <w:pPr>
        <w:pStyle w:val="ListParagraph"/>
      </w:pPr>
      <w:r w:rsidRPr="0080050C">
        <w:t xml:space="preserve">The list of resources that are part of the solution are listed when </w:t>
      </w:r>
      <w:r w:rsidR="00DE0550" w:rsidRPr="0080050C">
        <w:t xml:space="preserve">the </w:t>
      </w:r>
      <w:r w:rsidR="00CE7887" w:rsidRPr="0080050C">
        <w:t xml:space="preserve">resource group </w:t>
      </w:r>
      <w:r w:rsidRPr="0080050C">
        <w:t>is opened.</w:t>
      </w:r>
    </w:p>
    <w:p w14:paraId="46BBAEB4" w14:textId="17D973A8" w:rsidR="00676F2F" w:rsidRPr="0080050C" w:rsidRDefault="002B3A14" w:rsidP="004160A7">
      <w:pPr>
        <w:pStyle w:val="ListParagraph"/>
      </w:pPr>
      <w:r>
        <w:lastRenderedPageBreak/>
        <w:drawing>
          <wp:inline distT="0" distB="0" distL="0" distR="0" wp14:anchorId="5A46BE90" wp14:editId="2E15EFA5">
            <wp:extent cx="5649132" cy="3088177"/>
            <wp:effectExtent l="0" t="0" r="8890" b="0"/>
            <wp:docPr id="98909852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49132" cy="3088177"/>
                    </a:xfrm>
                    <a:prstGeom prst="rect">
                      <a:avLst/>
                    </a:prstGeom>
                  </pic:spPr>
                </pic:pic>
              </a:graphicData>
            </a:graphic>
          </wp:inline>
        </w:drawing>
      </w:r>
      <w:r w:rsidR="00A462A8" w:rsidRPr="0080050C">
        <w:br/>
      </w:r>
    </w:p>
    <w:p w14:paraId="17E89FEB" w14:textId="60DB0273" w:rsidR="00804F80" w:rsidRPr="0080050C" w:rsidRDefault="5E20A934" w:rsidP="003C3E01">
      <w:pPr>
        <w:pStyle w:val="ListParagraph"/>
        <w:numPr>
          <w:ilvl w:val="0"/>
          <w:numId w:val="13"/>
        </w:numPr>
      </w:pPr>
      <w:r w:rsidRPr="0080050C">
        <w:t>This</w:t>
      </w:r>
      <w:r w:rsidR="00C8760D" w:rsidRPr="0080050C">
        <w:t xml:space="preserve"> page </w:t>
      </w:r>
      <w:r w:rsidRPr="0080050C">
        <w:t>can be bookmarked</w:t>
      </w:r>
      <w:r w:rsidR="000F3BB3" w:rsidRPr="0080050C">
        <w:t xml:space="preserve"> (</w:t>
      </w:r>
      <w:r w:rsidR="002C50EB" w:rsidRPr="0080050C">
        <w:t xml:space="preserve">in most browsers </w:t>
      </w:r>
      <w:r w:rsidR="000F3BB3" w:rsidRPr="0080050C">
        <w:t>ctr</w:t>
      </w:r>
      <w:r w:rsidR="002C50EB" w:rsidRPr="0080050C">
        <w:t>l + D)</w:t>
      </w:r>
      <w:r w:rsidR="000F3BB3" w:rsidRPr="0080050C">
        <w:t xml:space="preserve">, </w:t>
      </w:r>
      <w:r w:rsidR="00F62EE2" w:rsidRPr="0080050C">
        <w:t xml:space="preserve">to </w:t>
      </w:r>
      <w:r w:rsidRPr="0080050C">
        <w:t>gain</w:t>
      </w:r>
      <w:r w:rsidR="000F3BB3" w:rsidRPr="0080050C">
        <w:t xml:space="preserve"> quick</w:t>
      </w:r>
      <w:r w:rsidR="00107689" w:rsidRPr="0080050C">
        <w:t>er</w:t>
      </w:r>
      <w:r w:rsidR="000F3BB3" w:rsidRPr="0080050C">
        <w:t xml:space="preserve"> access to </w:t>
      </w:r>
      <w:r w:rsidR="00F62EE2" w:rsidRPr="0080050C">
        <w:t>the solution resources.</w:t>
      </w:r>
    </w:p>
    <w:p w14:paraId="5175258B" w14:textId="77777777" w:rsidR="000C7A6A" w:rsidRPr="0080050C" w:rsidRDefault="000C7A6A">
      <w:pPr>
        <w:spacing w:after="200" w:line="276" w:lineRule="auto"/>
      </w:pPr>
      <w:r w:rsidRPr="0080050C">
        <w:br w:type="page"/>
      </w:r>
    </w:p>
    <w:p w14:paraId="0C4C0E87" w14:textId="3D63DD9A" w:rsidR="007A3A72" w:rsidRPr="0080050C" w:rsidRDefault="007A3A72" w:rsidP="004160A7">
      <w:pPr>
        <w:pStyle w:val="Heading3"/>
      </w:pPr>
      <w:bookmarkStart w:id="67" w:name="_Toc30060810"/>
      <w:bookmarkStart w:id="68" w:name="_Toc30767798"/>
      <w:r w:rsidRPr="0080050C">
        <w:lastRenderedPageBreak/>
        <w:t xml:space="preserve">How to find </w:t>
      </w:r>
      <w:r w:rsidR="001A724A" w:rsidRPr="0080050C">
        <w:t>the</w:t>
      </w:r>
      <w:r w:rsidRPr="0080050C">
        <w:t xml:space="preserve"> </w:t>
      </w:r>
      <w:r w:rsidR="00533C4B" w:rsidRPr="0080050C">
        <w:t>s</w:t>
      </w:r>
      <w:r w:rsidRPr="0080050C">
        <w:t xml:space="preserve">olution </w:t>
      </w:r>
      <w:r w:rsidR="00533C4B" w:rsidRPr="0080050C">
        <w:t>o</w:t>
      </w:r>
      <w:r w:rsidRPr="0080050C">
        <w:t>rchestrator</w:t>
      </w:r>
      <w:bookmarkEnd w:id="67"/>
      <w:bookmarkEnd w:id="68"/>
    </w:p>
    <w:p w14:paraId="2254943F" w14:textId="6B55DDE7" w:rsidR="007A3A72" w:rsidRPr="0080050C" w:rsidRDefault="00254B94" w:rsidP="007A3A72">
      <w:r w:rsidRPr="0080050C">
        <w:t>The s</w:t>
      </w:r>
      <w:r w:rsidR="007A3A72" w:rsidRPr="0080050C">
        <w:t xml:space="preserve">olution is orchestrated by Azure Data Factory (ADF). </w:t>
      </w:r>
      <w:r w:rsidR="00DA3685" w:rsidRPr="0080050C">
        <w:t>T</w:t>
      </w:r>
      <w:r w:rsidR="007A3A72" w:rsidRPr="0080050C">
        <w:t xml:space="preserve">o find </w:t>
      </w:r>
      <w:r w:rsidR="00DA3685" w:rsidRPr="0080050C">
        <w:t xml:space="preserve">the </w:t>
      </w:r>
      <w:r w:rsidR="007A3A72" w:rsidRPr="0080050C">
        <w:t>Azure Data Factory</w:t>
      </w:r>
      <w:r w:rsidR="00DA3685" w:rsidRPr="0080050C">
        <w:t xml:space="preserve"> </w:t>
      </w:r>
      <w:r w:rsidR="0026335B" w:rsidRPr="0080050C">
        <w:t>P</w:t>
      </w:r>
      <w:r w:rsidR="00DA3685" w:rsidRPr="0080050C">
        <w:t>ortal</w:t>
      </w:r>
      <w:r w:rsidR="00107689" w:rsidRPr="0080050C">
        <w:t xml:space="preserve">, </w:t>
      </w:r>
      <w:r w:rsidR="007A3A72" w:rsidRPr="0080050C">
        <w:t>fo</w:t>
      </w:r>
      <w:r w:rsidR="00636D45" w:rsidRPr="0080050C">
        <w:t>l</w:t>
      </w:r>
      <w:r w:rsidR="004A1173" w:rsidRPr="0080050C">
        <w:t>low</w:t>
      </w:r>
      <w:r w:rsidR="00636D45" w:rsidRPr="0080050C">
        <w:t xml:space="preserve"> the</w:t>
      </w:r>
      <w:r w:rsidR="007A3A72" w:rsidRPr="0080050C">
        <w:t xml:space="preserve"> below steps:</w:t>
      </w:r>
    </w:p>
    <w:p w14:paraId="12B7C17B" w14:textId="00F4FDD1" w:rsidR="000063E7" w:rsidRPr="0080050C" w:rsidRDefault="000063E7" w:rsidP="003C3E01">
      <w:pPr>
        <w:pStyle w:val="ListParagraph"/>
        <w:numPr>
          <w:ilvl w:val="0"/>
          <w:numId w:val="15"/>
        </w:numPr>
      </w:pPr>
      <w:r w:rsidRPr="0080050C">
        <w:t xml:space="preserve">Navigate to </w:t>
      </w:r>
      <w:r w:rsidR="00D6747B" w:rsidRPr="0080050C">
        <w:t>the</w:t>
      </w:r>
      <w:r w:rsidRPr="0080050C">
        <w:t xml:space="preserve"> Azure Resou</w:t>
      </w:r>
      <w:r w:rsidR="00D6747B" w:rsidRPr="0080050C">
        <w:t>r</w:t>
      </w:r>
      <w:r w:rsidRPr="0080050C">
        <w:t>ce Group</w:t>
      </w:r>
      <w:r w:rsidR="00F9011F" w:rsidRPr="0080050C">
        <w:t xml:space="preserve"> </w:t>
      </w:r>
    </w:p>
    <w:p w14:paraId="1E198E7C" w14:textId="175A9F79" w:rsidR="00C360F3" w:rsidRPr="0080050C" w:rsidRDefault="004A1173" w:rsidP="003C3E01">
      <w:pPr>
        <w:pStyle w:val="ListParagraph"/>
        <w:numPr>
          <w:ilvl w:val="0"/>
          <w:numId w:val="15"/>
        </w:numPr>
      </w:pPr>
      <w:r w:rsidRPr="0080050C">
        <w:t xml:space="preserve">Click on the </w:t>
      </w:r>
      <w:r w:rsidR="00B06F0B" w:rsidRPr="0080050C">
        <w:t xml:space="preserve">resource </w:t>
      </w:r>
      <w:r w:rsidR="0026335B" w:rsidRPr="0080050C">
        <w:t>with</w:t>
      </w:r>
      <w:r w:rsidR="00B06F0B" w:rsidRPr="0080050C">
        <w:t xml:space="preserve"> </w:t>
      </w:r>
      <w:r w:rsidR="00107689" w:rsidRPr="0080050C">
        <w:t xml:space="preserve">a </w:t>
      </w:r>
      <w:r w:rsidR="00024C8C" w:rsidRPr="0080050C">
        <w:t xml:space="preserve">blue </w:t>
      </w:r>
      <w:r w:rsidR="0026335B" w:rsidRPr="0080050C">
        <w:t xml:space="preserve">factory </w:t>
      </w:r>
      <w:r w:rsidR="00024C8C" w:rsidRPr="0080050C">
        <w:t xml:space="preserve">icon and </w:t>
      </w:r>
      <w:r w:rsidR="00E72B4E" w:rsidRPr="0080050C">
        <w:t>with the</w:t>
      </w:r>
      <w:r w:rsidR="0026335B" w:rsidRPr="0080050C">
        <w:t xml:space="preserve"> </w:t>
      </w:r>
      <w:r w:rsidR="00B06F0B" w:rsidRPr="0080050C">
        <w:t>Type</w:t>
      </w:r>
      <w:r w:rsidR="00CD6443" w:rsidRPr="0080050C">
        <w:t xml:space="preserve"> </w:t>
      </w:r>
      <w:r w:rsidR="00B06F0B" w:rsidRPr="0080050C">
        <w:t>Data Factory (V2)</w:t>
      </w:r>
    </w:p>
    <w:p w14:paraId="26E82794" w14:textId="113776E9" w:rsidR="00057C96" w:rsidRPr="0080050C" w:rsidRDefault="00367EE2" w:rsidP="00BC6A76">
      <w:pPr>
        <w:pStyle w:val="ListParagraph"/>
      </w:pPr>
      <w:r>
        <w:drawing>
          <wp:inline distT="0" distB="0" distL="0" distR="0" wp14:anchorId="0AD1E90C" wp14:editId="54F15C7F">
            <wp:extent cx="5662930" cy="3095719"/>
            <wp:effectExtent l="0" t="0" r="0" b="9525"/>
            <wp:docPr id="91459285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r w:rsidR="00A462A8" w:rsidRPr="0080050C">
        <w:br/>
      </w:r>
    </w:p>
    <w:p w14:paraId="1AA6C4E4" w14:textId="5A512CF3" w:rsidR="00633982" w:rsidRPr="0080050C" w:rsidRDefault="00633982" w:rsidP="003C3E01">
      <w:pPr>
        <w:pStyle w:val="ListParagraph"/>
        <w:numPr>
          <w:ilvl w:val="0"/>
          <w:numId w:val="15"/>
        </w:numPr>
      </w:pPr>
      <w:r w:rsidRPr="0080050C">
        <w:t>Click</w:t>
      </w:r>
      <w:r w:rsidR="00A4333B" w:rsidRPr="0080050C">
        <w:t> </w:t>
      </w:r>
      <w:r w:rsidRPr="0080050C">
        <w:t>on</w:t>
      </w:r>
      <w:r w:rsidR="00A4333B" w:rsidRPr="0080050C">
        <w:t> </w:t>
      </w:r>
      <w:r w:rsidRPr="0080050C">
        <w:t>the</w:t>
      </w:r>
      <w:r w:rsidR="00A4333B" w:rsidRPr="0080050C">
        <w:t> </w:t>
      </w:r>
      <w:r w:rsidRPr="0080050C">
        <w:t>“Author</w:t>
      </w:r>
      <w:r w:rsidR="00A4333B" w:rsidRPr="0080050C">
        <w:t> </w:t>
      </w:r>
      <w:r w:rsidRPr="0080050C">
        <w:t>and</w:t>
      </w:r>
      <w:r w:rsidR="00A4333B" w:rsidRPr="0080050C">
        <w:t> </w:t>
      </w:r>
      <w:r w:rsidR="00F91C18" w:rsidRPr="0080050C">
        <w:t>Monitor”</w:t>
      </w:r>
      <w:r w:rsidR="00A4333B" w:rsidRPr="0080050C">
        <w:t> </w:t>
      </w:r>
      <w:r w:rsidR="00D83FE6" w:rsidRPr="0080050C">
        <w:t>button</w:t>
      </w:r>
      <w:r w:rsidR="00A4333B" w:rsidRPr="0080050C">
        <w:t> </w:t>
      </w:r>
      <w:r w:rsidR="00D83FE6" w:rsidRPr="0080050C">
        <w:t>in</w:t>
      </w:r>
      <w:r w:rsidR="00A4333B" w:rsidRPr="0080050C">
        <w:t> </w:t>
      </w:r>
      <w:r w:rsidR="00D83FE6" w:rsidRPr="0080050C">
        <w:t>the</w:t>
      </w:r>
      <w:r w:rsidR="00A4333B" w:rsidRPr="0080050C">
        <w:t> </w:t>
      </w:r>
      <w:r w:rsidR="00D83FE6" w:rsidRPr="0080050C">
        <w:t>middle</w:t>
      </w:r>
      <w:r w:rsidR="00A4333B" w:rsidRPr="0080050C">
        <w:t> </w:t>
      </w:r>
      <w:r w:rsidR="00D83FE6" w:rsidRPr="0080050C">
        <w:t>of</w:t>
      </w:r>
      <w:r w:rsidR="00A4333B" w:rsidRPr="0080050C">
        <w:t> </w:t>
      </w:r>
      <w:r w:rsidR="00D83FE6" w:rsidRPr="0080050C">
        <w:t>the</w:t>
      </w:r>
      <w:r w:rsidR="00A4333B" w:rsidRPr="0080050C">
        <w:t> </w:t>
      </w:r>
      <w:r w:rsidR="00D83FE6" w:rsidRPr="0080050C">
        <w:t>screen</w:t>
      </w:r>
      <w:r w:rsidR="000449E2" w:rsidRPr="0080050C">
        <w:t xml:space="preserve"> </w:t>
      </w:r>
      <w:r w:rsidR="0008485B">
        <w:drawing>
          <wp:inline distT="0" distB="0" distL="0" distR="0" wp14:anchorId="1C77061C" wp14:editId="6CD943F7">
            <wp:extent cx="5662930" cy="2957817"/>
            <wp:effectExtent l="0" t="0" r="0" b="0"/>
            <wp:docPr id="155987808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62">
                      <a:extLst>
                        <a:ext uri="{28A0092B-C50C-407E-A947-70E740481C1C}">
                          <a14:useLocalDpi xmlns:a14="http://schemas.microsoft.com/office/drawing/2010/main" val="0"/>
                        </a:ext>
                      </a:extLst>
                    </a:blip>
                    <a:stretch>
                      <a:fillRect/>
                    </a:stretch>
                  </pic:blipFill>
                  <pic:spPr>
                    <a:xfrm>
                      <a:off x="0" y="0"/>
                      <a:ext cx="5662930" cy="2957817"/>
                    </a:xfrm>
                    <a:prstGeom prst="rect">
                      <a:avLst/>
                    </a:prstGeom>
                  </pic:spPr>
                </pic:pic>
              </a:graphicData>
            </a:graphic>
          </wp:inline>
        </w:drawing>
      </w:r>
    </w:p>
    <w:p w14:paraId="7FB8B9F9" w14:textId="05B597B6" w:rsidR="00A12566" w:rsidRPr="0080050C" w:rsidRDefault="00A12566" w:rsidP="004160A7">
      <w:pPr>
        <w:pStyle w:val="ListParagraph"/>
      </w:pPr>
    </w:p>
    <w:p w14:paraId="28AE6080" w14:textId="31692C6A" w:rsidR="00AA4AAF" w:rsidRPr="0080050C" w:rsidRDefault="00943E1A" w:rsidP="003C3E01">
      <w:pPr>
        <w:pStyle w:val="ListParagraph"/>
        <w:numPr>
          <w:ilvl w:val="0"/>
          <w:numId w:val="15"/>
        </w:numPr>
      </w:pPr>
      <w:r w:rsidRPr="0080050C">
        <w:t xml:space="preserve">When </w:t>
      </w:r>
      <w:r w:rsidR="00107689" w:rsidRPr="0080050C">
        <w:t xml:space="preserve">a </w:t>
      </w:r>
      <w:r w:rsidRPr="0080050C">
        <w:t>new portal opens up</w:t>
      </w:r>
      <w:r w:rsidR="00107689" w:rsidRPr="0080050C">
        <w:t>,</w:t>
      </w:r>
      <w:r w:rsidRPr="0080050C">
        <w:t xml:space="preserve"> </w:t>
      </w:r>
      <w:r w:rsidR="00952028" w:rsidRPr="0080050C">
        <w:t>make sure that correct ADF name is displayed on the bar(1)</w:t>
      </w:r>
      <w:r w:rsidRPr="0080050C">
        <w:t xml:space="preserve"> click on</w:t>
      </w:r>
      <w:r w:rsidR="00234A65" w:rsidRPr="0080050C">
        <w:t xml:space="preserve"> </w:t>
      </w:r>
      <w:r w:rsidR="00107689" w:rsidRPr="0080050C">
        <w:t xml:space="preserve">the </w:t>
      </w:r>
      <w:r w:rsidR="252B340C" w:rsidRPr="0080050C">
        <w:t xml:space="preserve">Author </w:t>
      </w:r>
      <w:r w:rsidR="00952028" w:rsidRPr="0080050C">
        <w:t>(2)</w:t>
      </w:r>
      <w:r w:rsidR="252B340C" w:rsidRPr="0080050C">
        <w:t xml:space="preserve"> tab in the sidebar, shown by the </w:t>
      </w:r>
      <w:r w:rsidR="00234A65" w:rsidRPr="0080050C">
        <w:t>pencil</w:t>
      </w:r>
      <w:r w:rsidRPr="0080050C">
        <w:t xml:space="preserve"> icon</w:t>
      </w:r>
      <w:r w:rsidR="252B340C" w:rsidRPr="0080050C">
        <w:t>.</w:t>
      </w:r>
    </w:p>
    <w:p w14:paraId="33847F0E" w14:textId="2D6D52D2" w:rsidR="006355D0" w:rsidRPr="0080050C" w:rsidRDefault="00952028" w:rsidP="00C72376">
      <w:pPr>
        <w:pStyle w:val="ListParagraph"/>
      </w:pPr>
      <w:r>
        <w:lastRenderedPageBreak/>
        <w:drawing>
          <wp:inline distT="0" distB="0" distL="0" distR="0" wp14:anchorId="3C1413DD" wp14:editId="75650194">
            <wp:extent cx="5645258" cy="2072822"/>
            <wp:effectExtent l="0" t="0" r="0" b="3810"/>
            <wp:docPr id="88302629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645258" cy="2072822"/>
                    </a:xfrm>
                    <a:prstGeom prst="rect">
                      <a:avLst/>
                    </a:prstGeom>
                  </pic:spPr>
                </pic:pic>
              </a:graphicData>
            </a:graphic>
          </wp:inline>
        </w:drawing>
      </w:r>
      <w:r w:rsidR="00A4333B" w:rsidRPr="0080050C">
        <w:br/>
      </w:r>
    </w:p>
    <w:p w14:paraId="3E23624D" w14:textId="662AEAF6" w:rsidR="00D7607F" w:rsidRPr="0080050C" w:rsidRDefault="00107689" w:rsidP="003C3E01">
      <w:pPr>
        <w:pStyle w:val="ListParagraph"/>
        <w:numPr>
          <w:ilvl w:val="0"/>
          <w:numId w:val="15"/>
        </w:numPr>
      </w:pPr>
      <w:r w:rsidRPr="0080050C">
        <w:t>The</w:t>
      </w:r>
      <w:r w:rsidR="00A4333B" w:rsidRPr="0080050C">
        <w:t> </w:t>
      </w:r>
      <w:r w:rsidR="00D7607F" w:rsidRPr="0080050C">
        <w:t>Azure</w:t>
      </w:r>
      <w:r w:rsidR="00A4333B" w:rsidRPr="0080050C">
        <w:t> </w:t>
      </w:r>
      <w:r w:rsidR="00D7607F" w:rsidRPr="0080050C">
        <w:t>Data</w:t>
      </w:r>
      <w:r w:rsidR="00A4333B" w:rsidRPr="0080050C">
        <w:t> </w:t>
      </w:r>
      <w:r w:rsidR="00D7607F" w:rsidRPr="0080050C">
        <w:t>Factory</w:t>
      </w:r>
      <w:r w:rsidR="00A4333B" w:rsidRPr="0080050C">
        <w:t> </w:t>
      </w:r>
      <w:r w:rsidR="00E72B4E" w:rsidRPr="0080050C">
        <w:t>r</w:t>
      </w:r>
      <w:r w:rsidR="00D7607F" w:rsidRPr="0080050C">
        <w:t>esources</w:t>
      </w:r>
      <w:r w:rsidR="00A4333B" w:rsidRPr="0080050C">
        <w:t> </w:t>
      </w:r>
      <w:r w:rsidRPr="0080050C">
        <w:t>are</w:t>
      </w:r>
      <w:r w:rsidR="00A4333B" w:rsidRPr="0080050C">
        <w:t> </w:t>
      </w:r>
      <w:r w:rsidRPr="0080050C">
        <w:t>displayed</w:t>
      </w:r>
      <w:r w:rsidR="00A4333B" w:rsidRPr="0080050C">
        <w:t> </w:t>
      </w:r>
      <w:r w:rsidR="2F4F1CE7" w:rsidRPr="0080050C">
        <w:t>as</w:t>
      </w:r>
      <w:r w:rsidR="00A4333B" w:rsidRPr="0080050C">
        <w:t> </w:t>
      </w:r>
      <w:r w:rsidR="00D7607F" w:rsidRPr="0080050C">
        <w:t>below:</w:t>
      </w:r>
      <w:r w:rsidR="00D7607F" w:rsidRPr="0080050C">
        <w:br/>
      </w:r>
      <w:r w:rsidR="002C0DDE">
        <w:drawing>
          <wp:inline distT="0" distB="0" distL="0" distR="0" wp14:anchorId="3EDE9073" wp14:editId="55D2BE55">
            <wp:extent cx="5645149" cy="2738498"/>
            <wp:effectExtent l="0" t="0" r="0" b="5080"/>
            <wp:docPr id="680569548"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64">
                      <a:extLst>
                        <a:ext uri="{28A0092B-C50C-407E-A947-70E740481C1C}">
                          <a14:useLocalDpi xmlns:a14="http://schemas.microsoft.com/office/drawing/2010/main" val="0"/>
                        </a:ext>
                      </a:extLst>
                    </a:blip>
                    <a:stretch>
                      <a:fillRect/>
                    </a:stretch>
                  </pic:blipFill>
                  <pic:spPr>
                    <a:xfrm>
                      <a:off x="0" y="0"/>
                      <a:ext cx="5645149" cy="2738498"/>
                    </a:xfrm>
                    <a:prstGeom prst="rect">
                      <a:avLst/>
                    </a:prstGeom>
                  </pic:spPr>
                </pic:pic>
              </a:graphicData>
            </a:graphic>
          </wp:inline>
        </w:drawing>
      </w:r>
      <w:r w:rsidR="00A4333B" w:rsidRPr="0080050C">
        <w:br/>
      </w:r>
    </w:p>
    <w:p w14:paraId="5C8283B5" w14:textId="2778860E" w:rsidR="00031AF2" w:rsidRPr="0080050C" w:rsidRDefault="33BD947D" w:rsidP="003C3E01">
      <w:pPr>
        <w:pStyle w:val="ListParagraph"/>
        <w:numPr>
          <w:ilvl w:val="0"/>
          <w:numId w:val="15"/>
        </w:numPr>
      </w:pPr>
      <w:r w:rsidRPr="0080050C">
        <w:t>This</w:t>
      </w:r>
      <w:r w:rsidR="006245A2" w:rsidRPr="0080050C">
        <w:t xml:space="preserve"> </w:t>
      </w:r>
      <w:r w:rsidR="00273B9C" w:rsidRPr="0080050C">
        <w:t xml:space="preserve">page </w:t>
      </w:r>
      <w:r w:rsidRPr="0080050C">
        <w:t xml:space="preserve">can be bookmarked (in most browsers </w:t>
      </w:r>
      <w:r w:rsidR="006245A2" w:rsidRPr="0080050C">
        <w:t>ctrl + D) for quick</w:t>
      </w:r>
      <w:r w:rsidR="00107689" w:rsidRPr="0080050C">
        <w:t>er</w:t>
      </w:r>
      <w:r w:rsidR="006245A2" w:rsidRPr="0080050C">
        <w:t xml:space="preserve"> access.</w:t>
      </w:r>
    </w:p>
    <w:p w14:paraId="3A30D8B1" w14:textId="77777777" w:rsidR="0003359D" w:rsidRPr="0080050C" w:rsidRDefault="0003359D">
      <w:pPr>
        <w:spacing w:after="200" w:line="276" w:lineRule="auto"/>
      </w:pPr>
      <w:r w:rsidRPr="0080050C">
        <w:br w:type="page"/>
      </w:r>
    </w:p>
    <w:p w14:paraId="0EB7CB2E" w14:textId="2D594073" w:rsidR="00ED0614" w:rsidRPr="0080050C" w:rsidRDefault="00790E4E" w:rsidP="00192FA0">
      <w:pPr>
        <w:pStyle w:val="Heading2"/>
      </w:pPr>
      <w:bookmarkStart w:id="69" w:name="_Ref29223160"/>
      <w:bookmarkStart w:id="70" w:name="_Toc30060811"/>
      <w:bookmarkStart w:id="71" w:name="_Toc30767799"/>
      <w:r w:rsidRPr="0080050C">
        <w:lastRenderedPageBreak/>
        <w:t>R</w:t>
      </w:r>
      <w:r w:rsidR="00652CE9" w:rsidRPr="0080050C">
        <w:t>un</w:t>
      </w:r>
      <w:r w:rsidRPr="0080050C">
        <w:t>ning</w:t>
      </w:r>
      <w:r w:rsidR="00652CE9" w:rsidRPr="0080050C">
        <w:t xml:space="preserve"> </w:t>
      </w:r>
      <w:r w:rsidR="00107689" w:rsidRPr="0080050C">
        <w:t>the</w:t>
      </w:r>
      <w:r w:rsidR="00652CE9" w:rsidRPr="0080050C">
        <w:t xml:space="preserve"> solution</w:t>
      </w:r>
      <w:bookmarkEnd w:id="69"/>
      <w:bookmarkEnd w:id="70"/>
      <w:bookmarkEnd w:id="71"/>
    </w:p>
    <w:p w14:paraId="1FA70F13" w14:textId="02C38DBC" w:rsidR="00FF1DA2" w:rsidRPr="0080050C" w:rsidRDefault="006C0E17" w:rsidP="006C0E17">
      <w:pPr>
        <w:pStyle w:val="Heading3"/>
      </w:pPr>
      <w:bookmarkStart w:id="72" w:name="_Toc30060812"/>
      <w:bookmarkStart w:id="73" w:name="_Toc30767800"/>
      <w:r w:rsidRPr="0080050C">
        <w:t xml:space="preserve">How to </w:t>
      </w:r>
      <w:r w:rsidR="00C50B35" w:rsidRPr="0080050C">
        <w:t xml:space="preserve">manually </w:t>
      </w:r>
      <w:r w:rsidR="00085FA0" w:rsidRPr="0080050C">
        <w:t xml:space="preserve">execute </w:t>
      </w:r>
      <w:r w:rsidR="00107689" w:rsidRPr="0080050C">
        <w:t xml:space="preserve">the </w:t>
      </w:r>
      <w:r w:rsidR="00085FA0" w:rsidRPr="0080050C">
        <w:t>solution</w:t>
      </w:r>
      <w:bookmarkEnd w:id="72"/>
      <w:bookmarkEnd w:id="73"/>
    </w:p>
    <w:p w14:paraId="4A287B1A" w14:textId="42B8D9FB" w:rsidR="001558A0" w:rsidRPr="0080050C" w:rsidRDefault="00107689" w:rsidP="004160A7">
      <w:r w:rsidRPr="0080050C">
        <w:t xml:space="preserve">The solution </w:t>
      </w:r>
      <w:r w:rsidR="00551967" w:rsidRPr="0080050C">
        <w:t xml:space="preserve">can be </w:t>
      </w:r>
      <w:r w:rsidR="00B936E9" w:rsidRPr="0080050C">
        <w:t>executed</w:t>
      </w:r>
      <w:r w:rsidRPr="0080050C">
        <w:t xml:space="preserve"> </w:t>
      </w:r>
      <w:r w:rsidR="005409D9" w:rsidRPr="0080050C">
        <w:t xml:space="preserve">by triggering </w:t>
      </w:r>
      <w:r w:rsidRPr="0080050C">
        <w:t xml:space="preserve">a </w:t>
      </w:r>
      <w:r w:rsidR="005409D9" w:rsidRPr="0080050C">
        <w:t xml:space="preserve">single </w:t>
      </w:r>
      <w:r w:rsidR="00AF3C78" w:rsidRPr="0080050C">
        <w:t xml:space="preserve">master </w:t>
      </w:r>
      <w:r w:rsidR="008D6FCB" w:rsidRPr="0080050C">
        <w:t>Azure Data Factory orchestration pipeli</w:t>
      </w:r>
      <w:r w:rsidR="00B936E9" w:rsidRPr="0080050C">
        <w:t>n</w:t>
      </w:r>
      <w:r w:rsidR="008D6FCB" w:rsidRPr="0080050C">
        <w:t>e</w:t>
      </w:r>
      <w:r w:rsidR="00CB491D" w:rsidRPr="0080050C">
        <w:t xml:space="preserve"> called PL_MasterOrchestrate. This pipeline do</w:t>
      </w:r>
      <w:r w:rsidRPr="0080050C">
        <w:t>es</w:t>
      </w:r>
      <w:r w:rsidR="00CB491D" w:rsidRPr="0080050C">
        <w:t xml:space="preserve"> not require any parameters.</w:t>
      </w:r>
    </w:p>
    <w:p w14:paraId="1A5B247F" w14:textId="07AFADAA" w:rsidR="00DB5474" w:rsidRPr="0080050C" w:rsidRDefault="00DB5474" w:rsidP="00DB5474">
      <w:r w:rsidRPr="0080050C">
        <w:t xml:space="preserve">To </w:t>
      </w:r>
      <w:r w:rsidR="00107689" w:rsidRPr="0080050C">
        <w:t xml:space="preserve">trigger </w:t>
      </w:r>
      <w:r w:rsidRPr="0080050C">
        <w:t>the solution</w:t>
      </w:r>
      <w:r w:rsidR="00107689" w:rsidRPr="0080050C">
        <w:t>,</w:t>
      </w:r>
      <w:r w:rsidRPr="0080050C">
        <w:t xml:space="preserve"> fol</w:t>
      </w:r>
      <w:r w:rsidR="00107689" w:rsidRPr="0080050C">
        <w:t>l</w:t>
      </w:r>
      <w:r w:rsidRPr="0080050C">
        <w:t xml:space="preserve">ow </w:t>
      </w:r>
      <w:r w:rsidR="00107689" w:rsidRPr="0080050C">
        <w:t>the</w:t>
      </w:r>
      <w:r w:rsidRPr="0080050C">
        <w:t xml:space="preserve"> </w:t>
      </w:r>
      <w:r w:rsidR="00107689" w:rsidRPr="0080050C">
        <w:t xml:space="preserve">following </w:t>
      </w:r>
      <w:r w:rsidRPr="0080050C">
        <w:t>steps:</w:t>
      </w:r>
    </w:p>
    <w:p w14:paraId="3919A9DC" w14:textId="41DE5DF1" w:rsidR="00DB5474" w:rsidRPr="0080050C" w:rsidRDefault="00EC2E9B" w:rsidP="003C3E01">
      <w:pPr>
        <w:pStyle w:val="ListParagraph"/>
        <w:numPr>
          <w:ilvl w:val="0"/>
          <w:numId w:val="16"/>
        </w:numPr>
      </w:pPr>
      <w:r w:rsidRPr="0080050C">
        <w:t xml:space="preserve">Open </w:t>
      </w:r>
      <w:r w:rsidR="7E6D9180" w:rsidRPr="0080050C">
        <w:t xml:space="preserve">the </w:t>
      </w:r>
      <w:r w:rsidR="00DB5BEB" w:rsidRPr="0080050C">
        <w:t xml:space="preserve">Data Factory </w:t>
      </w:r>
      <w:r w:rsidR="00F05D65" w:rsidRPr="0080050C">
        <w:t>portal</w:t>
      </w:r>
      <w:r w:rsidR="00F71842" w:rsidRPr="0080050C">
        <w:t>.</w:t>
      </w:r>
    </w:p>
    <w:p w14:paraId="58587D89" w14:textId="0AC6B7B4" w:rsidR="00DB5BEB" w:rsidRPr="0080050C" w:rsidRDefault="00E72B4E" w:rsidP="003C3E01">
      <w:pPr>
        <w:pStyle w:val="ListParagraph"/>
        <w:numPr>
          <w:ilvl w:val="0"/>
          <w:numId w:val="16"/>
        </w:numPr>
      </w:pPr>
      <w:r w:rsidRPr="0080050C">
        <w:t>G</w:t>
      </w:r>
      <w:r w:rsidR="00E37AF3" w:rsidRPr="0080050C">
        <w:t xml:space="preserve">o to </w:t>
      </w:r>
      <w:r w:rsidR="7E6D9180" w:rsidRPr="0080050C">
        <w:t xml:space="preserve">the </w:t>
      </w:r>
      <w:r w:rsidR="00E37AF3" w:rsidRPr="0080050C">
        <w:t>Author Page</w:t>
      </w:r>
      <w:r w:rsidR="00210D68" w:rsidRPr="0080050C">
        <w:t xml:space="preserve"> (1)</w:t>
      </w:r>
      <w:r w:rsidR="00F71842" w:rsidRPr="0080050C">
        <w:t>.</w:t>
      </w:r>
    </w:p>
    <w:p w14:paraId="070153B7" w14:textId="04821D01" w:rsidR="005C5A32" w:rsidRPr="0080050C" w:rsidRDefault="00E72B4E" w:rsidP="003C3E01">
      <w:pPr>
        <w:pStyle w:val="ListParagraph"/>
        <w:numPr>
          <w:ilvl w:val="0"/>
          <w:numId w:val="16"/>
        </w:numPr>
      </w:pPr>
      <w:r w:rsidRPr="0080050C">
        <w:t>E</w:t>
      </w:r>
      <w:r w:rsidR="00E42BEC" w:rsidRPr="0080050C">
        <w:t>xpand</w:t>
      </w:r>
      <w:r w:rsidR="00210D68" w:rsidRPr="0080050C">
        <w:t> </w:t>
      </w:r>
      <w:r w:rsidR="2F4F1CE7" w:rsidRPr="0080050C">
        <w:t>the</w:t>
      </w:r>
      <w:r w:rsidR="00210D68" w:rsidRPr="0080050C">
        <w:t> </w:t>
      </w:r>
      <w:r w:rsidR="00D60D82" w:rsidRPr="0080050C">
        <w:t>Pipelines</w:t>
      </w:r>
      <w:r w:rsidR="00210D68" w:rsidRPr="0080050C">
        <w:t> </w:t>
      </w:r>
      <w:r w:rsidR="00AA6CF8" w:rsidRPr="0080050C">
        <w:t>section</w:t>
      </w:r>
      <w:r w:rsidR="00210D68" w:rsidRPr="0080050C">
        <w:t> (2)</w:t>
      </w:r>
      <w:r w:rsidR="00CE3589" w:rsidRPr="0080050C">
        <w:t> </w:t>
      </w:r>
      <w:r w:rsidR="00210D68" w:rsidRPr="0080050C">
        <w:t>and</w:t>
      </w:r>
      <w:r w:rsidR="00CE3589" w:rsidRPr="0080050C">
        <w:t> </w:t>
      </w:r>
      <w:r w:rsidR="00210D68" w:rsidRPr="0080050C">
        <w:t>chose</w:t>
      </w:r>
      <w:r w:rsidR="00CE3589" w:rsidRPr="0080050C">
        <w:t> </w:t>
      </w:r>
      <w:r w:rsidR="00210D68" w:rsidRPr="0080050C">
        <w:t>pipeline</w:t>
      </w:r>
      <w:r w:rsidR="00CE3589" w:rsidRPr="0080050C">
        <w:t> (3)</w:t>
      </w:r>
      <w:r w:rsidR="00F71842" w:rsidRPr="0080050C">
        <w:t>.</w:t>
      </w:r>
      <w:r w:rsidR="00306B58" w:rsidRPr="0080050C">
        <w:br/>
      </w:r>
      <w:r w:rsidR="00210D68">
        <w:drawing>
          <wp:inline distT="0" distB="0" distL="0" distR="0" wp14:anchorId="5808C656" wp14:editId="33004CBB">
            <wp:extent cx="5652135" cy="2186369"/>
            <wp:effectExtent l="0" t="0" r="5715" b="4445"/>
            <wp:docPr id="51008441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652135" cy="2186369"/>
                    </a:xfrm>
                    <a:prstGeom prst="rect">
                      <a:avLst/>
                    </a:prstGeom>
                  </pic:spPr>
                </pic:pic>
              </a:graphicData>
            </a:graphic>
          </wp:inline>
        </w:drawing>
      </w:r>
    </w:p>
    <w:p w14:paraId="78BE0B75" w14:textId="77777777" w:rsidR="00210D68" w:rsidRPr="0080050C" w:rsidRDefault="00210D68" w:rsidP="00210D68">
      <w:pPr>
        <w:pStyle w:val="ListParagraph"/>
      </w:pPr>
    </w:p>
    <w:p w14:paraId="35BF7EC6" w14:textId="4D676FF2" w:rsidR="00DC651D" w:rsidRPr="0080050C" w:rsidRDefault="003F7CEB" w:rsidP="003C3E01">
      <w:pPr>
        <w:pStyle w:val="ListParagraph"/>
        <w:numPr>
          <w:ilvl w:val="0"/>
          <w:numId w:val="16"/>
        </w:numPr>
      </w:pPr>
      <w:r w:rsidRPr="0080050C">
        <w:t>Expand</w:t>
      </w:r>
      <w:r w:rsidR="00210D68" w:rsidRPr="0080050C">
        <w:t> </w:t>
      </w:r>
      <w:r w:rsidR="00B15A3A" w:rsidRPr="0080050C">
        <w:t>“</w:t>
      </w:r>
      <w:r w:rsidR="00F7747A" w:rsidRPr="0080050C">
        <w:t>Add</w:t>
      </w:r>
      <w:r w:rsidR="00210D68" w:rsidRPr="0080050C">
        <w:t> </w:t>
      </w:r>
      <w:r w:rsidR="00F7747A" w:rsidRPr="0080050C">
        <w:t>Trigger</w:t>
      </w:r>
      <w:r w:rsidR="00B15A3A" w:rsidRPr="0080050C">
        <w:t>”</w:t>
      </w:r>
      <w:r w:rsidR="00210D68" w:rsidRPr="0080050C">
        <w:t> </w:t>
      </w:r>
      <w:r w:rsidR="003E137F" w:rsidRPr="0080050C">
        <w:t>(1)</w:t>
      </w:r>
      <w:r w:rsidR="00210D68" w:rsidRPr="0080050C">
        <w:t> </w:t>
      </w:r>
      <w:r w:rsidR="00B15A3A" w:rsidRPr="0080050C">
        <w:t>list</w:t>
      </w:r>
      <w:r w:rsidR="00210D68" w:rsidRPr="0080050C">
        <w:t> </w:t>
      </w:r>
      <w:r w:rsidR="00DC651D" w:rsidRPr="0080050C">
        <w:t>and</w:t>
      </w:r>
      <w:r w:rsidR="00210D68" w:rsidRPr="0080050C">
        <w:t> </w:t>
      </w:r>
      <w:r w:rsidR="00DC651D" w:rsidRPr="0080050C">
        <w:t>click</w:t>
      </w:r>
      <w:r w:rsidR="00210D68" w:rsidRPr="0080050C">
        <w:t> </w:t>
      </w:r>
      <w:r w:rsidR="00DC651D" w:rsidRPr="0080050C">
        <w:t>“Trigger</w:t>
      </w:r>
      <w:r w:rsidR="00210D68" w:rsidRPr="0080050C">
        <w:t> </w:t>
      </w:r>
      <w:r w:rsidR="00DC651D" w:rsidRPr="0080050C">
        <w:t>Now”</w:t>
      </w:r>
      <w:r w:rsidR="00210D68" w:rsidRPr="0080050C">
        <w:t> </w:t>
      </w:r>
      <w:r w:rsidR="003E137F" w:rsidRPr="0080050C">
        <w:t>(2)</w:t>
      </w:r>
      <w:r w:rsidR="00210D68" w:rsidRPr="0080050C">
        <w:t> </w:t>
      </w:r>
      <w:r w:rsidR="00551129" w:rsidRPr="0080050C">
        <w:t>–</w:t>
      </w:r>
      <w:r w:rsidR="00210D68" w:rsidRPr="0080050C">
        <w:t> </w:t>
      </w:r>
      <w:r w:rsidR="009C3A17" w:rsidRPr="0080050C">
        <w:t>this</w:t>
      </w:r>
      <w:r w:rsidR="00210D68" w:rsidRPr="0080050C">
        <w:t> </w:t>
      </w:r>
      <w:r w:rsidR="00721FDB" w:rsidRPr="0080050C">
        <w:t>will</w:t>
      </w:r>
      <w:r w:rsidR="00210D68" w:rsidRPr="0080050C">
        <w:t> </w:t>
      </w:r>
      <w:r w:rsidR="00721FDB" w:rsidRPr="0080050C">
        <w:t>open</w:t>
      </w:r>
      <w:r w:rsidR="00210D68" w:rsidRPr="0080050C">
        <w:t> </w:t>
      </w:r>
      <w:r w:rsidR="2F4F1CE7" w:rsidRPr="0080050C">
        <w:t>the</w:t>
      </w:r>
      <w:r w:rsidR="00210D68" w:rsidRPr="0080050C">
        <w:t> </w:t>
      </w:r>
      <w:r w:rsidR="00721FDB" w:rsidRPr="0080050C">
        <w:t>parameter</w:t>
      </w:r>
      <w:r w:rsidR="00210D68" w:rsidRPr="0080050C">
        <w:t> </w:t>
      </w:r>
      <w:r w:rsidR="00721FDB" w:rsidRPr="0080050C">
        <w:t>tab</w:t>
      </w:r>
      <w:r w:rsidR="00DC651D" w:rsidRPr="0080050C">
        <w:br/>
      </w:r>
      <w:r w:rsidR="003E137F">
        <w:drawing>
          <wp:inline distT="0" distB="0" distL="0" distR="0" wp14:anchorId="429D8E6A" wp14:editId="1D7C5844">
            <wp:extent cx="5652135" cy="1918528"/>
            <wp:effectExtent l="0" t="0" r="5715" b="5715"/>
            <wp:docPr id="152698704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652135" cy="1918528"/>
                    </a:xfrm>
                    <a:prstGeom prst="rect">
                      <a:avLst/>
                    </a:prstGeom>
                  </pic:spPr>
                </pic:pic>
              </a:graphicData>
            </a:graphic>
          </wp:inline>
        </w:drawing>
      </w:r>
    </w:p>
    <w:p w14:paraId="2C5D46DB" w14:textId="77777777" w:rsidR="00AE3C3B" w:rsidRPr="0080050C" w:rsidRDefault="00AE3C3B" w:rsidP="004160A7">
      <w:pPr>
        <w:pStyle w:val="ListParagraph"/>
      </w:pPr>
    </w:p>
    <w:p w14:paraId="50C48041" w14:textId="5320EEBB" w:rsidR="00C601EE" w:rsidRPr="0080050C" w:rsidRDefault="00C601EE" w:rsidP="003C3E01">
      <w:pPr>
        <w:pStyle w:val="ListParagraph"/>
        <w:numPr>
          <w:ilvl w:val="0"/>
          <w:numId w:val="16"/>
        </w:numPr>
      </w:pPr>
      <w:r w:rsidRPr="0080050C">
        <w:t xml:space="preserve">Trigger execution by clicking </w:t>
      </w:r>
      <w:r w:rsidR="0052313B" w:rsidRPr="0080050C">
        <w:t xml:space="preserve">the </w:t>
      </w:r>
      <w:r w:rsidR="00894AFE" w:rsidRPr="0080050C">
        <w:t>“Finish” button</w:t>
      </w:r>
      <w:r w:rsidR="00731B96" w:rsidRPr="0080050C">
        <w:t>.</w:t>
      </w:r>
      <w:r w:rsidR="00AA66E0" w:rsidRPr="0080050C">
        <w:t xml:space="preserve"> </w:t>
      </w:r>
    </w:p>
    <w:p w14:paraId="526AD8FA" w14:textId="53521936" w:rsidR="00894AFE" w:rsidRPr="0080050C" w:rsidRDefault="00894AFE" w:rsidP="00894AFE">
      <w:pPr>
        <w:pStyle w:val="ListParagraph"/>
      </w:pPr>
      <w:r>
        <w:drawing>
          <wp:inline distT="0" distB="0" distL="0" distR="0" wp14:anchorId="7A28A821" wp14:editId="757DB8C4">
            <wp:extent cx="2127738" cy="997805"/>
            <wp:effectExtent l="0" t="0" r="6350" b="0"/>
            <wp:docPr id="186462311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127738" cy="997805"/>
                    </a:xfrm>
                    <a:prstGeom prst="rect">
                      <a:avLst/>
                    </a:prstGeom>
                  </pic:spPr>
                </pic:pic>
              </a:graphicData>
            </a:graphic>
          </wp:inline>
        </w:drawing>
      </w:r>
    </w:p>
    <w:p w14:paraId="5ACCC707" w14:textId="77777777" w:rsidR="006A265D" w:rsidRPr="0080050C" w:rsidRDefault="00816236" w:rsidP="00894AFE">
      <w:pPr>
        <w:pStyle w:val="ListParagraph"/>
      </w:pPr>
      <w:r w:rsidRPr="0080050C">
        <w:t xml:space="preserve">Remarks: </w:t>
      </w:r>
    </w:p>
    <w:p w14:paraId="35DF4058" w14:textId="06E17DD3" w:rsidR="00A571C6" w:rsidRPr="0080050C" w:rsidRDefault="0052313B" w:rsidP="003C3E01">
      <w:pPr>
        <w:pStyle w:val="ListParagraph"/>
        <w:numPr>
          <w:ilvl w:val="1"/>
          <w:numId w:val="18"/>
        </w:numPr>
      </w:pPr>
      <w:r w:rsidRPr="0080050C">
        <w:t xml:space="preserve">A </w:t>
      </w:r>
      <w:r w:rsidR="006A265D" w:rsidRPr="0080050C">
        <w:t xml:space="preserve">warning </w:t>
      </w:r>
      <w:r w:rsidRPr="0080050C">
        <w:t xml:space="preserve">advising the </w:t>
      </w:r>
      <w:r w:rsidR="006A265D" w:rsidRPr="0080050C">
        <w:t>last publish pipeline will be executed</w:t>
      </w:r>
      <w:r w:rsidRPr="0080050C">
        <w:t xml:space="preserve"> is displayed</w:t>
      </w:r>
      <w:r w:rsidR="006A265D" w:rsidRPr="0080050C">
        <w:t>. It means th</w:t>
      </w:r>
      <w:r w:rsidR="001913F9" w:rsidRPr="0080050C">
        <w:t>e</w:t>
      </w:r>
      <w:r w:rsidR="006A265D" w:rsidRPr="0080050C">
        <w:t xml:space="preserve"> changes </w:t>
      </w:r>
      <w:r w:rsidR="001913F9" w:rsidRPr="0080050C">
        <w:t>applied</w:t>
      </w:r>
      <w:r w:rsidR="006A265D" w:rsidRPr="0080050C">
        <w:t xml:space="preserve"> to ADF that are not published will not be taken into account </w:t>
      </w:r>
      <w:r w:rsidR="001913F9" w:rsidRPr="0080050C">
        <w:t>during</w:t>
      </w:r>
      <w:r w:rsidR="006A265D" w:rsidRPr="0080050C">
        <w:t xml:space="preserve"> execution</w:t>
      </w:r>
    </w:p>
    <w:p w14:paraId="131019AB" w14:textId="322FECB6" w:rsidR="00816236" w:rsidRPr="0080050C" w:rsidRDefault="00816236" w:rsidP="003C3E01">
      <w:pPr>
        <w:pStyle w:val="ListParagraph"/>
        <w:numPr>
          <w:ilvl w:val="1"/>
          <w:numId w:val="18"/>
        </w:numPr>
      </w:pPr>
      <w:r w:rsidRPr="0080050C">
        <w:lastRenderedPageBreak/>
        <w:t xml:space="preserve">Master Orchestration pipeline does not require any input parameters, so </w:t>
      </w:r>
      <w:r w:rsidR="001913F9" w:rsidRPr="0080050C">
        <w:t xml:space="preserve">the message </w:t>
      </w:r>
      <w:r w:rsidRPr="0080050C">
        <w:t>“No records found” should be displayed</w:t>
      </w:r>
    </w:p>
    <w:p w14:paraId="191FA57F" w14:textId="53E078F1" w:rsidR="00DD7DAB" w:rsidRPr="0080050C" w:rsidRDefault="00E9618F" w:rsidP="00DD7DAB">
      <w:pPr>
        <w:pStyle w:val="ListParagraph"/>
        <w:numPr>
          <w:ilvl w:val="0"/>
          <w:numId w:val="16"/>
        </w:numPr>
      </w:pPr>
      <w:r w:rsidRPr="0080050C">
        <w:t xml:space="preserve">To check </w:t>
      </w:r>
      <w:r w:rsidR="001913F9" w:rsidRPr="0080050C">
        <w:t xml:space="preserve">the </w:t>
      </w:r>
      <w:r w:rsidRPr="0080050C">
        <w:t>status of the execution</w:t>
      </w:r>
      <w:r w:rsidR="00133733" w:rsidRPr="0080050C">
        <w:t>,</w:t>
      </w:r>
      <w:r w:rsidRPr="0080050C">
        <w:t xml:space="preserve"> click </w:t>
      </w:r>
      <w:r w:rsidR="001913F9" w:rsidRPr="0080050C">
        <w:t xml:space="preserve">in the </w:t>
      </w:r>
      <w:r w:rsidRPr="0080050C">
        <w:t>little gauge icon on the Navigation panel</w:t>
      </w:r>
    </w:p>
    <w:p w14:paraId="36EFAE0C" w14:textId="77777777" w:rsidR="00F62161" w:rsidRPr="0080050C" w:rsidRDefault="00F62161" w:rsidP="00F62161">
      <w:pPr>
        <w:pStyle w:val="ListParagraph"/>
      </w:pPr>
    </w:p>
    <w:p w14:paraId="39362083" w14:textId="21DCBFA3" w:rsidR="00C25D51" w:rsidRPr="0080050C" w:rsidRDefault="00512C63" w:rsidP="00DB1DD5">
      <w:pPr>
        <w:pStyle w:val="Heading4"/>
      </w:pPr>
      <w:r w:rsidRPr="0080050C">
        <w:t>How to modify parameters</w:t>
      </w:r>
      <w:r w:rsidR="00B33204" w:rsidRPr="0080050C">
        <w:t xml:space="preserve"> and variables</w:t>
      </w:r>
      <w:r w:rsidR="00C25D51" w:rsidRPr="0080050C">
        <w:t xml:space="preserve"> </w:t>
      </w:r>
      <w:r w:rsidR="0087288E" w:rsidRPr="0080050C">
        <w:t>in Azure Data Factory</w:t>
      </w:r>
    </w:p>
    <w:p w14:paraId="6562F328" w14:textId="09B78997" w:rsidR="005F560A" w:rsidRPr="0080050C" w:rsidRDefault="005F560A" w:rsidP="004160A7">
      <w:r w:rsidRPr="0080050C">
        <w:t>Updatin</w:t>
      </w:r>
      <w:r w:rsidR="0039255C" w:rsidRPr="0080050C">
        <w:t>g</w:t>
      </w:r>
      <w:r w:rsidRPr="0080050C">
        <w:t xml:space="preserve"> </w:t>
      </w:r>
      <w:r w:rsidR="0039255C" w:rsidRPr="0080050C">
        <w:t xml:space="preserve">parameters and </w:t>
      </w:r>
      <w:r w:rsidRPr="0080050C">
        <w:t>variables is not mandatory for the successful execution</w:t>
      </w:r>
      <w:r w:rsidR="0039255C" w:rsidRPr="0080050C">
        <w:t xml:space="preserve"> of the solution</w:t>
      </w:r>
      <w:r w:rsidR="00F17786" w:rsidRPr="0080050C">
        <w:t xml:space="preserve"> but provide</w:t>
      </w:r>
      <w:r w:rsidR="00425B65" w:rsidRPr="0080050C">
        <w:t>s</w:t>
      </w:r>
      <w:r w:rsidR="00F17786" w:rsidRPr="0080050C">
        <w:t xml:space="preserve"> additional configuration.</w:t>
      </w:r>
    </w:p>
    <w:p w14:paraId="4183B81D" w14:textId="6259348B" w:rsidR="00663E6B" w:rsidRPr="0080050C" w:rsidRDefault="00663E6B" w:rsidP="00663E6B">
      <w:pPr>
        <w:pStyle w:val="Heading5"/>
      </w:pPr>
      <w:r w:rsidRPr="0080050C">
        <w:t>Parameters</w:t>
      </w:r>
    </w:p>
    <w:p w14:paraId="329F3C4C" w14:textId="35D05F89" w:rsidR="00DB1DD5" w:rsidRPr="0080050C" w:rsidRDefault="00663E6B" w:rsidP="0087288E">
      <w:r w:rsidRPr="0080050C">
        <w:t xml:space="preserve">There </w:t>
      </w:r>
      <w:r w:rsidR="00425B65" w:rsidRPr="0080050C">
        <w:t>are</w:t>
      </w:r>
      <w:r w:rsidRPr="0080050C">
        <w:t xml:space="preserve"> no active parameters</w:t>
      </w:r>
      <w:r w:rsidR="00891E9C" w:rsidRPr="0080050C">
        <w:t xml:space="preserve"> in</w:t>
      </w:r>
      <w:r w:rsidR="006134A9" w:rsidRPr="0080050C">
        <w:t xml:space="preserve"> the</w:t>
      </w:r>
      <w:r w:rsidR="00891E9C" w:rsidRPr="0080050C">
        <w:t xml:space="preserve"> main orchestration pipeline.</w:t>
      </w:r>
      <w:r w:rsidR="00BE5CDC" w:rsidRPr="0080050C">
        <w:t xml:space="preserve"> New parameters can be added if required.</w:t>
      </w:r>
    </w:p>
    <w:p w14:paraId="22BF2117" w14:textId="00A41898" w:rsidR="00891E9C" w:rsidRPr="0080050C" w:rsidRDefault="00891E9C" w:rsidP="00891E9C">
      <w:pPr>
        <w:pStyle w:val="Heading5"/>
      </w:pPr>
      <w:r w:rsidRPr="0080050C">
        <w:t>Variables</w:t>
      </w:r>
    </w:p>
    <w:p w14:paraId="44151E38" w14:textId="3289F73F" w:rsidR="00663513" w:rsidRPr="0080050C" w:rsidRDefault="00C25D51" w:rsidP="00DB1DD5">
      <w:r w:rsidRPr="0080050C">
        <w:t>There is</w:t>
      </w:r>
      <w:r w:rsidR="00891E9C" w:rsidRPr="0080050C">
        <w:t xml:space="preserve"> </w:t>
      </w:r>
      <w:r w:rsidR="00425B65" w:rsidRPr="0080050C">
        <w:t xml:space="preserve">a </w:t>
      </w:r>
      <w:r w:rsidR="00891E9C" w:rsidRPr="0080050C">
        <w:t>single</w:t>
      </w:r>
      <w:r w:rsidRPr="0080050C">
        <w:t xml:space="preserve"> variable called </w:t>
      </w:r>
      <w:r w:rsidR="00891E9C" w:rsidRPr="0080050C">
        <w:t>“</w:t>
      </w:r>
      <w:r w:rsidRPr="0080050C">
        <w:t>Environment</w:t>
      </w:r>
      <w:r w:rsidR="00891E9C" w:rsidRPr="0080050C">
        <w:t>”</w:t>
      </w:r>
      <w:r w:rsidRPr="0080050C">
        <w:t xml:space="preserve"> </w:t>
      </w:r>
      <w:r w:rsidR="00EB3783" w:rsidRPr="0080050C">
        <w:t>that</w:t>
      </w:r>
      <w:r w:rsidR="00644D0C" w:rsidRPr="0080050C">
        <w:t xml:space="preserve"> define</w:t>
      </w:r>
      <w:r w:rsidR="00EB3783" w:rsidRPr="0080050C">
        <w:t>s</w:t>
      </w:r>
      <w:r w:rsidR="00644D0C" w:rsidRPr="0080050C">
        <w:t xml:space="preserve"> </w:t>
      </w:r>
      <w:r w:rsidR="00425B65" w:rsidRPr="0080050C">
        <w:t xml:space="preserve">the </w:t>
      </w:r>
      <w:r w:rsidR="00644D0C" w:rsidRPr="0080050C">
        <w:t xml:space="preserve">name of the </w:t>
      </w:r>
      <w:r w:rsidR="00D157E7" w:rsidRPr="0080050C">
        <w:t>environment</w:t>
      </w:r>
      <w:r w:rsidR="00161051" w:rsidRPr="0080050C">
        <w:t xml:space="preserve"> th</w:t>
      </w:r>
      <w:r w:rsidR="00425B65" w:rsidRPr="0080050C">
        <w:t>e</w:t>
      </w:r>
      <w:r w:rsidR="00161051" w:rsidRPr="0080050C">
        <w:t xml:space="preserve"> solution is deployed to</w:t>
      </w:r>
      <w:r w:rsidR="00663513" w:rsidRPr="0080050C">
        <w:t>.</w:t>
      </w:r>
      <w:r w:rsidR="00161051" w:rsidRPr="0080050C">
        <w:t xml:space="preserve"> </w:t>
      </w:r>
      <w:r w:rsidR="00A0514F" w:rsidRPr="0080050C">
        <w:t>This variable ha</w:t>
      </w:r>
      <w:r w:rsidR="00425B65" w:rsidRPr="0080050C">
        <w:t>s the</w:t>
      </w:r>
      <w:r w:rsidR="00A0514F" w:rsidRPr="0080050C">
        <w:t xml:space="preserve"> default value of DEV</w:t>
      </w:r>
      <w:r w:rsidR="00663513" w:rsidRPr="0080050C">
        <w:t>.</w:t>
      </w:r>
      <w:r w:rsidR="00654335" w:rsidRPr="0080050C">
        <w:t xml:space="preserve"> This value </w:t>
      </w:r>
      <w:r w:rsidR="005D708B" w:rsidRPr="0080050C">
        <w:t>can</w:t>
      </w:r>
      <w:r w:rsidR="00654335" w:rsidRPr="0080050C">
        <w:t xml:space="preserve"> be updated to </w:t>
      </w:r>
      <w:r w:rsidR="00425B65" w:rsidRPr="0080050C">
        <w:t xml:space="preserve">a </w:t>
      </w:r>
      <w:r w:rsidR="00654335" w:rsidRPr="0080050C">
        <w:t xml:space="preserve">string that </w:t>
      </w:r>
      <w:r w:rsidR="00FD0335" w:rsidRPr="0080050C">
        <w:t xml:space="preserve">represents </w:t>
      </w:r>
      <w:r w:rsidR="00425B65" w:rsidRPr="0080050C">
        <w:t xml:space="preserve">the </w:t>
      </w:r>
      <w:r w:rsidR="00FD0335" w:rsidRPr="0080050C">
        <w:t>environment th</w:t>
      </w:r>
      <w:r w:rsidR="005D708B" w:rsidRPr="0080050C">
        <w:t>e</w:t>
      </w:r>
      <w:r w:rsidR="00FD0335" w:rsidRPr="0080050C">
        <w:t xml:space="preserve"> solution is deployed to.</w:t>
      </w:r>
    </w:p>
    <w:p w14:paraId="7A0393B8" w14:textId="0FE90E2F" w:rsidR="0003768D" w:rsidRPr="0080050C" w:rsidRDefault="00FD0335" w:rsidP="00DB1DD5">
      <w:r w:rsidRPr="0080050C">
        <w:t xml:space="preserve">To modify </w:t>
      </w:r>
      <w:r w:rsidR="005D708B" w:rsidRPr="0080050C">
        <w:t xml:space="preserve">a </w:t>
      </w:r>
      <w:r w:rsidRPr="0080050C">
        <w:t>variable</w:t>
      </w:r>
      <w:r w:rsidR="00503BB7" w:rsidRPr="0080050C">
        <w:t>,</w:t>
      </w:r>
      <w:r w:rsidR="005F560A" w:rsidRPr="0080050C">
        <w:t xml:space="preserve"> </w:t>
      </w:r>
      <w:r w:rsidR="00614B32" w:rsidRPr="0080050C">
        <w:t>follow</w:t>
      </w:r>
      <w:r w:rsidR="005F560A" w:rsidRPr="0080050C">
        <w:t xml:space="preserve"> </w:t>
      </w:r>
      <w:r w:rsidR="005D708B" w:rsidRPr="0080050C">
        <w:t xml:space="preserve">the </w:t>
      </w:r>
      <w:r w:rsidR="005F560A" w:rsidRPr="0080050C">
        <w:t>below steps</w:t>
      </w:r>
      <w:r w:rsidR="0003768D" w:rsidRPr="0080050C">
        <w:t>:</w:t>
      </w:r>
    </w:p>
    <w:p w14:paraId="3A360E2C" w14:textId="62C18D5B" w:rsidR="00AF1946" w:rsidRPr="0080050C" w:rsidRDefault="00390E89" w:rsidP="003C3E01">
      <w:pPr>
        <w:pStyle w:val="ListParagraph"/>
        <w:numPr>
          <w:ilvl w:val="0"/>
          <w:numId w:val="19"/>
        </w:numPr>
      </w:pPr>
      <w:r w:rsidRPr="0080050C">
        <w:t>Go to</w:t>
      </w:r>
      <w:r w:rsidR="000818B2" w:rsidRPr="0080050C">
        <w:t xml:space="preserve"> </w:t>
      </w:r>
      <w:r w:rsidR="006134A9" w:rsidRPr="0080050C">
        <w:t xml:space="preserve">the </w:t>
      </w:r>
      <w:r w:rsidR="000818B2" w:rsidRPr="0080050C">
        <w:t>“Author”</w:t>
      </w:r>
      <w:r w:rsidRPr="0080050C">
        <w:t xml:space="preserve"> Tab</w:t>
      </w:r>
      <w:r w:rsidR="00A6271F" w:rsidRPr="0080050C">
        <w:t xml:space="preserve"> </w:t>
      </w:r>
    </w:p>
    <w:p w14:paraId="5A7A807A" w14:textId="6E949155" w:rsidR="00637A9A" w:rsidRPr="0080050C" w:rsidRDefault="0020580D" w:rsidP="003C3E01">
      <w:pPr>
        <w:pStyle w:val="ListParagraph"/>
        <w:numPr>
          <w:ilvl w:val="0"/>
          <w:numId w:val="19"/>
        </w:numPr>
      </w:pPr>
      <w:r w:rsidRPr="0080050C">
        <w:t xml:space="preserve">Navigate to </w:t>
      </w:r>
      <w:r w:rsidR="006134A9" w:rsidRPr="0080050C">
        <w:t xml:space="preserve">the </w:t>
      </w:r>
      <w:r w:rsidRPr="0080050C">
        <w:t xml:space="preserve">main orchestration </w:t>
      </w:r>
      <w:r w:rsidR="00636359" w:rsidRPr="0080050C">
        <w:t>pi</w:t>
      </w:r>
      <w:r w:rsidR="00581E04" w:rsidRPr="0080050C">
        <w:t xml:space="preserve">peline </w:t>
      </w:r>
      <w:r w:rsidR="00EC094D" w:rsidRPr="0080050C">
        <w:t>PL_MasterOrchestrate</w:t>
      </w:r>
    </w:p>
    <w:p w14:paraId="10D81C3F" w14:textId="4C8E85FC" w:rsidR="00990D5C" w:rsidRPr="0080050C" w:rsidRDefault="007F6B34" w:rsidP="003C3E01">
      <w:pPr>
        <w:pStyle w:val="ListParagraph"/>
        <w:numPr>
          <w:ilvl w:val="0"/>
          <w:numId w:val="19"/>
        </w:numPr>
      </w:pPr>
      <w:r w:rsidRPr="0080050C">
        <w:t xml:space="preserve">Navigate to </w:t>
      </w:r>
      <w:r w:rsidR="00E704CC" w:rsidRPr="0080050C">
        <w:t xml:space="preserve">the </w:t>
      </w:r>
      <w:r w:rsidR="00BE676F" w:rsidRPr="0080050C">
        <w:t>variables tab</w:t>
      </w:r>
      <w:r w:rsidR="00D228C5" w:rsidRPr="0080050C">
        <w:t xml:space="preserve"> and modify the value </w:t>
      </w:r>
      <w:r w:rsidR="005D708B" w:rsidRPr="0080050C">
        <w:t>accordingly</w:t>
      </w:r>
    </w:p>
    <w:p w14:paraId="69C76DBC" w14:textId="21253B0F" w:rsidR="00D228C5" w:rsidRPr="0080050C" w:rsidRDefault="00184BFE" w:rsidP="004160A7">
      <w:pPr>
        <w:pStyle w:val="ListParagraph"/>
      </w:pPr>
      <w:r>
        <w:drawing>
          <wp:inline distT="0" distB="0" distL="0" distR="0" wp14:anchorId="45DFB044" wp14:editId="5685A262">
            <wp:extent cx="5649132" cy="2264343"/>
            <wp:effectExtent l="0" t="0" r="0" b="3175"/>
            <wp:docPr id="26951548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649132" cy="2264343"/>
                    </a:xfrm>
                    <a:prstGeom prst="rect">
                      <a:avLst/>
                    </a:prstGeom>
                  </pic:spPr>
                </pic:pic>
              </a:graphicData>
            </a:graphic>
          </wp:inline>
        </w:drawing>
      </w:r>
    </w:p>
    <w:p w14:paraId="7B085750" w14:textId="77777777" w:rsidR="00BE676F" w:rsidRPr="0080050C" w:rsidRDefault="00BE676F" w:rsidP="004160A7">
      <w:pPr>
        <w:pStyle w:val="ListParagraph"/>
      </w:pPr>
    </w:p>
    <w:p w14:paraId="6E504310" w14:textId="10A49DE7" w:rsidR="00663513" w:rsidRPr="0080050C" w:rsidRDefault="00663513" w:rsidP="004160A7"/>
    <w:p w14:paraId="7A128778" w14:textId="09A2410A" w:rsidR="001558A0" w:rsidRPr="0080050C" w:rsidRDefault="001558A0" w:rsidP="004160A7">
      <w:pPr>
        <w:pStyle w:val="Heading4"/>
      </w:pPr>
      <w:r w:rsidRPr="0080050C">
        <w:t xml:space="preserve">How to </w:t>
      </w:r>
      <w:r w:rsidR="00D7132F" w:rsidRPr="0080050C">
        <w:t>configure</w:t>
      </w:r>
      <w:r w:rsidRPr="0080050C">
        <w:t xml:space="preserve"> wh</w:t>
      </w:r>
      <w:r w:rsidR="005D708B" w:rsidRPr="0080050C">
        <w:t>ich</w:t>
      </w:r>
      <w:r w:rsidRPr="0080050C">
        <w:t xml:space="preserve"> entit</w:t>
      </w:r>
      <w:r w:rsidR="00074FE0" w:rsidRPr="0080050C">
        <w:t>i</w:t>
      </w:r>
      <w:r w:rsidRPr="0080050C">
        <w:t>es</w:t>
      </w:r>
      <w:r w:rsidR="00783271" w:rsidRPr="0080050C">
        <w:t xml:space="preserve"> </w:t>
      </w:r>
      <w:r w:rsidR="00D7132F" w:rsidRPr="0080050C">
        <w:t>to execute</w:t>
      </w:r>
    </w:p>
    <w:p w14:paraId="0B964505" w14:textId="49182F5D" w:rsidR="00353A04" w:rsidRPr="0080050C" w:rsidRDefault="003C3BF2" w:rsidP="00353A04">
      <w:r w:rsidRPr="0080050C">
        <w:t xml:space="preserve">The Control.Entity table in Synapse Analytics defines which entities will be processed by Azure Data Factory. </w:t>
      </w:r>
      <w:r w:rsidR="001E0B20" w:rsidRPr="0080050C">
        <w:t xml:space="preserve">Refer to section </w:t>
      </w:r>
      <w:r w:rsidR="005505EA" w:rsidRPr="0080050C">
        <w:t>“</w:t>
      </w:r>
      <w:r w:rsidR="005505EA" w:rsidRPr="0080050C">
        <w:fldChar w:fldCharType="begin"/>
      </w:r>
      <w:r w:rsidR="005505EA" w:rsidRPr="0080050C">
        <w:instrText xml:space="preserve"> REF _Ref29464163 \h </w:instrText>
      </w:r>
      <w:r w:rsidR="0080050C">
        <w:instrText xml:space="preserve"> \* MERGEFORMAT </w:instrText>
      </w:r>
      <w:r w:rsidR="005505EA" w:rsidRPr="0080050C">
        <w:fldChar w:fldCharType="separate"/>
      </w:r>
      <w:r w:rsidR="005505EA" w:rsidRPr="0080050C">
        <w:t>Configure Synapse Analytics</w:t>
      </w:r>
      <w:r w:rsidR="005505EA" w:rsidRPr="0080050C">
        <w:fldChar w:fldCharType="end"/>
      </w:r>
      <w:r w:rsidR="005505EA" w:rsidRPr="0080050C">
        <w:t>” to understand how to add</w:t>
      </w:r>
      <w:r w:rsidR="004E4C0C" w:rsidRPr="0080050C">
        <w:t>/update</w:t>
      </w:r>
      <w:r w:rsidR="00187475" w:rsidRPr="0080050C">
        <w:t>/enable/disable</w:t>
      </w:r>
      <w:r w:rsidR="004E4C0C" w:rsidRPr="0080050C">
        <w:t xml:space="preserve"> </w:t>
      </w:r>
      <w:r w:rsidR="00A72E34" w:rsidRPr="0080050C">
        <w:t>entities</w:t>
      </w:r>
      <w:r w:rsidR="00187475" w:rsidRPr="0080050C">
        <w:t>.</w:t>
      </w:r>
      <w:r w:rsidR="00A72E34" w:rsidRPr="0080050C">
        <w:t xml:space="preserve"> </w:t>
      </w:r>
    </w:p>
    <w:p w14:paraId="31556AC2" w14:textId="77777777" w:rsidR="008A2580" w:rsidRPr="0080050C" w:rsidRDefault="008A2580" w:rsidP="0087288E"/>
    <w:p w14:paraId="3D22525A" w14:textId="276497CE" w:rsidR="00C50B35" w:rsidRPr="0080050C" w:rsidRDefault="00D33878" w:rsidP="00D33878">
      <w:pPr>
        <w:pStyle w:val="Heading3"/>
      </w:pPr>
      <w:bookmarkStart w:id="74" w:name="_Toc30060813"/>
      <w:bookmarkStart w:id="75" w:name="_Toc30767801"/>
      <w:r w:rsidRPr="0080050C">
        <w:t xml:space="preserve">How to </w:t>
      </w:r>
      <w:r w:rsidR="00743024" w:rsidRPr="0080050C">
        <w:t>c</w:t>
      </w:r>
      <w:r w:rsidRPr="0080050C">
        <w:t xml:space="preserve">onfigure </w:t>
      </w:r>
      <w:r w:rsidR="008E7147" w:rsidRPr="0080050C">
        <w:t xml:space="preserve">Azure Data Factory </w:t>
      </w:r>
      <w:r w:rsidRPr="0080050C">
        <w:t>Time Triggers</w:t>
      </w:r>
      <w:bookmarkEnd w:id="74"/>
      <w:bookmarkEnd w:id="75"/>
    </w:p>
    <w:p w14:paraId="5D4F0E5D" w14:textId="798B8791" w:rsidR="000C3CA7" w:rsidRPr="0080050C" w:rsidRDefault="000B4513" w:rsidP="000C3CA7">
      <w:r w:rsidRPr="0080050C">
        <w:t xml:space="preserve">A time trigger can be added </w:t>
      </w:r>
      <w:r w:rsidR="00D46B54" w:rsidRPr="0080050C">
        <w:t xml:space="preserve">to schedule </w:t>
      </w:r>
      <w:r w:rsidR="00851667" w:rsidRPr="0080050C">
        <w:t>a</w:t>
      </w:r>
      <w:r w:rsidR="00C1336D" w:rsidRPr="0080050C">
        <w:t xml:space="preserve"> pipeline r</w:t>
      </w:r>
      <w:r w:rsidR="00C24C8A" w:rsidRPr="0080050C">
        <w:t xml:space="preserve">un, </w:t>
      </w:r>
      <w:r w:rsidR="00C04C0D" w:rsidRPr="0080050C">
        <w:t xml:space="preserve">automating the </w:t>
      </w:r>
      <w:r w:rsidR="00851667" w:rsidRPr="0080050C">
        <w:t>execution</w:t>
      </w:r>
      <w:r w:rsidR="00116B96" w:rsidRPr="0080050C">
        <w:t xml:space="preserve"> of</w:t>
      </w:r>
      <w:r w:rsidR="00C24C8A" w:rsidRPr="0080050C">
        <w:t xml:space="preserve"> the </w:t>
      </w:r>
      <w:r w:rsidR="00F86E7B" w:rsidRPr="0080050C">
        <w:t>ingestion and transformation</w:t>
      </w:r>
      <w:r w:rsidR="00C04C0D" w:rsidRPr="0080050C">
        <w:t xml:space="preserve"> </w:t>
      </w:r>
      <w:r w:rsidR="00F86E7B" w:rsidRPr="0080050C">
        <w:t>processes.</w:t>
      </w:r>
      <w:r w:rsidR="00953E75" w:rsidRPr="0080050C">
        <w:t xml:space="preserve"> </w:t>
      </w:r>
      <w:r w:rsidR="00F86E7B" w:rsidRPr="0080050C">
        <w:t xml:space="preserve">This can be configured </w:t>
      </w:r>
      <w:r w:rsidR="00851667" w:rsidRPr="0080050C">
        <w:t>as followed</w:t>
      </w:r>
      <w:r w:rsidR="00CE7DC4" w:rsidRPr="0080050C">
        <w:t>:</w:t>
      </w:r>
    </w:p>
    <w:p w14:paraId="32CADA28" w14:textId="651769C3" w:rsidR="00905DE9" w:rsidRPr="0080050C" w:rsidRDefault="00FF3944" w:rsidP="000018ED">
      <w:pPr>
        <w:pStyle w:val="ListParagraph"/>
        <w:numPr>
          <w:ilvl w:val="0"/>
          <w:numId w:val="17"/>
        </w:numPr>
      </w:pPr>
      <w:r w:rsidRPr="0080050C">
        <w:lastRenderedPageBreak/>
        <w:t xml:space="preserve">Login to the Azure Portal and open </w:t>
      </w:r>
      <w:r w:rsidR="00FC252B" w:rsidRPr="0080050C">
        <w:t>Data Factory</w:t>
      </w:r>
      <w:r w:rsidR="00C91AF3" w:rsidRPr="0080050C">
        <w:t>.</w:t>
      </w:r>
    </w:p>
    <w:p w14:paraId="2D54969E" w14:textId="624AAB03" w:rsidR="005D7F29" w:rsidRPr="0080050C" w:rsidRDefault="00181348" w:rsidP="003C3E01">
      <w:pPr>
        <w:pStyle w:val="ListParagraph"/>
        <w:numPr>
          <w:ilvl w:val="0"/>
          <w:numId w:val="17"/>
        </w:numPr>
      </w:pPr>
      <w:r w:rsidRPr="0080050C">
        <w:t>S</w:t>
      </w:r>
      <w:r w:rsidR="000808B8" w:rsidRPr="0080050C">
        <w:t>elect</w:t>
      </w:r>
      <w:r w:rsidR="00A23BBA" w:rsidRPr="0080050C">
        <w:t xml:space="preserve"> the </w:t>
      </w:r>
      <w:r w:rsidR="00581135" w:rsidRPr="0080050C">
        <w:t>“</w:t>
      </w:r>
      <w:r w:rsidR="00A23BBA" w:rsidRPr="0080050C">
        <w:t>Author</w:t>
      </w:r>
      <w:r w:rsidR="00581135" w:rsidRPr="0080050C">
        <w:t>”</w:t>
      </w:r>
      <w:r w:rsidR="00A23BBA" w:rsidRPr="0080050C">
        <w:t xml:space="preserve"> </w:t>
      </w:r>
      <w:r w:rsidR="000978D7" w:rsidRPr="0080050C">
        <w:t>button</w:t>
      </w:r>
      <w:r w:rsidR="002E26B7" w:rsidRPr="0080050C">
        <w:t xml:space="preserve">. </w:t>
      </w:r>
      <w:r w:rsidR="00B77257" w:rsidRPr="0080050C">
        <w:t xml:space="preserve">The triggering of the </w:t>
      </w:r>
      <w:r w:rsidR="003B3BFD" w:rsidRPr="0080050C">
        <w:t>processes will take place</w:t>
      </w:r>
      <w:r w:rsidR="0016032D" w:rsidRPr="0080050C">
        <w:t xml:space="preserve"> in the ‘</w:t>
      </w:r>
      <w:r w:rsidR="00CA7B3D" w:rsidRPr="0080050C">
        <w:t>PL_MasterOrchestrate</w:t>
      </w:r>
      <w:r w:rsidR="0016032D" w:rsidRPr="0080050C">
        <w:t>’</w:t>
      </w:r>
      <w:r w:rsidR="00CA7B3D" w:rsidRPr="0080050C">
        <w:t xml:space="preserve"> </w:t>
      </w:r>
      <w:r w:rsidR="00581135" w:rsidRPr="0080050C">
        <w:t>(2)</w:t>
      </w:r>
      <w:r w:rsidR="00CA7B3D" w:rsidRPr="0080050C">
        <w:t xml:space="preserve"> </w:t>
      </w:r>
      <w:r w:rsidR="00D171A8" w:rsidRPr="0080050C">
        <w:t xml:space="preserve">pipeline, which can be found </w:t>
      </w:r>
      <w:r w:rsidR="005E16FE" w:rsidRPr="0080050C">
        <w:t xml:space="preserve">within the </w:t>
      </w:r>
      <w:r w:rsidR="00581135" w:rsidRPr="0080050C">
        <w:t>“</w:t>
      </w:r>
      <w:r w:rsidR="005E16FE" w:rsidRPr="0080050C">
        <w:t>Master</w:t>
      </w:r>
      <w:r w:rsidR="00581135" w:rsidRPr="0080050C">
        <w:t>”</w:t>
      </w:r>
      <w:r w:rsidR="00E54778" w:rsidRPr="0080050C">
        <w:t xml:space="preserve"> (1)</w:t>
      </w:r>
      <w:r w:rsidR="005E16FE" w:rsidRPr="0080050C">
        <w:t xml:space="preserve"> folder</w:t>
      </w:r>
      <w:r w:rsidR="00C91AF3" w:rsidRPr="0080050C">
        <w:t>.</w:t>
      </w:r>
    </w:p>
    <w:p w14:paraId="30DC86F1" w14:textId="3E0FB59A" w:rsidR="006A733E" w:rsidRPr="0080050C" w:rsidRDefault="00E54778" w:rsidP="004160A7">
      <w:pPr>
        <w:pStyle w:val="ListParagraph"/>
        <w:jc w:val="center"/>
      </w:pPr>
      <w:r>
        <w:drawing>
          <wp:inline distT="0" distB="0" distL="0" distR="0" wp14:anchorId="77319BCD" wp14:editId="634A52D4">
            <wp:extent cx="6106162" cy="2541905"/>
            <wp:effectExtent l="0" t="0" r="8890" b="0"/>
            <wp:docPr id="207980812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69">
                      <a:extLst>
                        <a:ext uri="{28A0092B-C50C-407E-A947-70E740481C1C}">
                          <a14:useLocalDpi xmlns:a14="http://schemas.microsoft.com/office/drawing/2010/main" val="0"/>
                        </a:ext>
                      </a:extLst>
                    </a:blip>
                    <a:stretch>
                      <a:fillRect/>
                    </a:stretch>
                  </pic:blipFill>
                  <pic:spPr>
                    <a:xfrm>
                      <a:off x="0" y="0"/>
                      <a:ext cx="6106162" cy="2541905"/>
                    </a:xfrm>
                    <a:prstGeom prst="rect">
                      <a:avLst/>
                    </a:prstGeom>
                  </pic:spPr>
                </pic:pic>
              </a:graphicData>
            </a:graphic>
          </wp:inline>
        </w:drawing>
      </w:r>
    </w:p>
    <w:p w14:paraId="1478819B" w14:textId="114183B8" w:rsidR="003F0A98" w:rsidRPr="0080050C" w:rsidRDefault="00EE1F4C" w:rsidP="003C3E01">
      <w:pPr>
        <w:pStyle w:val="ListParagraph"/>
        <w:numPr>
          <w:ilvl w:val="0"/>
          <w:numId w:val="17"/>
        </w:numPr>
      </w:pPr>
      <w:r w:rsidRPr="0080050C">
        <w:t xml:space="preserve">Select </w:t>
      </w:r>
      <w:r w:rsidR="00581135" w:rsidRPr="0080050C">
        <w:t>“</w:t>
      </w:r>
      <w:r w:rsidRPr="0080050C">
        <w:t>Add trigger</w:t>
      </w:r>
      <w:r w:rsidR="00581135" w:rsidRPr="0080050C">
        <w:t>” (3)</w:t>
      </w:r>
      <w:r w:rsidR="00215162" w:rsidRPr="0080050C">
        <w:t xml:space="preserve"> </w:t>
      </w:r>
      <w:r w:rsidRPr="0080050C">
        <w:t xml:space="preserve">and then select </w:t>
      </w:r>
      <w:r w:rsidR="00581135" w:rsidRPr="0080050C">
        <w:t>“</w:t>
      </w:r>
      <w:r w:rsidRPr="0080050C">
        <w:t>New/</w:t>
      </w:r>
      <w:r w:rsidR="00ED6CF5" w:rsidRPr="0080050C">
        <w:t>E</w:t>
      </w:r>
      <w:r w:rsidRPr="0080050C">
        <w:t>dit</w:t>
      </w:r>
      <w:r w:rsidR="00581135" w:rsidRPr="0080050C">
        <w:t>” (4)</w:t>
      </w:r>
      <w:r w:rsidRPr="0080050C">
        <w:t xml:space="preserve"> from the </w:t>
      </w:r>
      <w:r w:rsidR="00ED6CF5" w:rsidRPr="0080050C">
        <w:t>dropdown menu</w:t>
      </w:r>
      <w:r w:rsidR="00E92CC8" w:rsidRPr="0080050C">
        <w:t xml:space="preserve"> as in above picture</w:t>
      </w:r>
      <w:r w:rsidR="00ED6CF5" w:rsidRPr="0080050C">
        <w:t>.</w:t>
      </w:r>
      <w:r w:rsidR="00B2140E" w:rsidRPr="0080050C">
        <w:t xml:space="preserve"> </w:t>
      </w:r>
      <w:r w:rsidR="007F529C" w:rsidRPr="0080050C">
        <w:t>C</w:t>
      </w:r>
      <w:r w:rsidR="00B2140E" w:rsidRPr="0080050C">
        <w:t xml:space="preserve">lick </w:t>
      </w:r>
      <w:r w:rsidR="00046C31" w:rsidRPr="0080050C">
        <w:t xml:space="preserve">the dropdown menu </w:t>
      </w:r>
      <w:r w:rsidR="00D21ECF" w:rsidRPr="0080050C">
        <w:t>“</w:t>
      </w:r>
      <w:r w:rsidR="00046C31" w:rsidRPr="0080050C">
        <w:t>Choose trigger…</w:t>
      </w:r>
      <w:r w:rsidR="00D21ECF" w:rsidRPr="0080050C">
        <w:t>”</w:t>
      </w:r>
      <w:r w:rsidR="00046C31" w:rsidRPr="0080050C">
        <w:t xml:space="preserve"> and then select </w:t>
      </w:r>
      <w:r w:rsidR="00D21ECF" w:rsidRPr="0080050C">
        <w:t>“</w:t>
      </w:r>
      <w:r w:rsidR="00D14A91" w:rsidRPr="0080050C">
        <w:t>+ New</w:t>
      </w:r>
      <w:r w:rsidR="00D21ECF" w:rsidRPr="0080050C">
        <w:t>”</w:t>
      </w:r>
      <w:r w:rsidR="004114D8" w:rsidRPr="0080050C">
        <w:t xml:space="preserve"> to configur</w:t>
      </w:r>
      <w:r w:rsidR="00215162" w:rsidRPr="0080050C">
        <w:t>e</w:t>
      </w:r>
      <w:r w:rsidR="004114D8" w:rsidRPr="0080050C">
        <w:t xml:space="preserve"> </w:t>
      </w:r>
      <w:r w:rsidR="005B32EC" w:rsidRPr="0080050C">
        <w:t>the trigger</w:t>
      </w:r>
      <w:r w:rsidR="00C91AF3" w:rsidRPr="0080050C">
        <w:t>.</w:t>
      </w:r>
    </w:p>
    <w:p w14:paraId="194FFEEB" w14:textId="658F70F2" w:rsidR="00ED6CF5" w:rsidRPr="0080050C" w:rsidRDefault="00ED6CF5" w:rsidP="00ED6CF5">
      <w:pPr>
        <w:ind w:left="360"/>
        <w:jc w:val="center"/>
      </w:pPr>
    </w:p>
    <w:p w14:paraId="38D7EFFE" w14:textId="02047DD6" w:rsidR="00F17786" w:rsidRPr="0080050C" w:rsidRDefault="00CD7FB6" w:rsidP="003C3E01">
      <w:pPr>
        <w:pStyle w:val="ListParagraph"/>
        <w:numPr>
          <w:ilvl w:val="0"/>
          <w:numId w:val="17"/>
        </w:numPr>
      </w:pPr>
      <w:r w:rsidRPr="0080050C">
        <w:t xml:space="preserve">Choose a name that describes the trigger – </w:t>
      </w:r>
      <w:r w:rsidR="00215162" w:rsidRPr="0080050C">
        <w:t>in</w:t>
      </w:r>
      <w:r w:rsidRPr="0080050C">
        <w:t xml:space="preserve"> this example</w:t>
      </w:r>
      <w:r w:rsidR="00215162" w:rsidRPr="0080050C">
        <w:t>,</w:t>
      </w:r>
      <w:r w:rsidRPr="0080050C">
        <w:t xml:space="preserve"> </w:t>
      </w:r>
      <w:r w:rsidR="003D25DF" w:rsidRPr="0080050C">
        <w:t>a daily trigger will be created</w:t>
      </w:r>
      <w:r w:rsidR="00E20D14" w:rsidRPr="0080050C">
        <w:t xml:space="preserve">, so the name will be ‘DailyTrigger’. </w:t>
      </w:r>
      <w:r w:rsidR="005531F6" w:rsidRPr="0080050C">
        <w:t>Additionally, a description can be given</w:t>
      </w:r>
      <w:r w:rsidR="009B68FD" w:rsidRPr="0080050C">
        <w:t>.</w:t>
      </w:r>
      <w:r w:rsidR="00EC6B59" w:rsidRPr="0080050C">
        <w:t xml:space="preserve"> </w:t>
      </w:r>
      <w:r w:rsidR="00432891" w:rsidRPr="0080050C">
        <w:t xml:space="preserve">The triggering of the </w:t>
      </w:r>
      <w:r w:rsidR="003807B7" w:rsidRPr="0080050C">
        <w:t xml:space="preserve">processes can be </w:t>
      </w:r>
      <w:r w:rsidR="002C2CFF" w:rsidRPr="0080050C">
        <w:t xml:space="preserve">set </w:t>
      </w:r>
      <w:r w:rsidR="00C46591" w:rsidRPr="0080050C">
        <w:t xml:space="preserve">on a minute-based, hourly, daily, weekly </w:t>
      </w:r>
      <w:r w:rsidR="00A56BE0" w:rsidRPr="0080050C">
        <w:t xml:space="preserve">or monthly schedule within the </w:t>
      </w:r>
      <w:r w:rsidR="002F2D04" w:rsidRPr="0080050C">
        <w:t>‘Advanced recurrence options’</w:t>
      </w:r>
      <w:r w:rsidR="00C91AF3" w:rsidRPr="0080050C">
        <w:t>.</w:t>
      </w:r>
    </w:p>
    <w:p w14:paraId="65F2E086" w14:textId="787E43B1" w:rsidR="00733887" w:rsidRPr="0080050C" w:rsidRDefault="00733887" w:rsidP="00733887">
      <w:pPr>
        <w:pStyle w:val="ListParagraph"/>
        <w:jc w:val="center"/>
      </w:pPr>
      <w:r>
        <w:drawing>
          <wp:inline distT="0" distB="0" distL="0" distR="0" wp14:anchorId="1EF7E78C" wp14:editId="5B21146F">
            <wp:extent cx="3393509" cy="2943225"/>
            <wp:effectExtent l="0" t="0" r="0" b="0"/>
            <wp:docPr id="129063036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3C4A1B42" w:rsidR="00457974" w:rsidRPr="0080050C" w:rsidRDefault="00733887" w:rsidP="00733887">
      <w:pPr>
        <w:pStyle w:val="ListParagraph"/>
      </w:pPr>
      <w:r w:rsidRPr="0080050C">
        <w:t xml:space="preserve">Other </w:t>
      </w:r>
      <w:r w:rsidR="001E3367" w:rsidRPr="0080050C">
        <w:t xml:space="preserve">available </w:t>
      </w:r>
      <w:r w:rsidRPr="0080050C">
        <w:t xml:space="preserve">options </w:t>
      </w:r>
      <w:r w:rsidR="004E60D3" w:rsidRPr="0080050C">
        <w:t>are end date</w:t>
      </w:r>
      <w:r w:rsidR="001E3367" w:rsidRPr="0080050C">
        <w:t xml:space="preserve"> (</w:t>
      </w:r>
      <w:r w:rsidR="004E60D3" w:rsidRPr="0080050C">
        <w:t>when to end the triggering schedul</w:t>
      </w:r>
      <w:r w:rsidR="001A296D" w:rsidRPr="0080050C">
        <w:t>e</w:t>
      </w:r>
      <w:r w:rsidR="001E3367" w:rsidRPr="0080050C">
        <w:t>)</w:t>
      </w:r>
      <w:r w:rsidR="00A6790B" w:rsidRPr="0080050C">
        <w:t xml:space="preserve"> and </w:t>
      </w:r>
      <w:r w:rsidR="00457974" w:rsidRPr="0080050C">
        <w:t xml:space="preserve">whether the trigger will be active immediately </w:t>
      </w:r>
      <w:r w:rsidR="003C5C8A" w:rsidRPr="0080050C">
        <w:t>(</w:t>
      </w:r>
      <w:r w:rsidR="00457974" w:rsidRPr="0080050C">
        <w:t>‘Activated’ setting</w:t>
      </w:r>
      <w:r w:rsidR="003C5C8A" w:rsidRPr="0080050C">
        <w:t>)</w:t>
      </w:r>
      <w:r w:rsidR="00457974" w:rsidRPr="0080050C">
        <w:t>. Once these have been chosen, select ‘OK’</w:t>
      </w:r>
      <w:r w:rsidR="00C91AF3" w:rsidRPr="0080050C">
        <w:t>.</w:t>
      </w:r>
    </w:p>
    <w:p w14:paraId="0EAD42E3" w14:textId="77777777" w:rsidR="006B3BA0" w:rsidRDefault="005B4CE1" w:rsidP="003C3E01">
      <w:pPr>
        <w:pStyle w:val="ListParagraph"/>
        <w:numPr>
          <w:ilvl w:val="0"/>
          <w:numId w:val="17"/>
        </w:numPr>
      </w:pPr>
      <w:r w:rsidRPr="0080050C">
        <w:t xml:space="preserve">As there are no parameters to be selected, </w:t>
      </w:r>
      <w:r w:rsidR="00921478" w:rsidRPr="0080050C">
        <w:t>select ‘Save’</w:t>
      </w:r>
      <w:r w:rsidR="00C91AF3" w:rsidRPr="0080050C">
        <w:t>.</w:t>
      </w:r>
    </w:p>
    <w:p w14:paraId="43F572E9" w14:textId="240FD6B9" w:rsidR="00531941" w:rsidRPr="0080050C" w:rsidRDefault="003F1DC5" w:rsidP="006B3BA0">
      <w:pPr>
        <w:pStyle w:val="ListParagraph"/>
      </w:pPr>
      <w:r w:rsidRPr="0080050C">
        <w:lastRenderedPageBreak/>
        <w:br/>
      </w:r>
      <w:r>
        <w:drawing>
          <wp:inline distT="0" distB="0" distL="0" distR="0" wp14:anchorId="581E9964" wp14:editId="21BC68DC">
            <wp:extent cx="4026877" cy="2190511"/>
            <wp:effectExtent l="0" t="0" r="0" b="635"/>
            <wp:docPr id="769602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B1093F" w14:textId="1F2E6871" w:rsidR="001D430D" w:rsidRPr="0080050C" w:rsidRDefault="001D430D" w:rsidP="00192FA0">
      <w:pPr>
        <w:pStyle w:val="ListParagraph"/>
        <w:jc w:val="center"/>
      </w:pPr>
    </w:p>
    <w:p w14:paraId="4A7B9BEB" w14:textId="7D706C4C" w:rsidR="006C0E17" w:rsidRPr="0080050C" w:rsidRDefault="003F1DC5">
      <w:pPr>
        <w:spacing w:after="200" w:line="276" w:lineRule="auto"/>
      </w:pPr>
      <w:r w:rsidRPr="0080050C">
        <w:br w:type="column"/>
      </w:r>
    </w:p>
    <w:p w14:paraId="32AD8C5A" w14:textId="5EB737AA" w:rsidR="00841024" w:rsidRPr="0080050C" w:rsidRDefault="006C0E17" w:rsidP="00841024">
      <w:pPr>
        <w:pStyle w:val="Heading2"/>
      </w:pPr>
      <w:bookmarkStart w:id="76" w:name="_Toc30060814"/>
      <w:bookmarkStart w:id="77" w:name="_Toc30767802"/>
      <w:r w:rsidRPr="0080050C">
        <w:t>Logging</w:t>
      </w:r>
      <w:r w:rsidR="00863C08" w:rsidRPr="0080050C">
        <w:t xml:space="preserve"> &amp; Monitoring</w:t>
      </w:r>
      <w:bookmarkEnd w:id="76"/>
      <w:bookmarkEnd w:id="77"/>
    </w:p>
    <w:p w14:paraId="46844357" w14:textId="70B29F37" w:rsidR="00B93273" w:rsidRPr="0080050C" w:rsidRDefault="00F0369C" w:rsidP="00B93273">
      <w:r w:rsidRPr="0080050C">
        <w:t xml:space="preserve">This solution has taken a logging light </w:t>
      </w:r>
      <w:r w:rsidR="00C07953" w:rsidRPr="0080050C">
        <w:t>approach,</w:t>
      </w:r>
      <w:r w:rsidR="00713F2B" w:rsidRPr="0080050C">
        <w:t xml:space="preserve"> </w:t>
      </w:r>
      <w:r w:rsidR="00C07953" w:rsidRPr="0080050C">
        <w:t xml:space="preserve">only </w:t>
      </w:r>
      <w:r w:rsidR="004B22FB" w:rsidRPr="0080050C">
        <w:t>provid</w:t>
      </w:r>
      <w:r w:rsidR="007219BE" w:rsidRPr="0080050C">
        <w:t>ing</w:t>
      </w:r>
      <w:r w:rsidR="004B22FB" w:rsidRPr="0080050C">
        <w:t xml:space="preserve"> </w:t>
      </w:r>
      <w:r w:rsidR="00BB4BE3" w:rsidRPr="0080050C">
        <w:t>information about what has been execut</w:t>
      </w:r>
      <w:r w:rsidR="008A0CEE" w:rsidRPr="0080050C">
        <w:t>ed</w:t>
      </w:r>
      <w:r w:rsidR="00BB4BE3" w:rsidRPr="0080050C">
        <w:t xml:space="preserve"> and the state of the execution.</w:t>
      </w:r>
      <w:r w:rsidR="00087379" w:rsidRPr="0080050C">
        <w:t xml:space="preserve"> There are two mechanisms that provide </w:t>
      </w:r>
      <w:r w:rsidR="00C07953" w:rsidRPr="0080050C">
        <w:t xml:space="preserve">these </w:t>
      </w:r>
      <w:r w:rsidR="00087379" w:rsidRPr="0080050C">
        <w:t>insight</w:t>
      </w:r>
      <w:r w:rsidR="003155D5" w:rsidRPr="0080050C">
        <w:t>s:</w:t>
      </w:r>
    </w:p>
    <w:p w14:paraId="1A4ED0F2" w14:textId="77777777" w:rsidR="00A75E96" w:rsidRPr="0080050C" w:rsidRDefault="72B8439C" w:rsidP="00A75E96">
      <w:pPr>
        <w:pStyle w:val="ListParagraph"/>
        <w:numPr>
          <w:ilvl w:val="3"/>
          <w:numId w:val="43"/>
        </w:numPr>
        <w:ind w:left="567"/>
      </w:pPr>
      <w:r w:rsidRPr="0080050C">
        <w:rPr>
          <w:b/>
        </w:rPr>
        <w:t>Inbuilt</w:t>
      </w:r>
      <w:r w:rsidR="00087379" w:rsidRPr="0080050C">
        <w:rPr>
          <w:b/>
        </w:rPr>
        <w:t xml:space="preserve"> ADF Logging</w:t>
      </w:r>
      <w:r w:rsidR="00EA3B7F" w:rsidRPr="0080050C">
        <w:t xml:space="preserve"> – logging provided by Azure Data Factory </w:t>
      </w:r>
      <w:r w:rsidR="009C37C9" w:rsidRPr="0080050C">
        <w:t>by default</w:t>
      </w:r>
      <w:r w:rsidR="00AB5903" w:rsidRPr="0080050C">
        <w:t>.</w:t>
      </w:r>
    </w:p>
    <w:p w14:paraId="0BD8D6F1" w14:textId="4A485EBF" w:rsidR="000C7A6A" w:rsidRPr="0080050C" w:rsidRDefault="00EA3B7F" w:rsidP="00A75E96">
      <w:pPr>
        <w:pStyle w:val="ListParagraph"/>
        <w:numPr>
          <w:ilvl w:val="3"/>
          <w:numId w:val="43"/>
        </w:numPr>
        <w:ind w:left="567"/>
      </w:pPr>
      <w:r w:rsidRPr="0080050C">
        <w:rPr>
          <w:b/>
        </w:rPr>
        <w:t>Custom Logging</w:t>
      </w:r>
      <w:r w:rsidRPr="0080050C">
        <w:t xml:space="preserve"> – logging implemented as a part of our solution</w:t>
      </w:r>
      <w:r w:rsidR="00D72431" w:rsidRPr="0080050C">
        <w:t xml:space="preserve">, that logs </w:t>
      </w:r>
      <w:r w:rsidR="00490409" w:rsidRPr="0080050C">
        <w:t>the</w:t>
      </w:r>
      <w:r w:rsidR="00D72431" w:rsidRPr="0080050C">
        <w:t xml:space="preserve"> execution to </w:t>
      </w:r>
      <w:r w:rsidR="00490409" w:rsidRPr="0080050C">
        <w:t xml:space="preserve">a </w:t>
      </w:r>
      <w:r w:rsidR="009A107D" w:rsidRPr="0080050C">
        <w:t xml:space="preserve">SQL </w:t>
      </w:r>
      <w:r w:rsidR="00490409" w:rsidRPr="0080050C">
        <w:t>table in Synapse Analytics</w:t>
      </w:r>
    </w:p>
    <w:p w14:paraId="045F99B8" w14:textId="7607EBCE" w:rsidR="00A75E96" w:rsidRPr="0080050C" w:rsidRDefault="00BC5816" w:rsidP="00A75E96">
      <w:r w:rsidRPr="0080050C">
        <w:t>The following sections</w:t>
      </w:r>
      <w:r w:rsidR="00A75E96" w:rsidRPr="0080050C">
        <w:t xml:space="preserve"> </w:t>
      </w:r>
      <w:r w:rsidRPr="0080050C">
        <w:t xml:space="preserve">describe </w:t>
      </w:r>
      <w:r w:rsidR="00AB10DC" w:rsidRPr="0080050C">
        <w:t xml:space="preserve">how </w:t>
      </w:r>
      <w:r w:rsidRPr="0080050C">
        <w:t xml:space="preserve">the </w:t>
      </w:r>
      <w:r w:rsidR="005025CA" w:rsidRPr="0080050C">
        <w:t xml:space="preserve">solution administrator </w:t>
      </w:r>
      <w:r w:rsidR="00207246" w:rsidRPr="0080050C">
        <w:t xml:space="preserve">can access </w:t>
      </w:r>
      <w:r w:rsidRPr="0080050C">
        <w:t xml:space="preserve">the </w:t>
      </w:r>
      <w:r w:rsidR="00207246" w:rsidRPr="0080050C">
        <w:t>execution logs to discover failures</w:t>
      </w:r>
      <w:r w:rsidR="009011AA" w:rsidRPr="0080050C">
        <w:t xml:space="preserve"> in the executions of the platform.</w:t>
      </w:r>
    </w:p>
    <w:p w14:paraId="21DB0237" w14:textId="40331BF0" w:rsidR="00481A5C" w:rsidRPr="0080050C" w:rsidRDefault="00F96171" w:rsidP="00481A5C">
      <w:pPr>
        <w:pStyle w:val="Heading3"/>
      </w:pPr>
      <w:bookmarkStart w:id="78" w:name="_Toc30060815"/>
      <w:bookmarkStart w:id="79" w:name="_Toc30767803"/>
      <w:r w:rsidRPr="0080050C">
        <w:t xml:space="preserve">ADF </w:t>
      </w:r>
      <w:r w:rsidR="009C37C9" w:rsidRPr="0080050C">
        <w:t>in</w:t>
      </w:r>
      <w:r w:rsidR="00D7132F" w:rsidRPr="0080050C">
        <w:t>-</w:t>
      </w:r>
      <w:r w:rsidR="00C20CCA" w:rsidRPr="0080050C">
        <w:t>built</w:t>
      </w:r>
      <w:r w:rsidRPr="0080050C">
        <w:t xml:space="preserve"> lo</w:t>
      </w:r>
      <w:r w:rsidR="006B737A" w:rsidRPr="0080050C">
        <w:t>g</w:t>
      </w:r>
      <w:r w:rsidRPr="0080050C">
        <w:t>gin</w:t>
      </w:r>
      <w:r w:rsidR="00481A5C" w:rsidRPr="0080050C">
        <w:t>g</w:t>
      </w:r>
      <w:bookmarkEnd w:id="78"/>
      <w:bookmarkEnd w:id="79"/>
      <w:r w:rsidR="00481A5C" w:rsidRPr="0080050C">
        <w:t xml:space="preserve"> </w:t>
      </w:r>
    </w:p>
    <w:p w14:paraId="1A8367B8" w14:textId="7DE7AB96" w:rsidR="00F74E0D" w:rsidRPr="0080050C" w:rsidRDefault="00F74E0D" w:rsidP="00F74E0D">
      <w:r w:rsidRPr="0080050C">
        <w:t>Azure Data Factory build in loggin</w:t>
      </w:r>
      <w:r w:rsidR="00102B2C" w:rsidRPr="0080050C">
        <w:t>g</w:t>
      </w:r>
      <w:r w:rsidRPr="0080050C">
        <w:t xml:space="preserve"> is the quickest way to discover</w:t>
      </w:r>
      <w:r w:rsidR="003A4E78" w:rsidRPr="0080050C">
        <w:t xml:space="preserve"> failures. This section</w:t>
      </w:r>
      <w:r w:rsidR="00A93133" w:rsidRPr="0080050C">
        <w:t xml:space="preserve"> is going to </w:t>
      </w:r>
      <w:r w:rsidR="00102B2C" w:rsidRPr="0080050C">
        <w:t xml:space="preserve">describe the </w:t>
      </w:r>
      <w:r w:rsidR="00D5048A" w:rsidRPr="0080050C">
        <w:t xml:space="preserve">process of </w:t>
      </w:r>
      <w:r w:rsidR="009C130F" w:rsidRPr="0080050C">
        <w:t xml:space="preserve">identifying </w:t>
      </w:r>
      <w:r w:rsidR="00CC25AC" w:rsidRPr="0080050C">
        <w:t>solutions</w:t>
      </w:r>
      <w:r w:rsidR="009C130F" w:rsidRPr="0080050C">
        <w:t xml:space="preserve"> failures.</w:t>
      </w:r>
    </w:p>
    <w:p w14:paraId="0142FB5E" w14:textId="083722E6" w:rsidR="007F0C33" w:rsidRPr="0080050C" w:rsidRDefault="006032AD" w:rsidP="00AE2C4A">
      <w:pPr>
        <w:pStyle w:val="Heading4"/>
      </w:pPr>
      <w:r w:rsidRPr="0080050C">
        <w:t xml:space="preserve">How to check </w:t>
      </w:r>
      <w:r w:rsidR="00C168CC" w:rsidRPr="0080050C">
        <w:t xml:space="preserve">if </w:t>
      </w:r>
      <w:r w:rsidR="00FC4F97" w:rsidRPr="0080050C">
        <w:t>the solution</w:t>
      </w:r>
      <w:r w:rsidR="00C168CC" w:rsidRPr="0080050C">
        <w:t xml:space="preserve"> executed </w:t>
      </w:r>
      <w:r w:rsidR="00FC4F97" w:rsidRPr="0080050C">
        <w:t>successfully</w:t>
      </w:r>
    </w:p>
    <w:p w14:paraId="467C4DCD" w14:textId="3954E1E0" w:rsidR="00A26BD2" w:rsidRPr="0080050C" w:rsidRDefault="006923E5" w:rsidP="00A26BD2">
      <w:r w:rsidRPr="0080050C">
        <w:t>Azure Data Factory logs by default every execution</w:t>
      </w:r>
      <w:r w:rsidR="009D3774" w:rsidRPr="0080050C">
        <w:t xml:space="preserve"> into its own execution log. This log can be accessed in</w:t>
      </w:r>
      <w:r w:rsidR="009E6048" w:rsidRPr="0080050C">
        <w:t xml:space="preserve"> the</w:t>
      </w:r>
      <w:r w:rsidR="009D3774" w:rsidRPr="0080050C">
        <w:t xml:space="preserve"> Azure Data Factory Portal.</w:t>
      </w:r>
      <w:r w:rsidR="00F71079" w:rsidRPr="0080050C">
        <w:t xml:space="preserve"> This should be</w:t>
      </w:r>
      <w:r w:rsidR="0019278A" w:rsidRPr="0080050C">
        <w:t xml:space="preserve"> the</w:t>
      </w:r>
      <w:r w:rsidR="00F71079" w:rsidRPr="0080050C">
        <w:t xml:space="preserve"> first check after</w:t>
      </w:r>
      <w:r w:rsidR="003F2102" w:rsidRPr="0080050C">
        <w:t xml:space="preserve"> an</w:t>
      </w:r>
      <w:r w:rsidR="00F71079" w:rsidRPr="0080050C">
        <w:t xml:space="preserve"> execution has been triggered. It will show if</w:t>
      </w:r>
      <w:r w:rsidR="00067930" w:rsidRPr="0080050C">
        <w:t xml:space="preserve"> the</w:t>
      </w:r>
      <w:r w:rsidR="00F71079" w:rsidRPr="0080050C">
        <w:t xml:space="preserve"> solution has finished</w:t>
      </w:r>
      <w:r w:rsidR="00E92C53" w:rsidRPr="0080050C">
        <w:t xml:space="preserve"> </w:t>
      </w:r>
      <w:r w:rsidR="00FE1531" w:rsidRPr="0080050C">
        <w:t>the</w:t>
      </w:r>
      <w:r w:rsidR="00E92C53" w:rsidRPr="0080050C">
        <w:t xml:space="preserve"> current execution and also </w:t>
      </w:r>
      <w:r w:rsidR="00490409" w:rsidRPr="0080050C">
        <w:t xml:space="preserve">further </w:t>
      </w:r>
      <w:r w:rsidR="00E92C53" w:rsidRPr="0080050C">
        <w:t>details</w:t>
      </w:r>
      <w:r w:rsidR="00C0711D" w:rsidRPr="0080050C">
        <w:t>, such as the</w:t>
      </w:r>
      <w:r w:rsidR="00E92C53" w:rsidRPr="0080050C">
        <w:t xml:space="preserve"> parameters </w:t>
      </w:r>
      <w:r w:rsidR="0030531A" w:rsidRPr="0080050C">
        <w:t>that have</w:t>
      </w:r>
      <w:r w:rsidR="00E92C53" w:rsidRPr="0080050C">
        <w:t xml:space="preserve"> been provided to each activity task</w:t>
      </w:r>
      <w:r w:rsidR="00531941" w:rsidRPr="0080050C">
        <w:t>.</w:t>
      </w:r>
    </w:p>
    <w:p w14:paraId="49C95179" w14:textId="656469F3" w:rsidR="00531941" w:rsidRPr="0080050C" w:rsidRDefault="00531941" w:rsidP="00A26BD2">
      <w:r w:rsidRPr="0080050C">
        <w:t xml:space="preserve">To get to </w:t>
      </w:r>
      <w:r w:rsidR="00E664B1" w:rsidRPr="0080050C">
        <w:t>the</w:t>
      </w:r>
      <w:r w:rsidRPr="0080050C">
        <w:t xml:space="preserve"> Azure Data Factory Log</w:t>
      </w:r>
      <w:r w:rsidR="00E664B1" w:rsidRPr="0080050C">
        <w:t>,</w:t>
      </w:r>
      <w:r w:rsidRPr="0080050C">
        <w:t xml:space="preserve"> </w:t>
      </w:r>
      <w:r w:rsidR="00D72431" w:rsidRPr="0080050C">
        <w:t>fo</w:t>
      </w:r>
      <w:r w:rsidR="00E664B1" w:rsidRPr="0080050C">
        <w:t>l</w:t>
      </w:r>
      <w:r w:rsidR="00D72431" w:rsidRPr="0080050C">
        <w:t>low</w:t>
      </w:r>
      <w:r w:rsidR="00E664B1" w:rsidRPr="0080050C">
        <w:t xml:space="preserve"> the steps</w:t>
      </w:r>
      <w:r w:rsidR="00D72431" w:rsidRPr="0080050C">
        <w:t xml:space="preserve"> below:</w:t>
      </w:r>
    </w:p>
    <w:p w14:paraId="1DD41FA8" w14:textId="40420EA2" w:rsidR="00D72431" w:rsidRPr="0080050C" w:rsidRDefault="00091783" w:rsidP="003C3E01">
      <w:pPr>
        <w:pStyle w:val="ListParagraph"/>
        <w:numPr>
          <w:ilvl w:val="0"/>
          <w:numId w:val="20"/>
        </w:numPr>
      </w:pPr>
      <w:r w:rsidRPr="0080050C">
        <w:t xml:space="preserve">Login to </w:t>
      </w:r>
      <w:r w:rsidR="002C786B" w:rsidRPr="0080050C">
        <w:t>the</w:t>
      </w:r>
      <w:r w:rsidRPr="0080050C">
        <w:t xml:space="preserve"> Data Factory Portal</w:t>
      </w:r>
      <w:r w:rsidR="00F6060E" w:rsidRPr="0080050C">
        <w:t>.</w:t>
      </w:r>
    </w:p>
    <w:p w14:paraId="4462BE69" w14:textId="3D954E76" w:rsidR="00091783" w:rsidRPr="0080050C" w:rsidRDefault="00F44206" w:rsidP="003C3E01">
      <w:pPr>
        <w:pStyle w:val="ListParagraph"/>
        <w:numPr>
          <w:ilvl w:val="0"/>
          <w:numId w:val="20"/>
        </w:numPr>
      </w:pPr>
      <w:r w:rsidRPr="0080050C">
        <w:t xml:space="preserve">Navigate to </w:t>
      </w:r>
      <w:r w:rsidR="002C786B" w:rsidRPr="0080050C">
        <w:t>the</w:t>
      </w:r>
      <w:r w:rsidRPr="0080050C">
        <w:t xml:space="preserve"> </w:t>
      </w:r>
      <w:r w:rsidR="00413581" w:rsidRPr="0080050C">
        <w:t>“Monitor”</w:t>
      </w:r>
      <w:r w:rsidRPr="0080050C">
        <w:t xml:space="preserve"> </w:t>
      </w:r>
      <w:r w:rsidR="00152D7E" w:rsidRPr="0080050C">
        <w:t>section</w:t>
      </w:r>
      <w:r w:rsidR="003F64E2" w:rsidRPr="0080050C">
        <w:t xml:space="preserve"> – this log shows past and current</w:t>
      </w:r>
      <w:r w:rsidR="004205CF" w:rsidRPr="0080050C">
        <w:t xml:space="preserve"> </w:t>
      </w:r>
      <w:r w:rsidR="002C786B" w:rsidRPr="0080050C">
        <w:t>logs</w:t>
      </w:r>
      <w:r w:rsidR="003F64E2" w:rsidRPr="0080050C">
        <w:t>.</w:t>
      </w:r>
      <w:r w:rsidR="004205CF" w:rsidRPr="0080050C">
        <w:t xml:space="preserve"> Make sure that </w:t>
      </w:r>
      <w:r w:rsidR="00A808BF" w:rsidRPr="0080050C">
        <w:t>the</w:t>
      </w:r>
      <w:r w:rsidR="004205CF" w:rsidRPr="0080050C">
        <w:t xml:space="preserve"> filter date range </w:t>
      </w:r>
      <w:r w:rsidR="00A808BF" w:rsidRPr="0080050C">
        <w:t>is appropriate for</w:t>
      </w:r>
      <w:r w:rsidR="00C65F0C" w:rsidRPr="0080050C">
        <w:t xml:space="preserve"> </w:t>
      </w:r>
      <w:r w:rsidR="00F32DC5" w:rsidRPr="0080050C">
        <w:t>the task</w:t>
      </w:r>
      <w:r w:rsidR="00C65F0C" w:rsidRPr="0080050C">
        <w:t xml:space="preserve"> e.g. </w:t>
      </w:r>
      <w:r w:rsidR="00F32DC5" w:rsidRPr="0080050C">
        <w:t>the</w:t>
      </w:r>
      <w:r w:rsidR="00C65F0C" w:rsidRPr="0080050C">
        <w:t xml:space="preserve"> </w:t>
      </w:r>
      <w:r w:rsidR="00F32DC5" w:rsidRPr="0080050C">
        <w:t>l</w:t>
      </w:r>
      <w:r w:rsidR="00C65F0C" w:rsidRPr="0080050C">
        <w:t>ast 24 hours</w:t>
      </w:r>
      <w:r w:rsidR="00F32DC5" w:rsidRPr="0080050C">
        <w:t>.</w:t>
      </w:r>
    </w:p>
    <w:p w14:paraId="2F118A94" w14:textId="5A9EDA85" w:rsidR="00413581" w:rsidRPr="0080050C" w:rsidRDefault="003E76A9" w:rsidP="00192FA0">
      <w:pPr>
        <w:pStyle w:val="ListParagraph"/>
      </w:pPr>
      <w:r>
        <w:drawing>
          <wp:inline distT="0" distB="0" distL="0" distR="0" wp14:anchorId="3E1796C5" wp14:editId="055CE323">
            <wp:extent cx="5494351" cy="2264663"/>
            <wp:effectExtent l="0" t="0" r="0" b="2540"/>
            <wp:docPr id="147250519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4351" cy="2264663"/>
                    </a:xfrm>
                    <a:prstGeom prst="rect">
                      <a:avLst/>
                    </a:prstGeom>
                  </pic:spPr>
                </pic:pic>
              </a:graphicData>
            </a:graphic>
          </wp:inline>
        </w:drawing>
      </w:r>
      <w:r w:rsidRPr="0080050C">
        <w:br/>
      </w:r>
    </w:p>
    <w:p w14:paraId="593C6B5B" w14:textId="2EAB2DFE" w:rsidR="00F44206" w:rsidRPr="0080050C" w:rsidRDefault="007E29D8" w:rsidP="003C3E01">
      <w:pPr>
        <w:pStyle w:val="ListParagraph"/>
        <w:numPr>
          <w:ilvl w:val="0"/>
          <w:numId w:val="20"/>
        </w:numPr>
      </w:pPr>
      <w:r w:rsidRPr="0080050C">
        <w:t>W</w:t>
      </w:r>
      <w:r w:rsidR="00DC3F35" w:rsidRPr="0080050C">
        <w:t xml:space="preserve">ait until all activities </w:t>
      </w:r>
      <w:r w:rsidRPr="0080050C">
        <w:t>are</w:t>
      </w:r>
      <w:r w:rsidR="00DC3F35" w:rsidRPr="0080050C">
        <w:t xml:space="preserve"> </w:t>
      </w:r>
      <w:r w:rsidR="002D5E5A" w:rsidRPr="0080050C">
        <w:t>finish</w:t>
      </w:r>
      <w:r w:rsidRPr="0080050C">
        <w:t>ed,</w:t>
      </w:r>
      <w:r w:rsidR="002D5E5A" w:rsidRPr="0080050C">
        <w:t xml:space="preserve"> </w:t>
      </w:r>
      <w:r w:rsidR="00D72A8B" w:rsidRPr="0080050C">
        <w:t>especially if the execution has just been triggered</w:t>
      </w:r>
      <w:r w:rsidR="002D5E5A" w:rsidRPr="0080050C">
        <w:t xml:space="preserve"> – </w:t>
      </w:r>
      <w:r w:rsidR="00B13C32" w:rsidRPr="0080050C">
        <w:t>if there are activit</w:t>
      </w:r>
      <w:r w:rsidR="00D72A8B" w:rsidRPr="0080050C">
        <w:t>ies</w:t>
      </w:r>
      <w:r w:rsidR="00B13C32" w:rsidRPr="0080050C">
        <w:t xml:space="preserve"> with</w:t>
      </w:r>
      <w:r w:rsidR="00D72A8B" w:rsidRPr="0080050C">
        <w:t xml:space="preserve"> an</w:t>
      </w:r>
      <w:r w:rsidR="00B13C32" w:rsidRPr="0080050C">
        <w:t xml:space="preserve"> </w:t>
      </w:r>
      <w:r w:rsidR="009D6FC1" w:rsidRPr="0080050C">
        <w:t>“in progress” state</w:t>
      </w:r>
      <w:r w:rsidR="00E02ED1" w:rsidRPr="0080050C">
        <w:t>,</w:t>
      </w:r>
      <w:r w:rsidR="00DC3F35" w:rsidRPr="0080050C">
        <w:t xml:space="preserve"> </w:t>
      </w:r>
      <w:r w:rsidR="00E02ED1" w:rsidRPr="0080050C">
        <w:t>the</w:t>
      </w:r>
      <w:r w:rsidR="00B13C32" w:rsidRPr="0080050C">
        <w:t xml:space="preserve"> solution is still executing</w:t>
      </w:r>
      <w:r w:rsidR="00DC3F35" w:rsidRPr="0080050C">
        <w:t>.</w:t>
      </w:r>
      <w:r w:rsidR="004A2157" w:rsidRPr="0080050C">
        <w:t xml:space="preserve"> </w:t>
      </w:r>
      <w:r w:rsidR="003A003B" w:rsidRPr="0080050C">
        <w:t xml:space="preserve"> </w:t>
      </w:r>
    </w:p>
    <w:p w14:paraId="4930087B" w14:textId="19E1B648" w:rsidR="00AC45B0" w:rsidRPr="0080050C" w:rsidRDefault="00C0740A" w:rsidP="003C3E01">
      <w:pPr>
        <w:pStyle w:val="ListParagraph"/>
        <w:numPr>
          <w:ilvl w:val="0"/>
          <w:numId w:val="20"/>
        </w:numPr>
      </w:pPr>
      <w:r w:rsidRPr="0080050C">
        <w:t>Inspect</w:t>
      </w:r>
      <w:r w:rsidR="00C656F9" w:rsidRPr="0080050C">
        <w:t xml:space="preserve"> </w:t>
      </w:r>
      <w:r w:rsidR="00315EFF" w:rsidRPr="0080050C">
        <w:t>the</w:t>
      </w:r>
      <w:r w:rsidR="00C656F9" w:rsidRPr="0080050C">
        <w:t xml:space="preserve"> </w:t>
      </w:r>
      <w:r w:rsidR="009B3E69" w:rsidRPr="0080050C">
        <w:t>execution of the</w:t>
      </w:r>
      <w:r w:rsidR="0068065F" w:rsidRPr="0080050C">
        <w:t xml:space="preserve"> </w:t>
      </w:r>
      <w:r w:rsidR="00721CC6" w:rsidRPr="0080050C">
        <w:t>PL_MasterOrchestrate</w:t>
      </w:r>
      <w:r w:rsidR="0030085C" w:rsidRPr="0080050C">
        <w:t xml:space="preserve"> </w:t>
      </w:r>
      <w:r w:rsidR="009B3E69" w:rsidRPr="0080050C">
        <w:t>pipeline</w:t>
      </w:r>
      <w:r w:rsidR="0030085C" w:rsidRPr="0080050C">
        <w:t xml:space="preserve"> and all child pipelines</w:t>
      </w:r>
      <w:r w:rsidR="00721CC6" w:rsidRPr="0080050C">
        <w:t xml:space="preserve"> </w:t>
      </w:r>
      <w:r w:rsidR="00883202" w:rsidRPr="0080050C">
        <w:t>– they should all</w:t>
      </w:r>
      <w:r w:rsidR="00721CC6" w:rsidRPr="0080050C">
        <w:t xml:space="preserve"> finish succes</w:t>
      </w:r>
      <w:r w:rsidRPr="0080050C">
        <w:t>s</w:t>
      </w:r>
      <w:r w:rsidR="00721CC6" w:rsidRPr="0080050C">
        <w:t>fully</w:t>
      </w:r>
      <w:r w:rsidR="00206FB3" w:rsidRPr="0080050C">
        <w:t xml:space="preserve"> </w:t>
      </w:r>
      <w:r w:rsidR="00883202" w:rsidRPr="0080050C">
        <w:t xml:space="preserve">with </w:t>
      </w:r>
      <w:r w:rsidR="00206FB3" w:rsidRPr="0080050C">
        <w:t>STATUS = Succeeded</w:t>
      </w:r>
      <w:r w:rsidR="00883202" w:rsidRPr="0080050C">
        <w:t>.</w:t>
      </w:r>
    </w:p>
    <w:p w14:paraId="4613A856" w14:textId="77777777" w:rsidR="00841577" w:rsidRPr="0080050C" w:rsidRDefault="00841577" w:rsidP="00841577">
      <w:pPr>
        <w:pStyle w:val="ListParagraph"/>
      </w:pPr>
    </w:p>
    <w:p w14:paraId="5F89C3B8" w14:textId="1B321788" w:rsidR="00087916" w:rsidRPr="0080050C" w:rsidRDefault="0052283A" w:rsidP="00192FA0">
      <w:pPr>
        <w:pStyle w:val="ListParagraph"/>
      </w:pPr>
      <w:r>
        <w:drawing>
          <wp:inline distT="0" distB="0" distL="0" distR="0" wp14:anchorId="73F12DF8" wp14:editId="17CEA5E9">
            <wp:extent cx="5740402" cy="118685"/>
            <wp:effectExtent l="0" t="0" r="0" b="0"/>
            <wp:docPr id="85830986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r w:rsidR="003E76A9" w:rsidRPr="0080050C">
        <w:br/>
      </w:r>
    </w:p>
    <w:p w14:paraId="360329FA" w14:textId="77777777" w:rsidR="00841577" w:rsidRPr="0080050C" w:rsidRDefault="00D026BD" w:rsidP="003C3E01">
      <w:pPr>
        <w:pStyle w:val="ListParagraph"/>
        <w:numPr>
          <w:ilvl w:val="0"/>
          <w:numId w:val="20"/>
        </w:numPr>
      </w:pPr>
      <w:r w:rsidRPr="0080050C">
        <w:t xml:space="preserve">If </w:t>
      </w:r>
      <w:r w:rsidR="00AF080D" w:rsidRPr="0080050C">
        <w:t>any of the child</w:t>
      </w:r>
      <w:r w:rsidR="00905997" w:rsidRPr="0080050C">
        <w:t xml:space="preserve"> pipelines fail</w:t>
      </w:r>
      <w:r w:rsidR="00BC10ED" w:rsidRPr="0080050C">
        <w:t xml:space="preserve">s, </w:t>
      </w:r>
      <w:r w:rsidR="00F960D1" w:rsidRPr="0080050C">
        <w:t xml:space="preserve">the </w:t>
      </w:r>
      <w:r w:rsidR="00BC10ED" w:rsidRPr="0080050C">
        <w:t>parent</w:t>
      </w:r>
      <w:r w:rsidR="00F960D1" w:rsidRPr="0080050C">
        <w:t xml:space="preserve"> pipeline will also fail</w:t>
      </w:r>
      <w:r w:rsidR="00833AC3" w:rsidRPr="0080050C">
        <w:t>, ther</w:t>
      </w:r>
      <w:r w:rsidR="00F960D1" w:rsidRPr="0080050C">
        <w:t>e</w:t>
      </w:r>
      <w:r w:rsidR="00833AC3" w:rsidRPr="0080050C">
        <w:t>fore</w:t>
      </w:r>
      <w:r w:rsidR="005B5356" w:rsidRPr="0080050C">
        <w:t xml:space="preserve"> </w:t>
      </w:r>
      <w:r w:rsidR="00B719B4" w:rsidRPr="0080050C">
        <w:t>the</w:t>
      </w:r>
      <w:r w:rsidR="005B5356" w:rsidRPr="0080050C">
        <w:t xml:space="preserve"> </w:t>
      </w:r>
      <w:r w:rsidR="00FC6723" w:rsidRPr="0080050C">
        <w:t xml:space="preserve">master pipeline will fail as </w:t>
      </w:r>
      <w:r w:rsidR="00E505C3" w:rsidRPr="0080050C">
        <w:t>shown i</w:t>
      </w:r>
      <w:r w:rsidR="00FC6723" w:rsidRPr="0080050C">
        <w:t xml:space="preserve">n the </w:t>
      </w:r>
      <w:r w:rsidR="00315EFF" w:rsidRPr="0080050C">
        <w:t>image</w:t>
      </w:r>
      <w:r w:rsidR="00FC6723" w:rsidRPr="0080050C">
        <w:t xml:space="preserve"> below</w:t>
      </w:r>
      <w:r w:rsidR="00DE44C7" w:rsidRPr="0080050C">
        <w:t>.</w:t>
      </w:r>
    </w:p>
    <w:p w14:paraId="429811BB" w14:textId="4B1D16DE" w:rsidR="00D026BD" w:rsidRPr="0080050C" w:rsidRDefault="00D026BD" w:rsidP="00841577">
      <w:pPr>
        <w:pStyle w:val="ListParagraph"/>
      </w:pPr>
      <w:r>
        <w:lastRenderedPageBreak/>
        <w:drawing>
          <wp:inline distT="0" distB="0" distL="0" distR="0" wp14:anchorId="434BB0F1" wp14:editId="69FCD308">
            <wp:extent cx="5740402" cy="116726"/>
            <wp:effectExtent l="0" t="0" r="0" b="0"/>
            <wp:docPr id="22384724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r w:rsidR="003E76A9" w:rsidRPr="0080050C">
        <w:br/>
      </w:r>
    </w:p>
    <w:p w14:paraId="2264A591" w14:textId="1649EB84" w:rsidR="00AE2C4A" w:rsidRPr="0080050C" w:rsidRDefault="007F0C33" w:rsidP="004160A7">
      <w:pPr>
        <w:pStyle w:val="Heading4"/>
      </w:pPr>
      <w:r w:rsidRPr="0080050C">
        <w:t xml:space="preserve">How to check </w:t>
      </w:r>
      <w:r w:rsidR="00CF4197" w:rsidRPr="0080050C">
        <w:t xml:space="preserve">the </w:t>
      </w:r>
      <w:r w:rsidR="0050403F" w:rsidRPr="0080050C">
        <w:t xml:space="preserve">details of </w:t>
      </w:r>
      <w:r w:rsidR="00004BEB" w:rsidRPr="0080050C">
        <w:t>a</w:t>
      </w:r>
      <w:r w:rsidR="0050403F" w:rsidRPr="0080050C">
        <w:t xml:space="preserve"> failure</w:t>
      </w:r>
    </w:p>
    <w:p w14:paraId="66A4CFBF" w14:textId="19D4ADE7" w:rsidR="00382828" w:rsidRPr="0080050C" w:rsidRDefault="0050403F">
      <w:r w:rsidRPr="0080050C">
        <w:t xml:space="preserve">If </w:t>
      </w:r>
      <w:r w:rsidR="004378A8" w:rsidRPr="0080050C">
        <w:t>any of the solution pipelines fails</w:t>
      </w:r>
      <w:r w:rsidR="002C6189" w:rsidRPr="0080050C">
        <w:t>,</w:t>
      </w:r>
      <w:r w:rsidR="00593F50" w:rsidRPr="0080050C">
        <w:t xml:space="preserve"> </w:t>
      </w:r>
      <w:r w:rsidR="00AE7377" w:rsidRPr="0080050C">
        <w:t xml:space="preserve">Azure Data Factory execution logs </w:t>
      </w:r>
      <w:r w:rsidR="00F74093" w:rsidRPr="0080050C">
        <w:t xml:space="preserve">can be </w:t>
      </w:r>
      <w:r w:rsidR="00B17C19" w:rsidRPr="0080050C">
        <w:t>used to</w:t>
      </w:r>
      <w:r w:rsidR="00F74093" w:rsidRPr="0080050C">
        <w:t xml:space="preserve"> </w:t>
      </w:r>
      <w:r w:rsidR="003A2C2D" w:rsidRPr="0080050C">
        <w:t>identify</w:t>
      </w:r>
      <w:r w:rsidR="00593F50" w:rsidRPr="0080050C">
        <w:t xml:space="preserve"> </w:t>
      </w:r>
      <w:r w:rsidR="00AE7377" w:rsidRPr="0080050C">
        <w:t xml:space="preserve">which pipeline </w:t>
      </w:r>
      <w:r w:rsidR="003A2C2D" w:rsidRPr="0080050C">
        <w:t xml:space="preserve">execution </w:t>
      </w:r>
      <w:r w:rsidR="00AE7377" w:rsidRPr="0080050C">
        <w:t xml:space="preserve">has </w:t>
      </w:r>
      <w:r w:rsidR="003A2C2D" w:rsidRPr="0080050C">
        <w:t>fail</w:t>
      </w:r>
      <w:r w:rsidR="00B17C19" w:rsidRPr="0080050C">
        <w:t>e</w:t>
      </w:r>
      <w:r w:rsidR="003A2C2D" w:rsidRPr="0080050C">
        <w:t>d</w:t>
      </w:r>
      <w:r w:rsidR="00B17C19" w:rsidRPr="0080050C">
        <w:t>,</w:t>
      </w:r>
      <w:r w:rsidR="00AE7377" w:rsidRPr="0080050C">
        <w:t xml:space="preserve"> </w:t>
      </w:r>
      <w:r w:rsidR="00B17C19" w:rsidRPr="0080050C">
        <w:t>the</w:t>
      </w:r>
      <w:r w:rsidR="003A2C2D" w:rsidRPr="0080050C">
        <w:t xml:space="preserve"> </w:t>
      </w:r>
      <w:r w:rsidR="00B8453B" w:rsidRPr="0080050C">
        <w:t xml:space="preserve">execution context and </w:t>
      </w:r>
      <w:r w:rsidR="003A2C2D" w:rsidRPr="0080050C">
        <w:t>failure details</w:t>
      </w:r>
      <w:r w:rsidR="003974D2" w:rsidRPr="0080050C">
        <w:t>.</w:t>
      </w:r>
    </w:p>
    <w:p w14:paraId="4D3B1C76" w14:textId="77CD3820" w:rsidR="00DA71B3" w:rsidRPr="0080050C" w:rsidRDefault="00C64A5A">
      <w:r w:rsidRPr="0080050C">
        <w:t xml:space="preserve">To </w:t>
      </w:r>
      <w:r w:rsidR="00287B88" w:rsidRPr="0080050C">
        <w:t xml:space="preserve">inspect </w:t>
      </w:r>
      <w:r w:rsidR="004052CE" w:rsidRPr="0080050C">
        <w:t>execution context</w:t>
      </w:r>
      <w:r w:rsidR="00287B88" w:rsidRPr="0080050C">
        <w:t xml:space="preserve"> </w:t>
      </w:r>
      <w:r w:rsidR="004C47F3" w:rsidRPr="0080050C">
        <w:t xml:space="preserve">and failure </w:t>
      </w:r>
      <w:r w:rsidR="00287B88" w:rsidRPr="0080050C">
        <w:t>details</w:t>
      </w:r>
      <w:r w:rsidRPr="0080050C">
        <w:t xml:space="preserve"> </w:t>
      </w:r>
      <w:r w:rsidR="00CD6C90" w:rsidRPr="0080050C">
        <w:t>fol</w:t>
      </w:r>
      <w:r w:rsidR="00004BEB" w:rsidRPr="0080050C">
        <w:t>l</w:t>
      </w:r>
      <w:r w:rsidR="00CD6C90" w:rsidRPr="0080050C">
        <w:t xml:space="preserve">ow </w:t>
      </w:r>
      <w:r w:rsidR="00004BEB" w:rsidRPr="0080050C">
        <w:t>the following</w:t>
      </w:r>
      <w:r w:rsidR="00CD6C90" w:rsidRPr="0080050C">
        <w:t xml:space="preserve"> steps:</w:t>
      </w:r>
    </w:p>
    <w:p w14:paraId="4543F5B6" w14:textId="6F890781" w:rsidR="00CD6C90" w:rsidRPr="0080050C" w:rsidRDefault="00CD6C90" w:rsidP="003C3E01">
      <w:pPr>
        <w:pStyle w:val="ListParagraph"/>
        <w:numPr>
          <w:ilvl w:val="0"/>
          <w:numId w:val="21"/>
        </w:numPr>
      </w:pPr>
      <w:r w:rsidRPr="0080050C">
        <w:t xml:space="preserve">Navigate to </w:t>
      </w:r>
      <w:r w:rsidR="00742D30" w:rsidRPr="0080050C">
        <w:t>the</w:t>
      </w:r>
      <w:r w:rsidRPr="0080050C">
        <w:t xml:space="preserve"> Azure Data Factory Log as described in previous point</w:t>
      </w:r>
      <w:r w:rsidR="007C76DA" w:rsidRPr="0080050C">
        <w:t>.</w:t>
      </w:r>
    </w:p>
    <w:p w14:paraId="4BE45462" w14:textId="76F1C4DD" w:rsidR="00E905E8" w:rsidRPr="0080050C" w:rsidRDefault="00C56C5B" w:rsidP="003C3E01">
      <w:pPr>
        <w:pStyle w:val="ListParagraph"/>
        <w:numPr>
          <w:ilvl w:val="0"/>
          <w:numId w:val="21"/>
        </w:numPr>
      </w:pPr>
      <w:r w:rsidRPr="0080050C">
        <w:t xml:space="preserve">Find activities that </w:t>
      </w:r>
      <w:r w:rsidR="00B67310" w:rsidRPr="0080050C">
        <w:t xml:space="preserve">have </w:t>
      </w:r>
      <w:r w:rsidR="00A81477" w:rsidRPr="0080050C">
        <w:t>a</w:t>
      </w:r>
      <w:r w:rsidR="00B67310" w:rsidRPr="0080050C">
        <w:t xml:space="preserve"> status </w:t>
      </w:r>
      <w:r w:rsidR="00A81477" w:rsidRPr="0080050C">
        <w:t>of</w:t>
      </w:r>
      <w:r w:rsidR="00B67310" w:rsidRPr="0080050C">
        <w:t xml:space="preserve"> </w:t>
      </w:r>
      <w:r w:rsidR="00A81477" w:rsidRPr="0080050C">
        <w:t>“</w:t>
      </w:r>
      <w:r w:rsidR="00B67310" w:rsidRPr="0080050C">
        <w:t>Failed</w:t>
      </w:r>
      <w:r w:rsidR="00A81477" w:rsidRPr="0080050C">
        <w:t>”,</w:t>
      </w:r>
      <w:r w:rsidR="00AC5724" w:rsidRPr="0080050C">
        <w:t xml:space="preserve"> </w:t>
      </w:r>
      <w:r w:rsidR="00A81477" w:rsidRPr="0080050C">
        <w:t>accompanied by a</w:t>
      </w:r>
      <w:r w:rsidR="00AC5724" w:rsidRPr="0080050C">
        <w:t xml:space="preserve"> red cros</w:t>
      </w:r>
      <w:r w:rsidR="006E5D52" w:rsidRPr="0080050C">
        <w:t>s</w:t>
      </w:r>
      <w:r w:rsidR="007C76DA" w:rsidRPr="0080050C">
        <w:t>.</w:t>
      </w:r>
    </w:p>
    <w:p w14:paraId="5F120B76" w14:textId="2CDCE00D" w:rsidR="00C9025F" w:rsidRPr="0080050C" w:rsidRDefault="00A81477" w:rsidP="003C3E01">
      <w:pPr>
        <w:pStyle w:val="ListParagraph"/>
        <w:numPr>
          <w:ilvl w:val="0"/>
          <w:numId w:val="21"/>
        </w:numPr>
      </w:pPr>
      <w:r w:rsidRPr="0080050C">
        <w:t>Within the</w:t>
      </w:r>
      <w:r w:rsidR="00EF686B" w:rsidRPr="0080050C">
        <w:t xml:space="preserve"> execution log</w:t>
      </w:r>
      <w:r w:rsidRPr="0080050C">
        <w:t>,</w:t>
      </w:r>
      <w:r w:rsidR="00EF686B" w:rsidRPr="0080050C">
        <w:t xml:space="preserve"> find </w:t>
      </w:r>
      <w:r w:rsidRPr="0080050C">
        <w:t>the</w:t>
      </w:r>
      <w:r w:rsidR="00EF686B" w:rsidRPr="0080050C">
        <w:t xml:space="preserve"> child pipelines that ha</w:t>
      </w:r>
      <w:r w:rsidRPr="0080050C">
        <w:t>ve</w:t>
      </w:r>
      <w:r w:rsidR="00EF686B" w:rsidRPr="0080050C">
        <w:t xml:space="preserve"> fail</w:t>
      </w:r>
      <w:r w:rsidRPr="0080050C">
        <w:t>e</w:t>
      </w:r>
      <w:r w:rsidR="00EF686B" w:rsidRPr="0080050C">
        <w:t>d e.g.</w:t>
      </w:r>
      <w:r w:rsidR="008B1EC9" w:rsidRPr="0080050C">
        <w:t xml:space="preserve"> PL_CopyFromBlobToAdls or PL_CopyFromAdlsToPersisted</w:t>
      </w:r>
      <w:r w:rsidR="00EF686B" w:rsidRPr="0080050C">
        <w:t>.</w:t>
      </w:r>
      <w:r w:rsidR="00CB0687" w:rsidRPr="0080050C">
        <w:t xml:space="preserve"> </w:t>
      </w:r>
      <w:r w:rsidR="00EF686B" w:rsidRPr="0080050C">
        <w:t xml:space="preserve">There is no need to find </w:t>
      </w:r>
      <w:r w:rsidRPr="0080050C">
        <w:t>the</w:t>
      </w:r>
      <w:r w:rsidR="00EF686B" w:rsidRPr="0080050C">
        <w:t xml:space="preserve"> failure d</w:t>
      </w:r>
      <w:r w:rsidR="00181463" w:rsidRPr="0080050C">
        <w:t>e</w:t>
      </w:r>
      <w:r w:rsidR="00EF686B" w:rsidRPr="0080050C">
        <w:t>tails on</w:t>
      </w:r>
      <w:r w:rsidR="00CB0687" w:rsidRPr="0080050C">
        <w:t xml:space="preserve"> </w:t>
      </w:r>
      <w:r w:rsidRPr="0080050C">
        <w:t>the</w:t>
      </w:r>
      <w:r w:rsidR="00CB0687" w:rsidRPr="0080050C">
        <w:t xml:space="preserve"> master </w:t>
      </w:r>
      <w:r w:rsidR="00EF686B" w:rsidRPr="0080050C">
        <w:t>pipeline</w:t>
      </w:r>
      <w:r w:rsidRPr="0080050C">
        <w:t>,</w:t>
      </w:r>
      <w:r w:rsidR="00CB0687" w:rsidRPr="0080050C">
        <w:t xml:space="preserve"> as </w:t>
      </w:r>
      <w:r w:rsidR="00EF686B" w:rsidRPr="0080050C">
        <w:t>they do</w:t>
      </w:r>
      <w:r w:rsidR="00CB0687" w:rsidRPr="0080050C">
        <w:t xml:space="preserve"> not contain error</w:t>
      </w:r>
      <w:r w:rsidR="00EF686B" w:rsidRPr="0080050C">
        <w:t xml:space="preserve"> </w:t>
      </w:r>
      <w:r w:rsidR="00CB0687" w:rsidRPr="0080050C">
        <w:t>details.</w:t>
      </w:r>
      <w:r w:rsidR="00785CA7" w:rsidRPr="0080050C">
        <w:t xml:space="preserve"> </w:t>
      </w:r>
      <w:r w:rsidR="00AE1402" w:rsidRPr="0080050C">
        <w:t>Using</w:t>
      </w:r>
      <w:r w:rsidR="00477E79" w:rsidRPr="0080050C">
        <w:t xml:space="preserve"> the name of the pipeline</w:t>
      </w:r>
      <w:r w:rsidR="00AE1402" w:rsidRPr="0080050C">
        <w:t>,</w:t>
      </w:r>
      <w:r w:rsidR="00477E79" w:rsidRPr="0080050C">
        <w:t xml:space="preserve"> information</w:t>
      </w:r>
      <w:r w:rsidR="00A246E0" w:rsidRPr="0080050C">
        <w:t xml:space="preserve"> about the stage it failed on</w:t>
      </w:r>
      <w:r w:rsidR="0090356E" w:rsidRPr="0080050C">
        <w:t xml:space="preserve"> can be obtained</w:t>
      </w:r>
      <w:r w:rsidR="00EF686B" w:rsidRPr="0080050C">
        <w:t>.</w:t>
      </w:r>
    </w:p>
    <w:p w14:paraId="62323AE1" w14:textId="62B24670" w:rsidR="00D12DE7" w:rsidRPr="0080050C" w:rsidRDefault="00AB7075" w:rsidP="003C3E01">
      <w:pPr>
        <w:pStyle w:val="ListParagraph"/>
        <w:numPr>
          <w:ilvl w:val="0"/>
          <w:numId w:val="21"/>
        </w:numPr>
      </w:pPr>
      <w:r w:rsidRPr="0080050C">
        <w:t xml:space="preserve">Left </w:t>
      </w:r>
      <w:r w:rsidR="00AE1402" w:rsidRPr="0080050C">
        <w:t>c</w:t>
      </w:r>
      <w:r w:rsidRPr="0080050C">
        <w:t xml:space="preserve">lick on the </w:t>
      </w:r>
      <w:r w:rsidR="005B2C54" w:rsidRPr="0080050C">
        <w:t>[@] Parameters link to check the input parameters. Th</w:t>
      </w:r>
      <w:r w:rsidR="006B037A" w:rsidRPr="0080050C">
        <w:t>is</w:t>
      </w:r>
      <w:r w:rsidR="005B2C54" w:rsidRPr="0080050C">
        <w:t xml:space="preserve"> should </w:t>
      </w:r>
      <w:r w:rsidR="006B037A" w:rsidRPr="0080050C">
        <w:t>provide</w:t>
      </w:r>
      <w:r w:rsidR="005B2C54" w:rsidRPr="0080050C">
        <w:t xml:space="preserve"> insight </w:t>
      </w:r>
      <w:r w:rsidR="006B037A" w:rsidRPr="0080050C">
        <w:t>into</w:t>
      </w:r>
      <w:r w:rsidR="005B2C54" w:rsidRPr="0080050C">
        <w:t xml:space="preserve"> wh</w:t>
      </w:r>
      <w:r w:rsidR="006B037A" w:rsidRPr="0080050C">
        <w:t>ich</w:t>
      </w:r>
      <w:r w:rsidR="005B2C54" w:rsidRPr="0080050C">
        <w:t xml:space="preserve"> entities failed.</w:t>
      </w:r>
      <w:r w:rsidR="0029006B" w:rsidRPr="0080050C">
        <w:t xml:space="preserve"> </w:t>
      </w:r>
      <w:r w:rsidR="00DE48F9" w:rsidRPr="0080050C">
        <w:t>In this example</w:t>
      </w:r>
      <w:r w:rsidR="006B037A" w:rsidRPr="0080050C">
        <w:t>,</w:t>
      </w:r>
      <w:r w:rsidR="00ED175D" w:rsidRPr="0080050C">
        <w:t xml:space="preserve"> the</w:t>
      </w:r>
      <w:r w:rsidR="00E27566" w:rsidRPr="0080050C">
        <w:t xml:space="preserve"> </w:t>
      </w:r>
      <w:r w:rsidR="00ED175D" w:rsidRPr="0080050C">
        <w:t>p</w:t>
      </w:r>
      <w:r w:rsidR="00E27566" w:rsidRPr="0080050C">
        <w:t xml:space="preserve">ipeline was executing </w:t>
      </w:r>
      <w:r w:rsidR="00ED175D" w:rsidRPr="0080050C">
        <w:t>the</w:t>
      </w:r>
      <w:r w:rsidR="00E27566" w:rsidRPr="0080050C">
        <w:t xml:space="preserve"> Persisted</w:t>
      </w:r>
      <w:r w:rsidR="00EE6BDF" w:rsidRPr="0080050C">
        <w:t>.ObtainTransaction</w:t>
      </w:r>
      <w:r w:rsidR="00E27566" w:rsidRPr="0080050C">
        <w:t xml:space="preserve"> stored procedure</w:t>
      </w:r>
      <w:r w:rsidR="0029006B" w:rsidRPr="0080050C">
        <w:t xml:space="preserve"> </w:t>
      </w:r>
      <w:r w:rsidR="000E63EB" w:rsidRPr="0080050C">
        <w:t xml:space="preserve">for </w:t>
      </w:r>
      <w:r w:rsidR="00ED175D" w:rsidRPr="0080050C">
        <w:t>the</w:t>
      </w:r>
      <w:r w:rsidR="000E63EB" w:rsidRPr="0080050C">
        <w:t xml:space="preserve"> Transaction entity</w:t>
      </w:r>
      <w:r w:rsidR="00D12DE7" w:rsidRPr="0080050C">
        <w:t>.</w:t>
      </w:r>
    </w:p>
    <w:p w14:paraId="3F4655B3" w14:textId="39DA45FB" w:rsidR="00E215AC" w:rsidRPr="0080050C" w:rsidRDefault="0029006B">
      <w:pPr>
        <w:pStyle w:val="ListParagraph"/>
      </w:pPr>
      <w:r w:rsidRPr="0080050C">
        <w:t xml:space="preserve"> </w:t>
      </w:r>
      <w:r w:rsidRPr="0080050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r w:rsidR="006C1116" w:rsidRPr="0080050C">
        <w:br/>
      </w:r>
    </w:p>
    <w:p w14:paraId="031B0750" w14:textId="6C45340B" w:rsidR="0043069E" w:rsidRPr="0080050C" w:rsidRDefault="0009339C" w:rsidP="003C3E01">
      <w:pPr>
        <w:pStyle w:val="ListParagraph"/>
        <w:numPr>
          <w:ilvl w:val="0"/>
          <w:numId w:val="21"/>
        </w:numPr>
      </w:pPr>
      <w:r w:rsidRPr="0080050C">
        <w:t xml:space="preserve">Left </w:t>
      </w:r>
      <w:r w:rsidR="007D51AF" w:rsidRPr="0080050C">
        <w:t>c</w:t>
      </w:r>
      <w:r w:rsidR="004B67BD" w:rsidRPr="0080050C">
        <w:t>lick on t</w:t>
      </w:r>
      <w:r w:rsidRPr="0080050C">
        <w:t>he error message icon</w:t>
      </w:r>
      <w:r w:rsidR="001A3D2D" w:rsidRPr="0080050C">
        <w:t xml:space="preserve">. </w:t>
      </w:r>
      <w:r w:rsidR="00860FEB" w:rsidRPr="0080050C">
        <w:t>A n</w:t>
      </w:r>
      <w:r w:rsidR="001A3D2D" w:rsidRPr="0080050C">
        <w:t>ew window should pop up with the</w:t>
      </w:r>
      <w:r w:rsidR="002D10B7" w:rsidRPr="0080050C">
        <w:t xml:space="preserve"> </w:t>
      </w:r>
      <w:r w:rsidR="004052CE" w:rsidRPr="0080050C">
        <w:t xml:space="preserve">error message </w:t>
      </w:r>
      <w:r w:rsidR="0043069E" w:rsidRPr="0080050C">
        <w:t>like below</w:t>
      </w:r>
      <w:r w:rsidR="00F9100E" w:rsidRPr="0080050C">
        <w:t>.</w:t>
      </w:r>
      <w:r w:rsidR="00860FEB" w:rsidRPr="0080050C">
        <w:t xml:space="preserve"> </w:t>
      </w:r>
      <w:r w:rsidR="00357688" w:rsidRPr="0080050C">
        <w:t>This m</w:t>
      </w:r>
      <w:r w:rsidR="00860FEB" w:rsidRPr="0080050C">
        <w:t xml:space="preserve">essage should provide insight </w:t>
      </w:r>
      <w:r w:rsidR="00FE08B9" w:rsidRPr="0080050C">
        <w:t>into</w:t>
      </w:r>
      <w:r w:rsidR="00860FEB" w:rsidRPr="0080050C">
        <w:t xml:space="preserve"> the re</w:t>
      </w:r>
      <w:r w:rsidR="00FE08B9" w:rsidRPr="0080050C">
        <w:t>a</w:t>
      </w:r>
      <w:r w:rsidR="00860FEB" w:rsidRPr="0080050C">
        <w:t xml:space="preserve">son </w:t>
      </w:r>
      <w:r w:rsidR="009A107D" w:rsidRPr="0080050C">
        <w:t>of</w:t>
      </w:r>
      <w:r w:rsidR="00860FEB" w:rsidRPr="0080050C">
        <w:t xml:space="preserve"> failure</w:t>
      </w:r>
      <w:r w:rsidR="00357688" w:rsidRPr="0080050C">
        <w:t>.</w:t>
      </w:r>
    </w:p>
    <w:p w14:paraId="7FE59A42" w14:textId="570610D2" w:rsidR="0043069E" w:rsidRPr="0080050C" w:rsidRDefault="00C4526A" w:rsidP="0043069E">
      <w:pPr>
        <w:pStyle w:val="ListParagraph"/>
      </w:pPr>
      <w:r>
        <w:drawing>
          <wp:inline distT="0" distB="0" distL="0" distR="0" wp14:anchorId="5DACC60D" wp14:editId="71A2D039">
            <wp:extent cx="5657315" cy="1348154"/>
            <wp:effectExtent l="0" t="0" r="635" b="4445"/>
            <wp:docPr id="91121426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7315" cy="1348154"/>
                    </a:xfrm>
                    <a:prstGeom prst="rect">
                      <a:avLst/>
                    </a:prstGeom>
                  </pic:spPr>
                </pic:pic>
              </a:graphicData>
            </a:graphic>
          </wp:inline>
        </w:drawing>
      </w:r>
      <w:r w:rsidR="006C1116" w:rsidRPr="0080050C">
        <w:br/>
      </w:r>
    </w:p>
    <w:p w14:paraId="39A02A83" w14:textId="629B4784" w:rsidR="00481A5C" w:rsidRPr="0080050C" w:rsidRDefault="00481A5C" w:rsidP="000D4123">
      <w:pPr>
        <w:pStyle w:val="Heading3"/>
      </w:pPr>
      <w:bookmarkStart w:id="80" w:name="_Toc29193021"/>
      <w:bookmarkStart w:id="81" w:name="_Toc30060816"/>
      <w:bookmarkStart w:id="82" w:name="_Toc30767804"/>
      <w:bookmarkEnd w:id="80"/>
      <w:r w:rsidRPr="0080050C">
        <w:t xml:space="preserve">Custom </w:t>
      </w:r>
      <w:r w:rsidR="00D930B6" w:rsidRPr="0080050C">
        <w:t xml:space="preserve">SQL </w:t>
      </w:r>
      <w:r w:rsidRPr="0080050C">
        <w:t>Lo</w:t>
      </w:r>
      <w:r w:rsidR="006B737A" w:rsidRPr="0080050C">
        <w:t>g</w:t>
      </w:r>
      <w:r w:rsidRPr="0080050C">
        <w:t>ging</w:t>
      </w:r>
      <w:bookmarkEnd w:id="81"/>
      <w:bookmarkEnd w:id="82"/>
    </w:p>
    <w:p w14:paraId="0C329D16" w14:textId="625FF800" w:rsidR="00430F4D" w:rsidRPr="0080050C" w:rsidRDefault="00776304" w:rsidP="00430F4D">
      <w:r w:rsidRPr="0080050C">
        <w:t xml:space="preserve">When </w:t>
      </w:r>
      <w:r w:rsidR="00000916" w:rsidRPr="0080050C">
        <w:t>the</w:t>
      </w:r>
      <w:r w:rsidRPr="0080050C">
        <w:t xml:space="preserve"> solution </w:t>
      </w:r>
      <w:r w:rsidR="00206986" w:rsidRPr="0080050C">
        <w:t>is execute</w:t>
      </w:r>
      <w:r w:rsidR="00000916" w:rsidRPr="0080050C">
        <w:t xml:space="preserve">d, </w:t>
      </w:r>
      <w:r w:rsidR="00925C9F" w:rsidRPr="0080050C">
        <w:t xml:space="preserve">execution information </w:t>
      </w:r>
      <w:r w:rsidR="00000916" w:rsidRPr="0080050C">
        <w:t>is also logged</w:t>
      </w:r>
      <w:r w:rsidR="00925C9F" w:rsidRPr="0080050C">
        <w:t xml:space="preserve"> in</w:t>
      </w:r>
      <w:r w:rsidR="00206986" w:rsidRPr="0080050C">
        <w:t xml:space="preserve"> </w:t>
      </w:r>
      <w:r w:rsidR="00000916" w:rsidRPr="0080050C">
        <w:t>the</w:t>
      </w:r>
      <w:r w:rsidR="00206986" w:rsidRPr="0080050C">
        <w:t xml:space="preserve"> </w:t>
      </w:r>
      <w:r w:rsidR="00C92992" w:rsidRPr="0080050C">
        <w:t>Synap</w:t>
      </w:r>
      <w:r w:rsidR="00000916" w:rsidRPr="0080050C">
        <w:t>se</w:t>
      </w:r>
      <w:r w:rsidR="00C92992" w:rsidRPr="0080050C">
        <w:t xml:space="preserve"> Analytics </w:t>
      </w:r>
      <w:r w:rsidR="00206986" w:rsidRPr="0080050C">
        <w:t xml:space="preserve">tables. This provides </w:t>
      </w:r>
      <w:r w:rsidR="00570CBD" w:rsidRPr="0080050C">
        <w:t>lo</w:t>
      </w:r>
      <w:r w:rsidR="0097652C" w:rsidRPr="0080050C">
        <w:t>g</w:t>
      </w:r>
      <w:r w:rsidR="00570CBD" w:rsidRPr="0080050C">
        <w:t>ging</w:t>
      </w:r>
      <w:r w:rsidR="0097652C" w:rsidRPr="0080050C">
        <w:t xml:space="preserve"> </w:t>
      </w:r>
      <w:r w:rsidR="00ED490E" w:rsidRPr="0080050C">
        <w:t xml:space="preserve">that </w:t>
      </w:r>
      <w:r w:rsidR="00A63142" w:rsidRPr="0080050C">
        <w:t>can be</w:t>
      </w:r>
      <w:r w:rsidR="00ED490E" w:rsidRPr="0080050C">
        <w:t xml:space="preserve"> fully </w:t>
      </w:r>
      <w:r w:rsidR="00A63142" w:rsidRPr="0080050C">
        <w:t>customi</w:t>
      </w:r>
      <w:r w:rsidR="00035395" w:rsidRPr="0080050C">
        <w:t>s</w:t>
      </w:r>
      <w:r w:rsidR="00A63142" w:rsidRPr="0080050C">
        <w:t>e</w:t>
      </w:r>
      <w:r w:rsidR="00F3053A" w:rsidRPr="0080050C">
        <w:t>d</w:t>
      </w:r>
      <w:r w:rsidR="00570CBD" w:rsidRPr="0080050C">
        <w:t>.</w:t>
      </w:r>
      <w:r w:rsidR="005B2D26" w:rsidRPr="0080050C">
        <w:t xml:space="preserve"> </w:t>
      </w:r>
      <w:r w:rsidR="00035395" w:rsidRPr="0080050C">
        <w:t>The c</w:t>
      </w:r>
      <w:r w:rsidR="007F1DAD" w:rsidRPr="0080050C">
        <w:t xml:space="preserve">urrent solution </w:t>
      </w:r>
      <w:r w:rsidR="00035395" w:rsidRPr="0080050C">
        <w:t>only logs the</w:t>
      </w:r>
      <w:r w:rsidR="00DB0BF6" w:rsidRPr="0080050C">
        <w:t xml:space="preserve"> top level details about </w:t>
      </w:r>
      <w:r w:rsidR="00035395" w:rsidRPr="0080050C">
        <w:t>the</w:t>
      </w:r>
      <w:r w:rsidR="00DB0BF6" w:rsidRPr="0080050C">
        <w:t xml:space="preserve"> execution of </w:t>
      </w:r>
      <w:r w:rsidR="00424436" w:rsidRPr="0080050C">
        <w:t>entities but it is possible</w:t>
      </w:r>
      <w:r w:rsidRPr="0080050C">
        <w:t xml:space="preserve"> </w:t>
      </w:r>
      <w:r w:rsidR="00424436" w:rsidRPr="0080050C">
        <w:t>to implement more sophisticated logging</w:t>
      </w:r>
      <w:r w:rsidR="002F6A7B" w:rsidRPr="0080050C">
        <w:t xml:space="preserve">, </w:t>
      </w:r>
      <w:r w:rsidR="00BE3FA9">
        <w:t>e</w:t>
      </w:r>
      <w:r w:rsidR="00D27668">
        <w:t>.</w:t>
      </w:r>
      <w:r w:rsidR="00BE3FA9">
        <w:t>g</w:t>
      </w:r>
      <w:r w:rsidR="00D27668">
        <w:t>.</w:t>
      </w:r>
      <w:r w:rsidR="00424436" w:rsidRPr="0080050C">
        <w:t xml:space="preserve"> log</w:t>
      </w:r>
      <w:r w:rsidR="002F6A7B" w:rsidRPr="0080050C">
        <w:t>ging the</w:t>
      </w:r>
      <w:r w:rsidR="00424436" w:rsidRPr="0080050C">
        <w:t xml:space="preserve"> amount of </w:t>
      </w:r>
      <w:r w:rsidR="00567789" w:rsidRPr="0080050C">
        <w:t>copied records</w:t>
      </w:r>
      <w:r w:rsidR="00DB0BF6" w:rsidRPr="0080050C">
        <w:t xml:space="preserve"> for each entity</w:t>
      </w:r>
      <w:r w:rsidR="00567789" w:rsidRPr="0080050C">
        <w:t>.</w:t>
      </w:r>
      <w:r w:rsidR="00FE573E" w:rsidRPr="0080050C">
        <w:t xml:space="preserve"> </w:t>
      </w:r>
      <w:r w:rsidR="004A731D" w:rsidRPr="0080050C">
        <w:t>Lo</w:t>
      </w:r>
      <w:r w:rsidR="002F6A7B" w:rsidRPr="0080050C">
        <w:t>g</w:t>
      </w:r>
      <w:r w:rsidR="004A731D" w:rsidRPr="0080050C">
        <w:t xml:space="preserve">ged data can be used to </w:t>
      </w:r>
      <w:r w:rsidR="00C92992" w:rsidRPr="0080050C">
        <w:t>analys</w:t>
      </w:r>
      <w:r w:rsidR="002F6A7B" w:rsidRPr="0080050C">
        <w:t>e</w:t>
      </w:r>
      <w:r w:rsidR="00C92992" w:rsidRPr="0080050C">
        <w:t xml:space="preserve"> patterns in executions or creation of execution dashboards.</w:t>
      </w:r>
    </w:p>
    <w:p w14:paraId="31EF4F15" w14:textId="77777777" w:rsidR="000C7A6A" w:rsidRPr="0080050C" w:rsidRDefault="000C7A6A" w:rsidP="00192FA0"/>
    <w:p w14:paraId="4327FF31" w14:textId="096A17A7" w:rsidR="009227B7" w:rsidRPr="0080050C" w:rsidRDefault="00C20CCA" w:rsidP="004160A7">
      <w:pPr>
        <w:pStyle w:val="Heading4"/>
      </w:pPr>
      <w:r w:rsidRPr="0080050C">
        <w:t xml:space="preserve">How to </w:t>
      </w:r>
      <w:r w:rsidR="00F73896" w:rsidRPr="0080050C">
        <w:t>check</w:t>
      </w:r>
      <w:r w:rsidR="00A30FB8" w:rsidRPr="0080050C">
        <w:t xml:space="preserve"> </w:t>
      </w:r>
      <w:r w:rsidR="00E16DE2" w:rsidRPr="0080050C">
        <w:t>c</w:t>
      </w:r>
      <w:r w:rsidR="00A30FB8" w:rsidRPr="0080050C">
        <w:t xml:space="preserve">ustom </w:t>
      </w:r>
      <w:r w:rsidR="00E16DE2" w:rsidRPr="0080050C">
        <w:t>l</w:t>
      </w:r>
      <w:r w:rsidR="00A30FB8" w:rsidRPr="0080050C">
        <w:t>og</w:t>
      </w:r>
      <w:r w:rsidR="00D930B6" w:rsidRPr="0080050C">
        <w:t>s</w:t>
      </w:r>
    </w:p>
    <w:p w14:paraId="6F94D9C5" w14:textId="3BAD1D37" w:rsidR="00F5008B" w:rsidRPr="0080050C" w:rsidRDefault="001F35C2" w:rsidP="00DD4775">
      <w:r w:rsidRPr="0080050C">
        <w:t>T</w:t>
      </w:r>
      <w:r w:rsidR="00F5008B" w:rsidRPr="0080050C">
        <w:t xml:space="preserve">o access </w:t>
      </w:r>
      <w:r w:rsidR="0060631D" w:rsidRPr="0080050C">
        <w:t>the audit</w:t>
      </w:r>
      <w:r w:rsidR="00F5008B" w:rsidRPr="0080050C">
        <w:t xml:space="preserve"> table</w:t>
      </w:r>
      <w:r w:rsidR="0060631D" w:rsidRPr="0080050C">
        <w:t>s in Synapse Analytics</w:t>
      </w:r>
      <w:r w:rsidR="0099738A" w:rsidRPr="0080050C">
        <w:t>,</w:t>
      </w:r>
      <w:r w:rsidR="00F5008B" w:rsidRPr="0080050C">
        <w:t xml:space="preserve"> fo</w:t>
      </w:r>
      <w:r w:rsidR="0099738A" w:rsidRPr="0080050C">
        <w:t>l</w:t>
      </w:r>
      <w:r w:rsidR="00F5008B" w:rsidRPr="0080050C">
        <w:t>low</w:t>
      </w:r>
      <w:r w:rsidR="0099738A" w:rsidRPr="0080050C">
        <w:t xml:space="preserve"> the</w:t>
      </w:r>
      <w:r w:rsidR="00F5008B" w:rsidRPr="0080050C">
        <w:t xml:space="preserve"> steps described below:</w:t>
      </w:r>
    </w:p>
    <w:p w14:paraId="222C769D" w14:textId="3DC7304D" w:rsidR="00E27A57" w:rsidRPr="0080050C" w:rsidRDefault="00157A99" w:rsidP="003C3E01">
      <w:pPr>
        <w:pStyle w:val="ListParagraph"/>
        <w:numPr>
          <w:ilvl w:val="0"/>
          <w:numId w:val="23"/>
        </w:numPr>
      </w:pPr>
      <w:r w:rsidRPr="0080050C">
        <w:t>Open SQL Server Management Studio (SSMS)</w:t>
      </w:r>
    </w:p>
    <w:p w14:paraId="6C01A076" w14:textId="6CC40A32" w:rsidR="00AB3D4F" w:rsidRPr="0080050C" w:rsidRDefault="000A1E72" w:rsidP="003C3E01">
      <w:pPr>
        <w:pStyle w:val="ListParagraph"/>
        <w:numPr>
          <w:ilvl w:val="0"/>
          <w:numId w:val="23"/>
        </w:numPr>
      </w:pPr>
      <w:r w:rsidRPr="0080050C">
        <w:lastRenderedPageBreak/>
        <w:t xml:space="preserve">Connect to </w:t>
      </w:r>
      <w:r w:rsidR="00EE0DCA" w:rsidRPr="0080050C">
        <w:t>S</w:t>
      </w:r>
      <w:r w:rsidRPr="0080050C">
        <w:t xml:space="preserve">ynapse </w:t>
      </w:r>
      <w:r w:rsidR="00EE0DCA" w:rsidRPr="0080050C">
        <w:t>Analytics</w:t>
      </w:r>
      <w:r w:rsidRPr="0080050C">
        <w:t xml:space="preserve"> by providing</w:t>
      </w:r>
      <w:r w:rsidR="00AB3D4F" w:rsidRPr="0080050C">
        <w:t xml:space="preserve"> </w:t>
      </w:r>
      <w:r w:rsidR="00EE0DCA" w:rsidRPr="0080050C">
        <w:t xml:space="preserve">the </w:t>
      </w:r>
      <w:r w:rsidR="00AB3D4F" w:rsidRPr="0080050C">
        <w:t>connection details</w:t>
      </w:r>
      <w:r w:rsidRPr="0080050C">
        <w:t xml:space="preserve"> (</w:t>
      </w:r>
      <w:r w:rsidR="00750A4F" w:rsidRPr="0080050C">
        <w:t>the</w:t>
      </w:r>
      <w:r w:rsidR="007E2CA5" w:rsidRPr="0080050C">
        <w:t xml:space="preserve"> connection details </w:t>
      </w:r>
      <w:r w:rsidR="00EE0DCA" w:rsidRPr="0080050C">
        <w:t xml:space="preserve">can be </w:t>
      </w:r>
      <w:r w:rsidR="007E2CA5" w:rsidRPr="0080050C">
        <w:t>obtain</w:t>
      </w:r>
      <w:r w:rsidR="00EE0DCA" w:rsidRPr="0080050C">
        <w:t>ed</w:t>
      </w:r>
      <w:r w:rsidR="007E2CA5" w:rsidRPr="0080050C">
        <w:t xml:space="preserve"> from Key</w:t>
      </w:r>
      <w:r w:rsidR="00AF75DD" w:rsidRPr="0080050C">
        <w:t xml:space="preserve"> </w:t>
      </w:r>
      <w:r w:rsidR="007E2CA5" w:rsidRPr="0080050C">
        <w:t>Vault</w:t>
      </w:r>
      <w:r w:rsidRPr="0080050C">
        <w:t>)</w:t>
      </w:r>
      <w:r w:rsidR="007C76DA" w:rsidRPr="0080050C">
        <w:t>.</w:t>
      </w:r>
    </w:p>
    <w:p w14:paraId="0F3453EF" w14:textId="4E797D28" w:rsidR="00A9025C" w:rsidRPr="0080050C" w:rsidRDefault="00B14AB5" w:rsidP="003C3E01">
      <w:pPr>
        <w:pStyle w:val="ListParagraph"/>
        <w:numPr>
          <w:ilvl w:val="0"/>
          <w:numId w:val="23"/>
        </w:numPr>
      </w:pPr>
      <w:r w:rsidRPr="0080050C">
        <w:t>Open new query editor</w:t>
      </w:r>
      <w:r w:rsidR="00C85D35" w:rsidRPr="0080050C">
        <w:t>.</w:t>
      </w:r>
    </w:p>
    <w:p w14:paraId="397CC5F9" w14:textId="288C4A2B" w:rsidR="00E5777D" w:rsidRPr="0080050C" w:rsidRDefault="00E5777D" w:rsidP="003C3E01">
      <w:pPr>
        <w:pStyle w:val="ListParagraph"/>
        <w:numPr>
          <w:ilvl w:val="0"/>
          <w:numId w:val="23"/>
        </w:numPr>
      </w:pPr>
      <w:r w:rsidRPr="0080050C">
        <w:t>Execute</w:t>
      </w:r>
      <w:r w:rsidR="0073669D" w:rsidRPr="0080050C">
        <w:t> below</w:t>
      </w:r>
      <w:r w:rsidR="003A7827" w:rsidRPr="0080050C">
        <w:t> </w:t>
      </w:r>
      <w:r w:rsidRPr="0080050C">
        <w:t>statement</w:t>
      </w:r>
      <w:r w:rsidR="003A7827" w:rsidRPr="0080050C">
        <w:t> </w:t>
      </w:r>
      <w:r w:rsidR="003502EA" w:rsidRPr="0080050C">
        <w:t>to</w:t>
      </w:r>
      <w:r w:rsidR="003A7827" w:rsidRPr="0080050C">
        <w:t> </w:t>
      </w:r>
      <w:r w:rsidR="003502EA" w:rsidRPr="0080050C">
        <w:t>select</w:t>
      </w:r>
      <w:r w:rsidR="003A7827" w:rsidRPr="0080050C">
        <w:t> </w:t>
      </w:r>
      <w:r w:rsidR="003502EA" w:rsidRPr="0080050C">
        <w:t>data</w:t>
      </w:r>
      <w:r w:rsidR="003A7827" w:rsidRPr="0080050C">
        <w:t> </w:t>
      </w:r>
      <w:r w:rsidR="003502EA" w:rsidRPr="0080050C">
        <w:t>from</w:t>
      </w:r>
      <w:r w:rsidR="003A7827" w:rsidRPr="0080050C">
        <w:t> </w:t>
      </w:r>
      <w:r w:rsidR="003502EA" w:rsidRPr="0080050C">
        <w:t>ExecutionLog</w:t>
      </w:r>
      <w:r w:rsidR="003A7827" w:rsidRPr="0080050C">
        <w:t> </w:t>
      </w:r>
      <w:r w:rsidR="003502EA" w:rsidRPr="0080050C">
        <w:t>view</w:t>
      </w:r>
      <w:r w:rsidR="00AC3F6A" w:rsidRPr="0080050C">
        <w:t> in </w:t>
      </w:r>
      <w:r w:rsidR="00841577" w:rsidRPr="0080050C">
        <w:t>a</w:t>
      </w:r>
      <w:r w:rsidR="00AC3F6A" w:rsidRPr="0080050C">
        <w:t> user friendly form</w:t>
      </w:r>
      <w:r w:rsidRPr="0080050C">
        <w:t xml:space="preserve"> “</w:t>
      </w:r>
      <w:r w:rsidRPr="0080050C">
        <w:rPr>
          <w:rFonts w:ascii="Consolas" w:hAnsi="Consolas" w:cs="Consolas"/>
          <w:color w:val="0000FF"/>
          <w:sz w:val="19"/>
          <w:szCs w:val="19"/>
        </w:rPr>
        <w:t>SELECT</w:t>
      </w:r>
      <w:r w:rsidR="003A7827" w:rsidRPr="0080050C">
        <w:rPr>
          <w:rFonts w:ascii="Consolas" w:hAnsi="Consolas" w:cs="Consolas"/>
          <w:color w:val="000000"/>
          <w:sz w:val="19"/>
          <w:szCs w:val="19"/>
        </w:rPr>
        <w:t> </w:t>
      </w:r>
      <w:r w:rsidRPr="0080050C">
        <w:rPr>
          <w:rFonts w:ascii="Consolas" w:hAnsi="Consolas" w:cs="Consolas"/>
          <w:color w:val="808080"/>
          <w:sz w:val="19"/>
          <w:szCs w:val="19"/>
        </w:rPr>
        <w:t>*</w:t>
      </w:r>
      <w:r w:rsidR="003A7827" w:rsidRPr="0080050C">
        <w:rPr>
          <w:rFonts w:ascii="Consolas" w:hAnsi="Consolas" w:cs="Consolas"/>
          <w:color w:val="000000"/>
          <w:sz w:val="19"/>
          <w:szCs w:val="19"/>
        </w:rPr>
        <w:t> </w:t>
      </w:r>
      <w:r w:rsidRPr="0080050C">
        <w:rPr>
          <w:rFonts w:ascii="Consolas" w:hAnsi="Consolas" w:cs="Consolas"/>
          <w:color w:val="0000FF"/>
          <w:sz w:val="19"/>
          <w:szCs w:val="19"/>
        </w:rPr>
        <w:t>FROM</w:t>
      </w:r>
      <w:r w:rsidR="003A7827" w:rsidRPr="0080050C">
        <w:rPr>
          <w:rFonts w:ascii="Consolas" w:hAnsi="Consolas" w:cs="Consolas"/>
          <w:color w:val="000000"/>
          <w:sz w:val="19"/>
          <w:szCs w:val="19"/>
        </w:rPr>
        <w:t> </w:t>
      </w:r>
      <w:r w:rsidR="009B19DF" w:rsidRPr="0080050C">
        <w:rPr>
          <w:rFonts w:ascii="Consolas" w:hAnsi="Consolas" w:cs="Consolas"/>
          <w:color w:val="000000"/>
          <w:sz w:val="19"/>
          <w:szCs w:val="19"/>
        </w:rPr>
        <w:t>[</w:t>
      </w:r>
      <w:r w:rsidRPr="0080050C">
        <w:rPr>
          <w:rFonts w:ascii="Consolas" w:hAnsi="Consolas" w:cs="Consolas"/>
          <w:color w:val="000000"/>
          <w:sz w:val="19"/>
          <w:szCs w:val="19"/>
        </w:rPr>
        <w:t>Audit</w:t>
      </w:r>
      <w:r w:rsidR="009B19DF" w:rsidRPr="0080050C">
        <w:rPr>
          <w:rFonts w:ascii="Consolas" w:hAnsi="Consolas" w:cs="Consolas"/>
          <w:color w:val="000000"/>
          <w:sz w:val="19"/>
          <w:szCs w:val="19"/>
        </w:rPr>
        <w:t>]</w:t>
      </w:r>
      <w:r w:rsidR="009B19DF" w:rsidRPr="0080050C">
        <w:rPr>
          <w:rFonts w:ascii="Consolas" w:hAnsi="Consolas" w:cs="Consolas"/>
          <w:color w:val="808080"/>
          <w:sz w:val="19"/>
          <w:szCs w:val="19"/>
        </w:rPr>
        <w:t>.</w:t>
      </w:r>
      <w:r w:rsidR="009B19DF" w:rsidRPr="0080050C">
        <w:rPr>
          <w:rFonts w:ascii="Consolas" w:hAnsi="Consolas" w:cs="Consolas"/>
          <w:color w:val="000000"/>
          <w:sz w:val="19"/>
          <w:szCs w:val="19"/>
        </w:rPr>
        <w:t>[</w:t>
      </w:r>
      <w:r w:rsidR="003502EA" w:rsidRPr="0080050C">
        <w:rPr>
          <w:rFonts w:ascii="Consolas" w:hAnsi="Consolas" w:cs="Consolas"/>
          <w:color w:val="000000"/>
          <w:sz w:val="19"/>
          <w:szCs w:val="19"/>
        </w:rPr>
        <w:t>ExecutionLog]</w:t>
      </w:r>
      <w:r w:rsidR="003A7827" w:rsidRPr="0080050C">
        <w:rPr>
          <w:rFonts w:ascii="Consolas" w:hAnsi="Consolas" w:cs="Consolas"/>
          <w:noProof w:val="0"/>
          <w:color w:val="000000"/>
          <w:sz w:val="19"/>
          <w:szCs w:val="19"/>
        </w:rPr>
        <w:t> </w:t>
      </w:r>
      <w:r w:rsidR="00EE0DCA" w:rsidRPr="0080050C">
        <w:rPr>
          <w:rFonts w:ascii="Consolas" w:hAnsi="Consolas" w:cs="Consolas"/>
          <w:color w:val="0000FF"/>
          <w:sz w:val="19"/>
          <w:szCs w:val="19"/>
        </w:rPr>
        <w:t>ORDER</w:t>
      </w:r>
      <w:r w:rsidR="003A7827" w:rsidRPr="0080050C">
        <w:rPr>
          <w:rFonts w:ascii="Consolas" w:hAnsi="Consolas" w:cs="Consolas"/>
          <w:color w:val="0000FF"/>
          <w:sz w:val="19"/>
          <w:szCs w:val="19"/>
        </w:rPr>
        <w:t> </w:t>
      </w:r>
      <w:r w:rsidR="00EE0DCA" w:rsidRPr="0080050C">
        <w:rPr>
          <w:rFonts w:ascii="Consolas" w:hAnsi="Consolas" w:cs="Consolas"/>
          <w:color w:val="0000FF"/>
          <w:sz w:val="19"/>
          <w:szCs w:val="19"/>
        </w:rPr>
        <w:t>BY</w:t>
      </w:r>
      <w:r w:rsidR="003A7827" w:rsidRPr="0080050C">
        <w:rPr>
          <w:rFonts w:ascii="Consolas" w:hAnsi="Consolas" w:cs="Consolas"/>
          <w:color w:val="0000FF"/>
          <w:sz w:val="19"/>
          <w:szCs w:val="19"/>
        </w:rPr>
        <w:t> </w:t>
      </w:r>
      <w:r w:rsidR="00F20D65" w:rsidRPr="0080050C">
        <w:rPr>
          <w:rFonts w:ascii="Consolas" w:hAnsi="Consolas" w:cs="Consolas"/>
          <w:color w:val="808080"/>
          <w:sz w:val="19"/>
          <w:szCs w:val="19"/>
        </w:rPr>
        <w:t>LoadId</w:t>
      </w:r>
      <w:r w:rsidR="003A7827" w:rsidRPr="0080050C">
        <w:rPr>
          <w:rFonts w:ascii="Consolas" w:hAnsi="Consolas" w:cs="Consolas"/>
          <w:color w:val="808080"/>
          <w:sz w:val="19"/>
          <w:szCs w:val="19"/>
        </w:rPr>
        <w:t> </w:t>
      </w:r>
      <w:r w:rsidR="00F20D65" w:rsidRPr="0080050C">
        <w:rPr>
          <w:rFonts w:ascii="Consolas" w:hAnsi="Consolas" w:cs="Consolas"/>
          <w:color w:val="0000FF"/>
          <w:sz w:val="19"/>
          <w:szCs w:val="19"/>
        </w:rPr>
        <w:t>DESC</w:t>
      </w:r>
      <w:r w:rsidRPr="0080050C">
        <w:t>”</w:t>
      </w:r>
      <w:r w:rsidR="00C85D35" w:rsidRPr="0080050C">
        <w:t>.</w:t>
      </w:r>
    </w:p>
    <w:p w14:paraId="3B35B21E" w14:textId="2D56698A" w:rsidR="00F76998" w:rsidRPr="0080050C" w:rsidRDefault="001753A9" w:rsidP="003C3E01">
      <w:pPr>
        <w:pStyle w:val="ListParagraph"/>
        <w:numPr>
          <w:ilvl w:val="0"/>
          <w:numId w:val="23"/>
        </w:numPr>
      </w:pPr>
      <w:r w:rsidRPr="0080050C">
        <w:t xml:space="preserve">Inspect </w:t>
      </w:r>
      <w:r w:rsidR="00AC3F6A" w:rsidRPr="0080050C">
        <w:t xml:space="preserve">the </w:t>
      </w:r>
      <w:r w:rsidR="00B716B6" w:rsidRPr="0080050C">
        <w:t>e</w:t>
      </w:r>
      <w:r w:rsidR="005D4A2D" w:rsidRPr="0080050C">
        <w:t>xecutions by Pipeline Status</w:t>
      </w:r>
      <w:r w:rsidR="00C85D35" w:rsidRPr="0080050C">
        <w:t>.</w:t>
      </w:r>
    </w:p>
    <w:p w14:paraId="5252CF7B" w14:textId="6DF4B5FC" w:rsidR="002C5A26" w:rsidRPr="0080050C" w:rsidRDefault="002C5A26" w:rsidP="00192FA0">
      <w:pPr>
        <w:pStyle w:val="ListParagraph"/>
      </w:pPr>
      <w:r w:rsidRPr="0080050C">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42915C7D" w:rsidR="00A96A1B" w:rsidRPr="0080050C" w:rsidRDefault="007B235B">
      <w:pPr>
        <w:spacing w:after="200" w:line="276" w:lineRule="auto"/>
      </w:pPr>
      <w:r w:rsidRPr="0080050C">
        <w:br w:type="page"/>
      </w:r>
    </w:p>
    <w:p w14:paraId="13D2D4F9" w14:textId="5A6B7FD5" w:rsidR="00AA2870" w:rsidRPr="0080050C" w:rsidRDefault="00AA2870" w:rsidP="00AA2870">
      <w:pPr>
        <w:pStyle w:val="Heading2"/>
      </w:pPr>
      <w:bookmarkStart w:id="83" w:name="_Toc28877127"/>
      <w:bookmarkStart w:id="84" w:name="_Toc29193023"/>
      <w:bookmarkStart w:id="85" w:name="_Toc30060817"/>
      <w:bookmarkStart w:id="86" w:name="_Toc30767805"/>
      <w:bookmarkEnd w:id="83"/>
      <w:bookmarkEnd w:id="84"/>
      <w:r w:rsidRPr="0080050C">
        <w:lastRenderedPageBreak/>
        <w:t xml:space="preserve">Turning </w:t>
      </w:r>
      <w:r w:rsidR="000E1147" w:rsidRPr="0080050C">
        <w:t xml:space="preserve">the </w:t>
      </w:r>
      <w:r w:rsidRPr="0080050C">
        <w:t>solution on/off</w:t>
      </w:r>
      <w:bookmarkEnd w:id="85"/>
      <w:bookmarkEnd w:id="86"/>
    </w:p>
    <w:p w14:paraId="60464D62" w14:textId="260BF5C8" w:rsidR="00D8095E" w:rsidRPr="0080050C" w:rsidRDefault="001E3D7C" w:rsidP="004160A7">
      <w:pPr>
        <w:pStyle w:val="Heading3"/>
      </w:pPr>
      <w:bookmarkStart w:id="87" w:name="_Ref29217023"/>
      <w:bookmarkStart w:id="88" w:name="_Toc30060818"/>
      <w:bookmarkStart w:id="89" w:name="_Toc30767806"/>
      <w:r w:rsidRPr="0080050C">
        <w:t>Enable/Disable the solution</w:t>
      </w:r>
      <w:bookmarkEnd w:id="87"/>
      <w:bookmarkEnd w:id="88"/>
      <w:bookmarkEnd w:id="89"/>
    </w:p>
    <w:p w14:paraId="1320A235" w14:textId="60AD6DDD" w:rsidR="00CF7BDF" w:rsidRPr="0080050C" w:rsidRDefault="005970CC" w:rsidP="00CF7BDF">
      <w:pPr>
        <w:pStyle w:val="Heading4"/>
      </w:pPr>
      <w:bookmarkStart w:id="90" w:name="_How_to_enable/disable"/>
      <w:bookmarkStart w:id="91" w:name="_Ref30065013"/>
      <w:bookmarkEnd w:id="90"/>
      <w:r w:rsidRPr="0080050C">
        <w:t xml:space="preserve">How to enable/disable </w:t>
      </w:r>
      <w:r w:rsidR="00BF42B2" w:rsidRPr="0080050C">
        <w:t xml:space="preserve">Synapse Analytics </w:t>
      </w:r>
      <w:r w:rsidR="00915D8A" w:rsidRPr="0080050C">
        <w:t>via</w:t>
      </w:r>
      <w:r w:rsidR="00C75215" w:rsidRPr="0080050C">
        <w:t xml:space="preserve"> </w:t>
      </w:r>
      <w:r w:rsidR="0008298D" w:rsidRPr="0080050C">
        <w:t>Azure P</w:t>
      </w:r>
      <w:r w:rsidR="00C75215" w:rsidRPr="0080050C">
        <w:t>ortal</w:t>
      </w:r>
      <w:bookmarkEnd w:id="91"/>
    </w:p>
    <w:p w14:paraId="4DAF45C2" w14:textId="2A382624" w:rsidR="00B5222B" w:rsidRPr="0080050C" w:rsidRDefault="00AC45B0">
      <w:r w:rsidRPr="0080050C">
        <w:t xml:space="preserve">Running </w:t>
      </w:r>
      <w:r w:rsidR="00F644C8" w:rsidRPr="0080050C">
        <w:t>Synapse Analytics</w:t>
      </w:r>
      <w:r w:rsidRPr="0080050C">
        <w:t xml:space="preserve"> when not required can incur </w:t>
      </w:r>
      <w:r w:rsidR="00E311D9" w:rsidRPr="0080050C">
        <w:t xml:space="preserve">unnecessary </w:t>
      </w:r>
      <w:r w:rsidRPr="0080050C">
        <w:t xml:space="preserve">costs. The data warehouse created within this solution can be switched on and off manually via the Azure Portal, </w:t>
      </w:r>
      <w:r w:rsidR="0039735D" w:rsidRPr="0080050C">
        <w:t>as shown in the following steps:</w:t>
      </w:r>
    </w:p>
    <w:p w14:paraId="66B1BF32" w14:textId="1F00CEDD" w:rsidR="0039735D" w:rsidRPr="0080050C" w:rsidRDefault="0030756A" w:rsidP="003C3E01">
      <w:pPr>
        <w:pStyle w:val="ListParagraph"/>
        <w:numPr>
          <w:ilvl w:val="0"/>
          <w:numId w:val="22"/>
        </w:numPr>
      </w:pPr>
      <w:r w:rsidRPr="0080050C">
        <w:t xml:space="preserve">From the Azure Portal, select the </w:t>
      </w:r>
      <w:r w:rsidR="00937802" w:rsidRPr="0080050C">
        <w:t>“</w:t>
      </w:r>
      <w:r w:rsidRPr="0080050C">
        <w:t>SQL databases</w:t>
      </w:r>
      <w:r w:rsidR="00937802" w:rsidRPr="0080050C">
        <w:t>”</w:t>
      </w:r>
      <w:r w:rsidR="00A25C39" w:rsidRPr="0080050C">
        <w:t xml:space="preserve"> service.</w:t>
      </w:r>
    </w:p>
    <w:p w14:paraId="1AA29753" w14:textId="39FFCF34" w:rsidR="00A25C39" w:rsidRPr="0080050C" w:rsidRDefault="00165A5F" w:rsidP="00A25C39">
      <w:pPr>
        <w:pStyle w:val="ListParagraph"/>
        <w:jc w:val="center"/>
      </w:pPr>
      <w:r>
        <w:drawing>
          <wp:inline distT="0" distB="0" distL="0" distR="0" wp14:anchorId="2742D170" wp14:editId="4BD08E15">
            <wp:extent cx="5633632" cy="3125249"/>
            <wp:effectExtent l="0" t="0" r="5715" b="0"/>
            <wp:docPr id="42215300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33632" cy="3125249"/>
                    </a:xfrm>
                    <a:prstGeom prst="rect">
                      <a:avLst/>
                    </a:prstGeom>
                  </pic:spPr>
                </pic:pic>
              </a:graphicData>
            </a:graphic>
          </wp:inline>
        </w:drawing>
      </w:r>
    </w:p>
    <w:p w14:paraId="6FD96685" w14:textId="63558AAB" w:rsidR="00161D3B" w:rsidRPr="0080050C" w:rsidRDefault="00ED7C42" w:rsidP="003C3E01">
      <w:pPr>
        <w:pStyle w:val="ListParagraph"/>
        <w:numPr>
          <w:ilvl w:val="0"/>
          <w:numId w:val="22"/>
        </w:numPr>
      </w:pPr>
      <w:r w:rsidRPr="0080050C">
        <w:t>S</w:t>
      </w:r>
      <w:r w:rsidR="0047768D" w:rsidRPr="0080050C">
        <w:t>elect</w:t>
      </w:r>
      <w:r w:rsidR="00E654ED" w:rsidRPr="0080050C">
        <w:t xml:space="preserve"> </w:t>
      </w:r>
      <w:r w:rsidR="00052B0B" w:rsidRPr="0080050C">
        <w:t>Synapse Analytic</w:t>
      </w:r>
      <w:r w:rsidR="001F621C" w:rsidRPr="0080050C">
        <w:t xml:space="preserve"> Dat</w:t>
      </w:r>
      <w:r w:rsidR="000B38F9" w:rsidRPr="0080050C">
        <w:t>a</w:t>
      </w:r>
      <w:r w:rsidR="001F621C" w:rsidRPr="0080050C">
        <w:t>base</w:t>
      </w:r>
      <w:r w:rsidR="00E654ED" w:rsidRPr="0080050C">
        <w:t xml:space="preserve"> </w:t>
      </w:r>
      <w:r w:rsidR="003559B4" w:rsidRPr="0080050C">
        <w:t>named</w:t>
      </w:r>
      <w:r w:rsidR="0047768D" w:rsidRPr="0080050C">
        <w:t xml:space="preserve"> </w:t>
      </w:r>
      <w:r w:rsidR="00DD7DAB" w:rsidRPr="0080050C">
        <w:t>“</w:t>
      </w:r>
      <w:r w:rsidR="001F621C" w:rsidRPr="0080050C">
        <w:t>Q</w:t>
      </w:r>
      <w:r w:rsidR="00715549" w:rsidRPr="0080050C">
        <w:t>uickstart</w:t>
      </w:r>
      <w:r w:rsidR="00DD7DAB" w:rsidRPr="0080050C">
        <w:t>”</w:t>
      </w:r>
      <w:r w:rsidR="001F621C" w:rsidRPr="0080050C">
        <w:t xml:space="preserve"> and navigate to overview page(1)</w:t>
      </w:r>
      <w:r w:rsidR="00D54F8E" w:rsidRPr="0080050C">
        <w:t>.</w:t>
      </w:r>
      <w:r w:rsidR="0074149B" w:rsidRPr="0080050C">
        <w:t xml:space="preserve"> The button highlighted in the diagram below </w:t>
      </w:r>
      <w:r w:rsidR="009B7C31" w:rsidRPr="0080050C">
        <w:t>shows</w:t>
      </w:r>
      <w:r w:rsidR="0074149B" w:rsidRPr="0080050C">
        <w:t xml:space="preserve"> </w:t>
      </w:r>
      <w:r w:rsidR="00FE2B15" w:rsidRPr="0080050C">
        <w:t>“</w:t>
      </w:r>
      <w:r w:rsidR="0074149B" w:rsidRPr="0080050C">
        <w:t>Resume</w:t>
      </w:r>
      <w:r w:rsidR="00FE2B15" w:rsidRPr="0080050C">
        <w:t>” (2)</w:t>
      </w:r>
      <w:r w:rsidR="0074149B" w:rsidRPr="0080050C">
        <w:t xml:space="preserve"> when </w:t>
      </w:r>
      <w:r w:rsidR="009B7C31" w:rsidRPr="0080050C">
        <w:t>Synapse Analytics</w:t>
      </w:r>
      <w:r w:rsidR="0074149B" w:rsidRPr="0080050C">
        <w:t xml:space="preserve"> is</w:t>
      </w:r>
      <w:r w:rsidR="00161D3B" w:rsidRPr="0080050C">
        <w:t xml:space="preserve"> not</w:t>
      </w:r>
      <w:r w:rsidR="0074149B" w:rsidRPr="0080050C">
        <w:t xml:space="preserve"> running and </w:t>
      </w:r>
      <w:r w:rsidR="00FE2B15" w:rsidRPr="0080050C">
        <w:t>“</w:t>
      </w:r>
      <w:r w:rsidR="0074149B" w:rsidRPr="0080050C">
        <w:t>Pause</w:t>
      </w:r>
      <w:r w:rsidR="00FE2B15" w:rsidRPr="0080050C">
        <w:t>” (2)</w:t>
      </w:r>
      <w:r w:rsidR="0074149B" w:rsidRPr="0080050C">
        <w:t xml:space="preserve"> when running</w:t>
      </w:r>
      <w:r w:rsidR="00161D3B" w:rsidRPr="0080050C">
        <w:t>. Select this to switch</w:t>
      </w:r>
      <w:r w:rsidR="0086001C" w:rsidRPr="0080050C">
        <w:t xml:space="preserve"> </w:t>
      </w:r>
      <w:r w:rsidR="00161D3B" w:rsidRPr="0080050C">
        <w:t>on and off as required.</w:t>
      </w:r>
      <w:r w:rsidR="00A7197B" w:rsidRPr="0080050C">
        <w:t xml:space="preserve"> This operation can </w:t>
      </w:r>
      <w:r w:rsidR="00591BCE" w:rsidRPr="0080050C">
        <w:t>take some time</w:t>
      </w:r>
      <w:r w:rsidR="00795F48" w:rsidRPr="0080050C">
        <w:t xml:space="preserve">, especially during </w:t>
      </w:r>
      <w:r w:rsidR="00DF0191" w:rsidRPr="0080050C">
        <w:t>the Pausing action.</w:t>
      </w:r>
    </w:p>
    <w:p w14:paraId="45E3E601" w14:textId="21E86E8B" w:rsidR="00A25C39" w:rsidRPr="0080050C" w:rsidRDefault="00461A0D" w:rsidP="00192FA0">
      <w:pPr>
        <w:pStyle w:val="ListParagraph"/>
        <w:jc w:val="center"/>
      </w:pPr>
      <w:r>
        <w:drawing>
          <wp:inline distT="0" distB="0" distL="0" distR="0" wp14:anchorId="438F719A" wp14:editId="26731979">
            <wp:extent cx="5644710" cy="1591752"/>
            <wp:effectExtent l="0" t="0" r="0" b="8890"/>
            <wp:docPr id="676689048" name="Picture 1215095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4"/>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44710" cy="1591752"/>
                    </a:xfrm>
                    <a:prstGeom prst="rect">
                      <a:avLst/>
                    </a:prstGeom>
                  </pic:spPr>
                </pic:pic>
              </a:graphicData>
            </a:graphic>
          </wp:inline>
        </w:drawing>
      </w:r>
    </w:p>
    <w:p w14:paraId="312F4A92" w14:textId="77777777" w:rsidR="00D54F8E" w:rsidRPr="0080050C" w:rsidRDefault="00D54F8E" w:rsidP="00192FA0">
      <w:pPr>
        <w:pStyle w:val="ListParagraph"/>
        <w:jc w:val="center"/>
      </w:pPr>
    </w:p>
    <w:p w14:paraId="274E6D70" w14:textId="0BD11DA1" w:rsidR="00C75215" w:rsidRPr="0080050C" w:rsidRDefault="00C75215">
      <w:pPr>
        <w:pStyle w:val="Heading4"/>
      </w:pPr>
      <w:r w:rsidRPr="0080050C">
        <w:t xml:space="preserve">How to enable/disable </w:t>
      </w:r>
      <w:r w:rsidR="00BF42B2" w:rsidRPr="0080050C">
        <w:t>Synapse Analytics</w:t>
      </w:r>
      <w:r w:rsidRPr="0080050C">
        <w:t xml:space="preserve"> via ADF</w:t>
      </w:r>
    </w:p>
    <w:p w14:paraId="13CD9811" w14:textId="77777777" w:rsidR="00444639" w:rsidRPr="0080050C" w:rsidRDefault="00FF497A" w:rsidP="00192FA0">
      <w:r w:rsidRPr="0080050C">
        <w:t xml:space="preserve">A pipeline </w:t>
      </w:r>
      <w:r w:rsidR="00560D9C" w:rsidRPr="0080050C">
        <w:t xml:space="preserve">is provided within the ADF solution that allows the </w:t>
      </w:r>
      <w:r w:rsidR="00BF3656" w:rsidRPr="0080050C">
        <w:t xml:space="preserve">ADW to be paused and resumed, which can in turn be used to automate </w:t>
      </w:r>
      <w:r w:rsidR="00C36A85" w:rsidRPr="0080050C">
        <w:t>this functionality</w:t>
      </w:r>
      <w:r w:rsidR="00714C74" w:rsidRPr="0080050C">
        <w:t xml:space="preserve">. </w:t>
      </w:r>
    </w:p>
    <w:p w14:paraId="4F231DA6" w14:textId="6ABEB8B9" w:rsidR="00FF497A" w:rsidRPr="0080050C" w:rsidRDefault="00661E16" w:rsidP="003C3E01">
      <w:pPr>
        <w:pStyle w:val="ListParagraph"/>
        <w:numPr>
          <w:ilvl w:val="0"/>
          <w:numId w:val="25"/>
        </w:numPr>
      </w:pPr>
      <w:r w:rsidRPr="0080050C">
        <w:t>N</w:t>
      </w:r>
      <w:r w:rsidR="00714C74" w:rsidRPr="0080050C">
        <w:t xml:space="preserve">avigate to the </w:t>
      </w:r>
      <w:r w:rsidR="00C57E06" w:rsidRPr="0080050C">
        <w:t>“</w:t>
      </w:r>
      <w:r w:rsidR="006D6485" w:rsidRPr="0080050C">
        <w:t>Author</w:t>
      </w:r>
      <w:r w:rsidR="00C57E06" w:rsidRPr="0080050C">
        <w:t>”</w:t>
      </w:r>
      <w:r w:rsidR="006D6485" w:rsidRPr="0080050C">
        <w:t xml:space="preserve"> page</w:t>
      </w:r>
      <w:r w:rsidR="008826CB" w:rsidRPr="0080050C">
        <w:t>.</w:t>
      </w:r>
    </w:p>
    <w:p w14:paraId="57CCDD1B" w14:textId="27929AA0" w:rsidR="006D6485" w:rsidRPr="0080050C" w:rsidRDefault="00BB5566" w:rsidP="003C3E01">
      <w:pPr>
        <w:pStyle w:val="ListParagraph"/>
        <w:numPr>
          <w:ilvl w:val="0"/>
          <w:numId w:val="25"/>
        </w:numPr>
      </w:pPr>
      <w:r w:rsidRPr="0080050C">
        <w:t xml:space="preserve">Select the </w:t>
      </w:r>
      <w:r w:rsidR="003D619A" w:rsidRPr="0080050C">
        <w:t>‘</w:t>
      </w:r>
      <w:r w:rsidR="00C0325B" w:rsidRPr="0080050C">
        <w:t>PL_</w:t>
      </w:r>
      <w:r w:rsidR="00341E2E" w:rsidRPr="0080050C">
        <w:t>ChangeSynapseAnalyticsState</w:t>
      </w:r>
      <w:r w:rsidR="003D619A" w:rsidRPr="0080050C">
        <w:t>’</w:t>
      </w:r>
      <w:r w:rsidR="00886591" w:rsidRPr="0080050C">
        <w:t xml:space="preserve"> pipeline from the ‘Management’ </w:t>
      </w:r>
      <w:r w:rsidR="00E231E5" w:rsidRPr="0080050C">
        <w:t>folder</w:t>
      </w:r>
      <w:r w:rsidR="000A5B2C" w:rsidRPr="0080050C">
        <w:t xml:space="preserve">. </w:t>
      </w:r>
      <w:r w:rsidR="00020FC4" w:rsidRPr="0080050C">
        <w:t xml:space="preserve">The </w:t>
      </w:r>
      <w:r w:rsidR="00402580" w:rsidRPr="0080050C">
        <w:t>pipeline</w:t>
      </w:r>
      <w:r w:rsidR="00F116A7" w:rsidRPr="0080050C">
        <w:t xml:space="preserve"> can be </w:t>
      </w:r>
      <w:r w:rsidR="00C37E32" w:rsidRPr="0080050C">
        <w:t>split</w:t>
      </w:r>
      <w:r w:rsidR="00F116A7" w:rsidRPr="0080050C">
        <w:t xml:space="preserve"> in</w:t>
      </w:r>
      <w:r w:rsidR="00A5253B">
        <w:t>to</w:t>
      </w:r>
      <w:r w:rsidR="00F116A7" w:rsidRPr="0080050C">
        <w:t xml:space="preserve"> two </w:t>
      </w:r>
      <w:r w:rsidR="00402580" w:rsidRPr="0080050C">
        <w:t xml:space="preserve">logical </w:t>
      </w:r>
      <w:r w:rsidR="00F116A7" w:rsidRPr="0080050C">
        <w:t>parts</w:t>
      </w:r>
      <w:r w:rsidR="00402580" w:rsidRPr="0080050C">
        <w:t>.</w:t>
      </w:r>
      <w:r w:rsidR="00F116A7" w:rsidRPr="0080050C">
        <w:t xml:space="preserve"> </w:t>
      </w:r>
      <w:r w:rsidR="00402580" w:rsidRPr="0080050C">
        <w:t>T</w:t>
      </w:r>
      <w:r w:rsidR="00F116A7" w:rsidRPr="0080050C">
        <w:t xml:space="preserve">he first </w:t>
      </w:r>
      <w:r w:rsidR="00B46137" w:rsidRPr="0080050C">
        <w:t>obtain</w:t>
      </w:r>
      <w:r w:rsidR="00402580" w:rsidRPr="0080050C">
        <w:t>s</w:t>
      </w:r>
      <w:r w:rsidR="00B46137" w:rsidRPr="0080050C">
        <w:t xml:space="preserve"> the </w:t>
      </w:r>
      <w:r w:rsidR="003C4F0A" w:rsidRPr="0080050C">
        <w:t xml:space="preserve">required parameters to </w:t>
      </w:r>
      <w:r w:rsidR="00190E4A" w:rsidRPr="0080050C">
        <w:t xml:space="preserve">perform </w:t>
      </w:r>
      <w:r w:rsidR="00044DF1" w:rsidRPr="0080050C">
        <w:t>this task</w:t>
      </w:r>
      <w:r w:rsidR="0046781A" w:rsidRPr="0080050C">
        <w:t xml:space="preserve"> and </w:t>
      </w:r>
      <w:r w:rsidR="007C60FD" w:rsidRPr="0080050C">
        <w:t xml:space="preserve">the </w:t>
      </w:r>
      <w:r w:rsidR="00B555CB" w:rsidRPr="0080050C">
        <w:t>second perform</w:t>
      </w:r>
      <w:r w:rsidR="00402580" w:rsidRPr="0080050C">
        <w:t>s</w:t>
      </w:r>
      <w:r w:rsidR="00B555CB" w:rsidRPr="0080050C">
        <w:t xml:space="preserve"> </w:t>
      </w:r>
      <w:r w:rsidR="00402580" w:rsidRPr="0080050C">
        <w:t>a</w:t>
      </w:r>
      <w:r w:rsidR="00B555CB" w:rsidRPr="0080050C">
        <w:t xml:space="preserve"> Web API call to switch the </w:t>
      </w:r>
      <w:r w:rsidR="00C823AD" w:rsidRPr="0080050C">
        <w:t>Synapse Analytics</w:t>
      </w:r>
      <w:r w:rsidR="006B37A1" w:rsidRPr="0080050C">
        <w:t xml:space="preserve"> on and off.</w:t>
      </w:r>
      <w:r w:rsidR="00C823AD" w:rsidRPr="0080050C">
        <w:t xml:space="preserve"> </w:t>
      </w:r>
      <w:r w:rsidR="00070B1D" w:rsidRPr="0080050C">
        <w:t xml:space="preserve">It also validates the current status and does not </w:t>
      </w:r>
      <w:r w:rsidR="00070B1D" w:rsidRPr="0080050C">
        <w:lastRenderedPageBreak/>
        <w:t xml:space="preserve">perform an action if </w:t>
      </w:r>
      <w:r w:rsidR="00A903E5" w:rsidRPr="0080050C">
        <w:t xml:space="preserve">what is </w:t>
      </w:r>
      <w:r w:rsidR="00DE244F" w:rsidRPr="0080050C">
        <w:t xml:space="preserve">required is already in place (eg. trying to pause </w:t>
      </w:r>
      <w:r w:rsidR="00505C90" w:rsidRPr="0080050C">
        <w:t>Synapse Analytics when it is already paused).</w:t>
      </w:r>
    </w:p>
    <w:p w14:paraId="05081C77" w14:textId="77777777" w:rsidR="0083514D" w:rsidRPr="0080050C" w:rsidRDefault="0083514D" w:rsidP="0083514D">
      <w:pPr>
        <w:pStyle w:val="ListParagraph"/>
      </w:pPr>
    </w:p>
    <w:p w14:paraId="1A5223E0" w14:textId="2338B455" w:rsidR="00AD1F90" w:rsidRPr="0080050C" w:rsidRDefault="009D7A0E" w:rsidP="00192FA0">
      <w:pPr>
        <w:pStyle w:val="ListParagraph"/>
        <w:jc w:val="center"/>
      </w:pPr>
      <w:r>
        <w:drawing>
          <wp:inline distT="0" distB="0" distL="0" distR="0" wp14:anchorId="70C27C9C" wp14:editId="61027F4D">
            <wp:extent cx="5625887" cy="2250354"/>
            <wp:effectExtent l="0" t="0" r="0" b="0"/>
            <wp:docPr id="159176156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625887" cy="2250354"/>
                    </a:xfrm>
                    <a:prstGeom prst="rect">
                      <a:avLst/>
                    </a:prstGeom>
                  </pic:spPr>
                </pic:pic>
              </a:graphicData>
            </a:graphic>
          </wp:inline>
        </w:drawing>
      </w:r>
    </w:p>
    <w:p w14:paraId="516AF612" w14:textId="77777777" w:rsidR="0083514D" w:rsidRPr="0080050C" w:rsidRDefault="0083514D" w:rsidP="0083514D">
      <w:pPr>
        <w:pStyle w:val="ListParagraph"/>
      </w:pPr>
    </w:p>
    <w:p w14:paraId="0ECB6CD7" w14:textId="0AD5B66F" w:rsidR="00A533A1" w:rsidRPr="0080050C" w:rsidRDefault="0049726F" w:rsidP="00D527FC">
      <w:pPr>
        <w:pStyle w:val="ListParagraph"/>
        <w:numPr>
          <w:ilvl w:val="0"/>
          <w:numId w:val="25"/>
        </w:numPr>
        <w:jc w:val="left"/>
      </w:pPr>
      <w:r w:rsidRPr="0080050C">
        <w:t>While staying in</w:t>
      </w:r>
      <w:r w:rsidR="00A533A1" w:rsidRPr="0080050C">
        <w:t xml:space="preserve"> the</w:t>
      </w:r>
      <w:r w:rsidRPr="0080050C">
        <w:t xml:space="preserve"> Author tab (1) c</w:t>
      </w:r>
      <w:r w:rsidR="00EB1A8E" w:rsidRPr="0080050C">
        <w:t xml:space="preserve">heck the </w:t>
      </w:r>
      <w:r w:rsidR="008215C0" w:rsidRPr="0080050C">
        <w:t xml:space="preserve">PL_ChangeSynapseAnlyticsState(2) </w:t>
      </w:r>
      <w:r w:rsidR="00582AA2" w:rsidRPr="0080050C">
        <w:t>pipeline</w:t>
      </w:r>
      <w:r w:rsidR="00E927DA" w:rsidRPr="0080050C">
        <w:t>’s</w:t>
      </w:r>
      <w:r w:rsidR="00582AA2" w:rsidRPr="0080050C">
        <w:t xml:space="preserve"> </w:t>
      </w:r>
      <w:r w:rsidR="00775FBC" w:rsidRPr="0080050C">
        <w:t>variable</w:t>
      </w:r>
      <w:r w:rsidR="00591829" w:rsidRPr="0080050C">
        <w:t xml:space="preserve"> (4)</w:t>
      </w:r>
      <w:r w:rsidR="00EB1A8E" w:rsidRPr="0080050C">
        <w:t xml:space="preserve"> </w:t>
      </w:r>
      <w:r w:rsidR="00D527FC" w:rsidRPr="0080050C">
        <w:t xml:space="preserve">called “KeyVaultName” </w:t>
      </w:r>
      <w:r w:rsidR="00EB1A8E" w:rsidRPr="0080050C">
        <w:t xml:space="preserve">to </w:t>
      </w:r>
      <w:r w:rsidR="00C3013C" w:rsidRPr="0080050C">
        <w:t xml:space="preserve">ensure that it </w:t>
      </w:r>
      <w:r w:rsidR="008A4BE8" w:rsidRPr="0080050C">
        <w:t xml:space="preserve">has </w:t>
      </w:r>
      <w:r w:rsidR="00A533A1" w:rsidRPr="0080050C">
        <w:t xml:space="preserve">the correct </w:t>
      </w:r>
      <w:r w:rsidR="005438F8" w:rsidRPr="0080050C">
        <w:t xml:space="preserve">name of the key </w:t>
      </w:r>
      <w:r w:rsidR="00A45737" w:rsidRPr="0080050C">
        <w:t xml:space="preserve">vault </w:t>
      </w:r>
      <w:r w:rsidR="00A32F2D" w:rsidRPr="0080050C">
        <w:t>as deployed in resource group</w:t>
      </w:r>
      <w:r w:rsidR="00D527FC" w:rsidRPr="0080050C">
        <w:t>. I</w:t>
      </w:r>
      <w:r w:rsidR="00712321" w:rsidRPr="0080050C">
        <w:t xml:space="preserve">n </w:t>
      </w:r>
      <w:r w:rsidR="00D527FC" w:rsidRPr="0080050C">
        <w:t xml:space="preserve">this </w:t>
      </w:r>
      <w:r w:rsidR="00F6591D" w:rsidRPr="0080050C">
        <w:t xml:space="preserve">example the </w:t>
      </w:r>
      <w:r w:rsidR="00D527FC" w:rsidRPr="0080050C">
        <w:t xml:space="preserve">variable </w:t>
      </w:r>
      <w:r w:rsidR="00F6591D" w:rsidRPr="0080050C">
        <w:t xml:space="preserve">has the </w:t>
      </w:r>
      <w:r w:rsidR="00D527FC" w:rsidRPr="0080050C">
        <w:t xml:space="preserve">value of </w:t>
      </w:r>
      <w:r w:rsidR="00730327" w:rsidRPr="0080050C">
        <w:t>“quickstart</w:t>
      </w:r>
      <w:r w:rsidR="00712321" w:rsidRPr="0080050C">
        <w:t>kvweudev</w:t>
      </w:r>
      <w:r w:rsidR="00730327" w:rsidRPr="0080050C">
        <w:t>”</w:t>
      </w:r>
      <w:r w:rsidR="00236CAC" w:rsidRPr="0080050C">
        <w:t>. This</w:t>
      </w:r>
      <w:r w:rsidR="000C7132" w:rsidRPr="0080050C">
        <w:t xml:space="preserve"> </w:t>
      </w:r>
      <w:r w:rsidR="00D527FC" w:rsidRPr="0080050C">
        <w:t xml:space="preserve">update </w:t>
      </w:r>
      <w:r w:rsidR="00236CAC" w:rsidRPr="0080050C">
        <w:t xml:space="preserve">should be </w:t>
      </w:r>
      <w:r w:rsidR="00480696" w:rsidRPr="0080050C">
        <w:t xml:space="preserve">performed </w:t>
      </w:r>
      <w:r w:rsidR="00F6085D" w:rsidRPr="0080050C">
        <w:t>as a post</w:t>
      </w:r>
      <w:r w:rsidR="00480696" w:rsidRPr="0080050C">
        <w:t xml:space="preserve"> deployment </w:t>
      </w:r>
      <w:r w:rsidR="007C2D38" w:rsidRPr="0080050C">
        <w:t>action</w:t>
      </w:r>
      <w:r w:rsidR="00480696" w:rsidRPr="0080050C">
        <w:t>, however if the value is incorrect</w:t>
      </w:r>
      <w:r w:rsidR="00900FBC" w:rsidRPr="0080050C">
        <w:t>,</w:t>
      </w:r>
      <w:r w:rsidR="00480696" w:rsidRPr="0080050C">
        <w:t xml:space="preserve"> it </w:t>
      </w:r>
      <w:r w:rsidR="00D527FC" w:rsidRPr="0080050C">
        <w:t>need</w:t>
      </w:r>
      <w:r w:rsidR="00C775AF" w:rsidRPr="0080050C">
        <w:t>s</w:t>
      </w:r>
      <w:r w:rsidR="00480696" w:rsidRPr="0080050C">
        <w:t xml:space="preserve"> to </w:t>
      </w:r>
      <w:r w:rsidR="00D527FC" w:rsidRPr="0080050C">
        <w:t xml:space="preserve">be </w:t>
      </w:r>
      <w:r w:rsidR="0028315F" w:rsidRPr="0080050C">
        <w:t>updated</w:t>
      </w:r>
      <w:r w:rsidR="00C44749" w:rsidRPr="0080050C">
        <w:t xml:space="preserve"> and</w:t>
      </w:r>
      <w:r w:rsidR="00704D93" w:rsidRPr="0080050C">
        <w:t xml:space="preserve"> ADF </w:t>
      </w:r>
      <w:r w:rsidR="00D527FC" w:rsidRPr="0080050C">
        <w:t>need</w:t>
      </w:r>
      <w:r w:rsidR="001D6816">
        <w:t>s</w:t>
      </w:r>
      <w:r w:rsidR="00D527FC" w:rsidRPr="0080050C">
        <w:t xml:space="preserve"> to be </w:t>
      </w:r>
      <w:r w:rsidRPr="0080050C">
        <w:t>publish</w:t>
      </w:r>
      <w:r w:rsidR="00D527FC" w:rsidRPr="0080050C">
        <w:t>ed (5).</w:t>
      </w:r>
    </w:p>
    <w:p w14:paraId="709E25E0" w14:textId="2D1B2230" w:rsidR="00B24D8C" w:rsidRPr="0080050C" w:rsidRDefault="00F971EE" w:rsidP="00A533A1">
      <w:pPr>
        <w:pStyle w:val="ListParagraph"/>
        <w:jc w:val="left"/>
      </w:pPr>
      <w:r>
        <w:drawing>
          <wp:inline distT="0" distB="0" distL="0" distR="0" wp14:anchorId="6CD740B1" wp14:editId="67B4749A">
            <wp:extent cx="5657132" cy="2902057"/>
            <wp:effectExtent l="0" t="0" r="1270" b="0"/>
            <wp:docPr id="360621007" name="Picture 1215095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57132" cy="2902057"/>
                    </a:xfrm>
                    <a:prstGeom prst="rect">
                      <a:avLst/>
                    </a:prstGeom>
                  </pic:spPr>
                </pic:pic>
              </a:graphicData>
            </a:graphic>
          </wp:inline>
        </w:drawing>
      </w:r>
    </w:p>
    <w:p w14:paraId="04FB5A1E" w14:textId="77777777" w:rsidR="00A533A1" w:rsidRPr="0080050C" w:rsidRDefault="00A533A1" w:rsidP="00A533A1">
      <w:pPr>
        <w:pStyle w:val="ListParagraph"/>
        <w:jc w:val="left"/>
      </w:pPr>
    </w:p>
    <w:p w14:paraId="6BC16849" w14:textId="3D815A1E" w:rsidR="00FC6726" w:rsidRPr="0080050C" w:rsidRDefault="00E836C4" w:rsidP="003C3E01">
      <w:pPr>
        <w:pStyle w:val="ListParagraph"/>
        <w:numPr>
          <w:ilvl w:val="0"/>
          <w:numId w:val="25"/>
        </w:numPr>
      </w:pPr>
      <w:r w:rsidRPr="0080050C">
        <w:t>To start executing</w:t>
      </w:r>
      <w:r w:rsidR="00804420" w:rsidRPr="0080050C">
        <w:t xml:space="preserve"> </w:t>
      </w:r>
      <w:r w:rsidR="00D20D50" w:rsidRPr="0080050C">
        <w:t xml:space="preserve">the </w:t>
      </w:r>
      <w:r w:rsidR="00D527FC" w:rsidRPr="0080050C">
        <w:t>“</w:t>
      </w:r>
      <w:r w:rsidR="00C0325B" w:rsidRPr="0080050C">
        <w:t>PL_</w:t>
      </w:r>
      <w:r w:rsidR="000811DD" w:rsidRPr="0080050C">
        <w:t>ChangeSynapseAnalyticsState</w:t>
      </w:r>
      <w:r w:rsidR="00D527FC" w:rsidRPr="0080050C">
        <w:t>”</w:t>
      </w:r>
      <w:r w:rsidR="00421EF2" w:rsidRPr="0080050C">
        <w:t xml:space="preserve">, </w:t>
      </w:r>
      <w:r w:rsidR="006E6FB1" w:rsidRPr="0080050C">
        <w:t xml:space="preserve">select </w:t>
      </w:r>
      <w:r w:rsidR="00D527FC" w:rsidRPr="0080050C">
        <w:t>“</w:t>
      </w:r>
      <w:r w:rsidR="006E6FB1" w:rsidRPr="0080050C">
        <w:t>Trigger</w:t>
      </w:r>
      <w:r w:rsidR="00D527FC" w:rsidRPr="0080050C">
        <w:t>”</w:t>
      </w:r>
      <w:r w:rsidR="006E6FB1" w:rsidRPr="0080050C">
        <w:t xml:space="preserve"> and then </w:t>
      </w:r>
      <w:r w:rsidR="00D527FC" w:rsidRPr="0080050C">
        <w:t>“</w:t>
      </w:r>
      <w:r w:rsidR="006E6FB1" w:rsidRPr="0080050C">
        <w:t>Trigger now</w:t>
      </w:r>
      <w:r w:rsidR="00D527FC" w:rsidRPr="0080050C">
        <w:t>”</w:t>
      </w:r>
      <w:r w:rsidR="006E6FB1" w:rsidRPr="0080050C">
        <w:t xml:space="preserve"> from the drop down menu</w:t>
      </w:r>
      <w:r w:rsidR="00A500BA" w:rsidRPr="0080050C">
        <w:t>.</w:t>
      </w:r>
      <w:r w:rsidR="00A722E8" w:rsidRPr="0080050C">
        <w:t xml:space="preserve"> From here, the parameter </w:t>
      </w:r>
      <w:r w:rsidR="00D527FC" w:rsidRPr="0080050C">
        <w:t>“</w:t>
      </w:r>
      <w:r w:rsidR="00A722E8" w:rsidRPr="0080050C">
        <w:t>Action</w:t>
      </w:r>
      <w:r w:rsidR="00D527FC" w:rsidRPr="0080050C">
        <w:t>”</w:t>
      </w:r>
      <w:r w:rsidR="00A722E8" w:rsidRPr="0080050C">
        <w:t xml:space="preserve"> should be pro</w:t>
      </w:r>
      <w:r w:rsidR="00D34BFB" w:rsidRPr="0080050C">
        <w:t xml:space="preserve">vided, which can take the values </w:t>
      </w:r>
      <w:r w:rsidR="00D527FC" w:rsidRPr="0080050C">
        <w:t>“</w:t>
      </w:r>
      <w:r w:rsidR="00CB422C" w:rsidRPr="0080050C">
        <w:t>resume</w:t>
      </w:r>
      <w:r w:rsidR="00D527FC" w:rsidRPr="0080050C">
        <w:t>”</w:t>
      </w:r>
      <w:r w:rsidR="00567ABC" w:rsidRPr="0080050C">
        <w:t xml:space="preserve"> (to turn Synapse Analytics on)</w:t>
      </w:r>
      <w:r w:rsidR="00CB422C" w:rsidRPr="0080050C">
        <w:t xml:space="preserve"> and </w:t>
      </w:r>
      <w:r w:rsidR="00D527FC" w:rsidRPr="0080050C">
        <w:t>“</w:t>
      </w:r>
      <w:r w:rsidR="00CB422C" w:rsidRPr="0080050C">
        <w:t>pause</w:t>
      </w:r>
      <w:r w:rsidR="00D527FC" w:rsidRPr="0080050C">
        <w:t>”</w:t>
      </w:r>
      <w:r w:rsidR="00567ABC" w:rsidRPr="0080050C">
        <w:t xml:space="preserve"> (to turn Synapse Analytics off.)</w:t>
      </w:r>
      <w:r w:rsidR="00B640C6" w:rsidRPr="0080050C">
        <w:t xml:space="preserve"> </w:t>
      </w:r>
      <w:r w:rsidRPr="0080050C">
        <w:t>Finally,</w:t>
      </w:r>
      <w:r w:rsidR="003E6245" w:rsidRPr="0080050C">
        <w:t xml:space="preserve"> select the </w:t>
      </w:r>
      <w:r w:rsidR="00D527FC" w:rsidRPr="0080050C">
        <w:t>“</w:t>
      </w:r>
      <w:r w:rsidR="003E6245" w:rsidRPr="0080050C">
        <w:t>Finish</w:t>
      </w:r>
      <w:r w:rsidR="00D527FC" w:rsidRPr="0080050C">
        <w:t>”</w:t>
      </w:r>
      <w:r w:rsidR="003E6245" w:rsidRPr="0080050C">
        <w:t xml:space="preserve"> button.</w:t>
      </w:r>
    </w:p>
    <w:p w14:paraId="7E767F74" w14:textId="37BB3B4F" w:rsidR="00665A56" w:rsidRPr="0080050C" w:rsidRDefault="00665A56" w:rsidP="00665A56">
      <w:pPr>
        <w:pStyle w:val="ListParagraph"/>
      </w:pPr>
      <w:r w:rsidRPr="0080050C">
        <w:lastRenderedPageBreak/>
        <w:drawing>
          <wp:inline distT="0" distB="0" distL="0" distR="0" wp14:anchorId="24DF1546" wp14:editId="1D3FF486">
            <wp:extent cx="3404293" cy="1552575"/>
            <wp:effectExtent l="0" t="0" r="5715" b="0"/>
            <wp:docPr id="5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4F8F42F3" w14:textId="457CF578" w:rsidR="00F555F7" w:rsidRPr="0080050C" w:rsidRDefault="00F555F7" w:rsidP="00192FA0">
      <w:pPr>
        <w:pStyle w:val="ListParagraph"/>
        <w:jc w:val="center"/>
      </w:pPr>
    </w:p>
    <w:p w14:paraId="10DF6ED4" w14:textId="04EA8E4C" w:rsidR="0089491E" w:rsidRPr="0080050C" w:rsidRDefault="003E6245" w:rsidP="0089491E">
      <w:pPr>
        <w:pStyle w:val="ListParagraph"/>
        <w:numPr>
          <w:ilvl w:val="0"/>
          <w:numId w:val="25"/>
        </w:numPr>
      </w:pPr>
      <w:r w:rsidRPr="0080050C">
        <w:t xml:space="preserve">This </w:t>
      </w:r>
      <w:r w:rsidR="006D4F50" w:rsidRPr="0080050C">
        <w:t xml:space="preserve">pipeline </w:t>
      </w:r>
      <w:r w:rsidRPr="0080050C">
        <w:t xml:space="preserve">can be </w:t>
      </w:r>
      <w:r w:rsidR="006D4F50" w:rsidRPr="0080050C">
        <w:t>automated by adding</w:t>
      </w:r>
      <w:r w:rsidRPr="0080050C">
        <w:t xml:space="preserve"> time triggers, as described in section </w:t>
      </w:r>
      <w:r w:rsidR="00665A56" w:rsidRPr="0080050C">
        <w:t>“</w:t>
      </w:r>
      <w:r w:rsidR="00E04DC7" w:rsidRPr="0080050C">
        <w:t>How to add a Time Trigger to the solution</w:t>
      </w:r>
      <w:r w:rsidR="00665A56" w:rsidRPr="0080050C">
        <w:t>”</w:t>
      </w:r>
      <w:r w:rsidR="00F60770" w:rsidRPr="0080050C">
        <w:t xml:space="preserve">. This is useful in terms of </w:t>
      </w:r>
      <w:r w:rsidR="00E04593" w:rsidRPr="0080050C">
        <w:t xml:space="preserve">efficiency and to </w:t>
      </w:r>
      <w:r w:rsidR="006E2DA8" w:rsidRPr="0080050C">
        <w:t>avoid</w:t>
      </w:r>
      <w:r w:rsidR="00E04593" w:rsidRPr="0080050C">
        <w:t xml:space="preserve"> unnecessar</w:t>
      </w:r>
      <w:r w:rsidR="00EB20D9" w:rsidRPr="0080050C">
        <w:t>y</w:t>
      </w:r>
      <w:r w:rsidR="00E04593" w:rsidRPr="0080050C">
        <w:t xml:space="preserve"> costs</w:t>
      </w:r>
      <w:r w:rsidR="00174315" w:rsidRPr="0080050C">
        <w:t>.</w:t>
      </w:r>
    </w:p>
    <w:p w14:paraId="5C518DD8" w14:textId="77777777" w:rsidR="00BC04C7" w:rsidRPr="0080050C" w:rsidRDefault="00BC04C7" w:rsidP="00BC04C7">
      <w:pPr>
        <w:pStyle w:val="ListParagraph"/>
      </w:pPr>
    </w:p>
    <w:p w14:paraId="1D9656B5" w14:textId="004FCDC3" w:rsidR="005244CB" w:rsidRPr="0080050C" w:rsidRDefault="005970CC" w:rsidP="006D4F50">
      <w:pPr>
        <w:pStyle w:val="Heading4"/>
      </w:pPr>
      <w:r w:rsidRPr="0080050C">
        <w:t>How to enable/di</w:t>
      </w:r>
      <w:r w:rsidR="002B1345" w:rsidRPr="0080050C">
        <w:t>s</w:t>
      </w:r>
      <w:r w:rsidRPr="0080050C">
        <w:t>able ADF triggers</w:t>
      </w:r>
    </w:p>
    <w:p w14:paraId="63B67F82" w14:textId="004FCDC3" w:rsidR="004D4E4E" w:rsidRPr="0080050C" w:rsidRDefault="004D4E4E" w:rsidP="003C3E01">
      <w:pPr>
        <w:pStyle w:val="ListParagraph"/>
        <w:numPr>
          <w:ilvl w:val="0"/>
          <w:numId w:val="42"/>
        </w:numPr>
      </w:pPr>
      <w:r w:rsidRPr="0080050C">
        <w:t xml:space="preserve">Select the ‘Trigger’ button and </w:t>
      </w:r>
      <w:r w:rsidR="008348DD" w:rsidRPr="0080050C">
        <w:t>then</w:t>
      </w:r>
      <w:r w:rsidRPr="0080050C">
        <w:t xml:space="preserve"> ‘New/Edit’ option.</w:t>
      </w:r>
      <w:r>
        <w:drawing>
          <wp:inline distT="0" distB="0" distL="0" distR="0" wp14:anchorId="4971CCFE" wp14:editId="46A29FD0">
            <wp:extent cx="5681405" cy="2080647"/>
            <wp:effectExtent l="0" t="0" r="0" b="0"/>
            <wp:docPr id="1519866363"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5681405" cy="2080647"/>
                    </a:xfrm>
                    <a:prstGeom prst="rect">
                      <a:avLst/>
                    </a:prstGeom>
                  </pic:spPr>
                </pic:pic>
              </a:graphicData>
            </a:graphic>
          </wp:inline>
        </w:drawing>
      </w:r>
    </w:p>
    <w:p w14:paraId="26693F82" w14:textId="60E63EFC" w:rsidR="00883CF6" w:rsidRPr="0080050C" w:rsidRDefault="00D653E6" w:rsidP="003C3E01">
      <w:pPr>
        <w:pStyle w:val="ListParagraph"/>
        <w:numPr>
          <w:ilvl w:val="0"/>
          <w:numId w:val="42"/>
        </w:numPr>
      </w:pPr>
      <w:r w:rsidRPr="0080050C">
        <w:t xml:space="preserve">Select the trigger to be </w:t>
      </w:r>
      <w:r w:rsidR="007527AF" w:rsidRPr="0080050C">
        <w:t xml:space="preserve">enabled/disabled. </w:t>
      </w:r>
      <w:r w:rsidR="00990B50" w:rsidRPr="0080050C">
        <w:t xml:space="preserve">From here, the menu option </w:t>
      </w:r>
      <w:r w:rsidR="00E954AA" w:rsidRPr="0080050C">
        <w:t xml:space="preserve">‘Activated’ can be used to define if the trigger will be used or not. </w:t>
      </w:r>
      <w:r w:rsidR="000E6028" w:rsidRPr="0080050C">
        <w:t>Select the appropriate option, then select ‘OK’.</w:t>
      </w:r>
      <w:r w:rsidR="6132C0CE" w:rsidRPr="0080050C">
        <w:t xml:space="preserve"> </w:t>
      </w:r>
      <w:r w:rsidR="003A3122" w:rsidRPr="0080050C">
        <w:t xml:space="preserve">Following this, complete the parameters page as appropriate and then </w:t>
      </w:r>
      <w:r w:rsidR="00C11015" w:rsidRPr="0080050C">
        <w:t>click save</w:t>
      </w:r>
      <w:r w:rsidR="00D962F4" w:rsidRPr="0080050C">
        <w:t>.</w:t>
      </w:r>
      <w:r w:rsidR="00C11015" w:rsidRPr="0080050C">
        <w:t xml:space="preserve"> </w:t>
      </w:r>
    </w:p>
    <w:p w14:paraId="2AA40654" w14:textId="1DED1722" w:rsidR="00C450B1" w:rsidRPr="0080050C" w:rsidRDefault="00883CF6" w:rsidP="003C3E01">
      <w:pPr>
        <w:pStyle w:val="ListParagraph"/>
        <w:numPr>
          <w:ilvl w:val="0"/>
          <w:numId w:val="42"/>
        </w:numPr>
        <w:spacing w:after="200" w:line="276" w:lineRule="auto"/>
      </w:pPr>
      <w:r w:rsidRPr="0080050C">
        <w:t>Finally,</w:t>
      </w:r>
      <w:r w:rsidR="000F6432" w:rsidRPr="0080050C">
        <w:t xml:space="preserve"> </w:t>
      </w:r>
      <w:r w:rsidR="00982CB2" w:rsidRPr="0080050C">
        <w:t xml:space="preserve">select the </w:t>
      </w:r>
      <w:r w:rsidR="000F6432" w:rsidRPr="0080050C">
        <w:t xml:space="preserve">Publish button to apply </w:t>
      </w:r>
      <w:r w:rsidR="00982CB2" w:rsidRPr="0080050C">
        <w:t xml:space="preserve">the </w:t>
      </w:r>
      <w:r w:rsidR="000F6432" w:rsidRPr="0080050C">
        <w:t xml:space="preserve">changes on the </w:t>
      </w:r>
      <w:r w:rsidR="003405D3" w:rsidRPr="0080050C">
        <w:t>deployed Azure Data Factory.</w:t>
      </w:r>
    </w:p>
    <w:p w14:paraId="7A9A3B56" w14:textId="77777777" w:rsidR="00D449EE" w:rsidRPr="0080050C" w:rsidRDefault="00D449EE" w:rsidP="00D449EE">
      <w:pPr>
        <w:pStyle w:val="Heading2"/>
      </w:pPr>
      <w:bookmarkStart w:id="92" w:name="_Toc30767807"/>
      <w:bookmarkStart w:id="93" w:name="_Hlk30777035"/>
      <w:r w:rsidRPr="0080050C">
        <w:t>Summary</w:t>
      </w:r>
      <w:bookmarkEnd w:id="92"/>
    </w:p>
    <w:p w14:paraId="20395700" w14:textId="5A2483DC" w:rsidR="0090245F" w:rsidRPr="0080050C" w:rsidRDefault="001676AA" w:rsidP="00D449EE">
      <w:r w:rsidRPr="0080050C">
        <w:t xml:space="preserve">This section covered all </w:t>
      </w:r>
      <w:r w:rsidR="002E415C" w:rsidRPr="0080050C">
        <w:t xml:space="preserve">the </w:t>
      </w:r>
      <w:r w:rsidRPr="0080050C">
        <w:t>operational subjects</w:t>
      </w:r>
      <w:r w:rsidR="0023256D" w:rsidRPr="0080050C">
        <w:t xml:space="preserve"> associated with </w:t>
      </w:r>
      <w:r w:rsidR="00C64F13">
        <w:t>Nonprofit Data Warehouse Quickstart</w:t>
      </w:r>
      <w:r w:rsidR="002E415C" w:rsidRPr="0080050C">
        <w:t>,</w:t>
      </w:r>
      <w:r w:rsidR="000736BA" w:rsidRPr="0080050C">
        <w:t xml:space="preserve"> </w:t>
      </w:r>
      <w:r w:rsidR="00E13CE7">
        <w:t>including</w:t>
      </w:r>
      <w:r w:rsidR="002E415C" w:rsidRPr="0080050C">
        <w:t xml:space="preserve"> how to </w:t>
      </w:r>
      <w:r w:rsidR="000736BA" w:rsidRPr="0080050C">
        <w:t>find the reso</w:t>
      </w:r>
      <w:r w:rsidR="001974F8" w:rsidRPr="0080050C">
        <w:t>u</w:t>
      </w:r>
      <w:r w:rsidR="000736BA" w:rsidRPr="0080050C">
        <w:t>rces</w:t>
      </w:r>
      <w:r w:rsidR="00E13CE7">
        <w:t>, deploy</w:t>
      </w:r>
      <w:r w:rsidR="002E415C" w:rsidRPr="0080050C">
        <w:t xml:space="preserve"> the solution</w:t>
      </w:r>
      <w:r w:rsidR="00E13CE7">
        <w:t>,</w:t>
      </w:r>
      <w:r w:rsidR="002E415C" w:rsidRPr="0080050C">
        <w:t xml:space="preserve"> and check </w:t>
      </w:r>
      <w:r w:rsidR="00111C6B">
        <w:t xml:space="preserve">the </w:t>
      </w:r>
      <w:r w:rsidR="005931C9" w:rsidRPr="0080050C">
        <w:t>status of the execution</w:t>
      </w:r>
      <w:r w:rsidR="001864C4" w:rsidRPr="0080050C">
        <w:t>.</w:t>
      </w:r>
      <w:r w:rsidR="00912414" w:rsidRPr="0080050C">
        <w:t xml:space="preserve"> At this stage</w:t>
      </w:r>
      <w:r w:rsidR="00111C6B">
        <w:t>,</w:t>
      </w:r>
      <w:r w:rsidR="00912414" w:rsidRPr="0080050C">
        <w:t xml:space="preserve"> </w:t>
      </w:r>
      <w:r w:rsidR="00111C6B">
        <w:t xml:space="preserve">your environment should be </w:t>
      </w:r>
      <w:r w:rsidR="00912414" w:rsidRPr="0080050C">
        <w:t>executed</w:t>
      </w:r>
      <w:r w:rsidR="0002529B" w:rsidRPr="0080050C">
        <w:t>,</w:t>
      </w:r>
      <w:r w:rsidR="00912414" w:rsidRPr="0080050C">
        <w:t xml:space="preserve"> and </w:t>
      </w:r>
      <w:r w:rsidR="00F817C2" w:rsidRPr="0080050C">
        <w:t xml:space="preserve">the </w:t>
      </w:r>
      <w:r w:rsidR="00966C73" w:rsidRPr="0080050C">
        <w:t>Power BI reports</w:t>
      </w:r>
      <w:r w:rsidR="00C85CEE" w:rsidRPr="0080050C">
        <w:t xml:space="preserve"> should be able t</w:t>
      </w:r>
      <w:r w:rsidR="00F817C2" w:rsidRPr="0080050C">
        <w:t xml:space="preserve">o refresh processed data from </w:t>
      </w:r>
      <w:r w:rsidR="0090245F" w:rsidRPr="0080050C">
        <w:t>Synapse Analytics.</w:t>
      </w:r>
    </w:p>
    <w:bookmarkEnd w:id="93"/>
    <w:p w14:paraId="33D1DB76" w14:textId="77777777" w:rsidR="0090245F" w:rsidRPr="0080050C" w:rsidRDefault="0090245F" w:rsidP="00D449EE">
      <w:r w:rsidRPr="0080050C">
        <w:br w:type="column"/>
      </w:r>
    </w:p>
    <w:p w14:paraId="06E5C96A" w14:textId="270C8795" w:rsidR="003A46E7" w:rsidRPr="0080050C" w:rsidRDefault="00B92E35" w:rsidP="00E21857">
      <w:pPr>
        <w:pStyle w:val="Heading1"/>
      </w:pPr>
      <w:bookmarkStart w:id="94" w:name="_Toc30060819"/>
      <w:bookmarkStart w:id="95" w:name="_Toc30767808"/>
      <w:r w:rsidRPr="0080050C">
        <w:t xml:space="preserve">How to </w:t>
      </w:r>
      <w:r w:rsidR="009B548D" w:rsidRPr="0080050C">
        <w:t>add your own data</w:t>
      </w:r>
      <w:bookmarkEnd w:id="94"/>
      <w:bookmarkEnd w:id="95"/>
    </w:p>
    <w:p w14:paraId="7759AF43" w14:textId="53523B95" w:rsidR="001403F4" w:rsidRPr="0080050C" w:rsidRDefault="003B14EB" w:rsidP="00153ED9">
      <w:r>
        <w:t xml:space="preserve">So far, this document provides guidance on how to use Nonprofit Data Warehouse Quickstart </w:t>
      </w:r>
      <w:r w:rsidR="00F022E5" w:rsidRPr="0080050C">
        <w:t xml:space="preserve">with example data provided alongside it. </w:t>
      </w:r>
      <w:r w:rsidR="0067606D" w:rsidRPr="0080050C">
        <w:t xml:space="preserve">However, </w:t>
      </w:r>
      <w:r w:rsidR="00242FF1">
        <w:t>the real value comes wh</w:t>
      </w:r>
      <w:r w:rsidR="00500D80">
        <w:t>en you</w:t>
      </w:r>
      <w:r w:rsidR="00E85409" w:rsidRPr="0080050C">
        <w:t xml:space="preserve"> create a data analytics solution </w:t>
      </w:r>
      <w:r w:rsidR="00500D80">
        <w:t>with relevant and critical</w:t>
      </w:r>
      <w:r w:rsidR="00324D52" w:rsidRPr="0080050C">
        <w:t xml:space="preserve"> </w:t>
      </w:r>
      <w:r w:rsidR="00500D80">
        <w:t>organizational</w:t>
      </w:r>
      <w:r w:rsidR="00500D80" w:rsidRPr="0080050C">
        <w:t xml:space="preserve"> </w:t>
      </w:r>
      <w:r w:rsidR="00324D52" w:rsidRPr="0080050C">
        <w:t>data</w:t>
      </w:r>
      <w:r w:rsidR="00500D80">
        <w:t xml:space="preserve">.  </w:t>
      </w:r>
      <w:r w:rsidR="00956ED2" w:rsidRPr="0080050C">
        <w:t>Th</w:t>
      </w:r>
      <w:r w:rsidR="00434723">
        <w:t>is</w:t>
      </w:r>
      <w:r w:rsidR="00956ED2" w:rsidRPr="0080050C">
        <w:t xml:space="preserve"> section </w:t>
      </w:r>
      <w:r w:rsidR="00434723">
        <w:t>provides</w:t>
      </w:r>
      <w:r w:rsidR="00956ED2" w:rsidRPr="0080050C">
        <w:t xml:space="preserve"> guidance on </w:t>
      </w:r>
      <w:r w:rsidR="00434723">
        <w:t>how to modify</w:t>
      </w:r>
      <w:r w:rsidR="00434723" w:rsidRPr="0080050C">
        <w:t xml:space="preserve"> </w:t>
      </w:r>
      <w:r w:rsidR="0042049A" w:rsidRPr="0080050C">
        <w:t xml:space="preserve">the </w:t>
      </w:r>
      <w:r w:rsidR="00582C0E" w:rsidRPr="0080050C">
        <w:t>architecture</w:t>
      </w:r>
      <w:r w:rsidR="00434723">
        <w:t>, example data files, and</w:t>
      </w:r>
      <w:r w:rsidR="00582C0E" w:rsidRPr="0080050C">
        <w:t xml:space="preserve"> resources </w:t>
      </w:r>
      <w:r w:rsidR="006970CF">
        <w:t xml:space="preserve">you’ve deployed </w:t>
      </w:r>
      <w:r w:rsidR="00582C0E" w:rsidRPr="0080050C">
        <w:t xml:space="preserve">to </w:t>
      </w:r>
      <w:r w:rsidR="00434723">
        <w:t>ingest</w:t>
      </w:r>
      <w:r w:rsidR="00434723" w:rsidRPr="0080050C">
        <w:t xml:space="preserve"> </w:t>
      </w:r>
      <w:r w:rsidR="00434723">
        <w:t xml:space="preserve">data relevant to your organization. </w:t>
      </w:r>
    </w:p>
    <w:p w14:paraId="714CFCF3" w14:textId="7863499D" w:rsidR="00931B2C" w:rsidRPr="0080050C" w:rsidRDefault="00E7128A" w:rsidP="00153ED9">
      <w:r>
        <w:t>First, administrators must</w:t>
      </w:r>
      <w:r w:rsidR="008A1054" w:rsidRPr="0080050C">
        <w:t xml:space="preserve"> move </w:t>
      </w:r>
      <w:r w:rsidR="007D1098" w:rsidRPr="0080050C">
        <w:t>data from</w:t>
      </w:r>
      <w:r w:rsidR="00D574C6" w:rsidRPr="0080050C">
        <w:t xml:space="preserve"> </w:t>
      </w:r>
      <w:r w:rsidR="001E1FF7" w:rsidRPr="0080050C">
        <w:t xml:space="preserve">a </w:t>
      </w:r>
      <w:r w:rsidR="00C409E6" w:rsidRPr="0080050C">
        <w:t>Blob storage data source through to the ADLS solution</w:t>
      </w:r>
      <w:r>
        <w:t xml:space="preserve"> to </w:t>
      </w:r>
      <w:r w:rsidR="00D45AEA">
        <w:t xml:space="preserve">modify the </w:t>
      </w:r>
      <w:r>
        <w:t>data</w:t>
      </w:r>
      <w:r w:rsidR="000F7222" w:rsidRPr="0080050C">
        <w:t xml:space="preserve"> ingestion process</w:t>
      </w:r>
      <w:r w:rsidR="005D22C4" w:rsidRPr="0080050C">
        <w:t xml:space="preserve">. Following this, </w:t>
      </w:r>
      <w:r w:rsidR="00B90F6D" w:rsidRPr="0080050C">
        <w:t>the changes required to take data from the ADLS solution through to the Synapse Analytics data warehousing solution’s persisted tables</w:t>
      </w:r>
      <w:r w:rsidR="00A31878" w:rsidRPr="0080050C">
        <w:t xml:space="preserve"> </w:t>
      </w:r>
      <w:r w:rsidR="001E5C7F" w:rsidRPr="0080050C">
        <w:t>has been given. These persisted table</w:t>
      </w:r>
      <w:r w:rsidR="00F13EF3" w:rsidRPr="0080050C">
        <w:t>s</w:t>
      </w:r>
      <w:r w:rsidR="001E5C7F" w:rsidRPr="0080050C">
        <w:t xml:space="preserve"> are key in </w:t>
      </w:r>
      <w:r w:rsidR="008B5E74" w:rsidRPr="0080050C">
        <w:t>providing</w:t>
      </w:r>
      <w:r w:rsidR="003F60EE" w:rsidRPr="0080050C">
        <w:t xml:space="preserve"> the</w:t>
      </w:r>
      <w:r w:rsidR="008B5E74" w:rsidRPr="0080050C">
        <w:t xml:space="preserve"> data</w:t>
      </w:r>
      <w:r w:rsidR="003F60EE" w:rsidRPr="0080050C">
        <w:t xml:space="preserve"> for modelling and </w:t>
      </w:r>
      <w:r w:rsidR="00C100A9" w:rsidRPr="0080050C">
        <w:t>analytical purposes</w:t>
      </w:r>
      <w:r w:rsidR="00F13EF3" w:rsidRPr="0080050C">
        <w:t>.</w:t>
      </w:r>
      <w:r w:rsidR="008B5E74" w:rsidRPr="0080050C">
        <w:t xml:space="preserve"> </w:t>
      </w:r>
      <w:r w:rsidR="00050BEA" w:rsidRPr="0080050C">
        <w:t>Finally, a description of the</w:t>
      </w:r>
      <w:r w:rsidR="00293771" w:rsidRPr="0080050C">
        <w:t xml:space="preserve"> required steps for modelling the data within Power BI has been given</w:t>
      </w:r>
      <w:r w:rsidR="006D6C2D" w:rsidRPr="0080050C">
        <w:t xml:space="preserve">, allowing the data to </w:t>
      </w:r>
      <w:r w:rsidR="00146201" w:rsidRPr="0080050C">
        <w:t>then be used within</w:t>
      </w:r>
      <w:r w:rsidR="003C7C85" w:rsidRPr="0080050C">
        <w:t xml:space="preserve"> interactive</w:t>
      </w:r>
      <w:r w:rsidR="00146201" w:rsidRPr="0080050C">
        <w:t xml:space="preserve"> </w:t>
      </w:r>
      <w:r w:rsidR="003C7C85" w:rsidRPr="0080050C">
        <w:t>visualisations and reports.</w:t>
      </w:r>
      <w:r w:rsidR="003C1A15" w:rsidRPr="0080050C">
        <w:t xml:space="preserve"> </w:t>
      </w:r>
    </w:p>
    <w:p w14:paraId="26BA2198" w14:textId="460A3800" w:rsidR="00153ED9" w:rsidRPr="0080050C" w:rsidRDefault="00ED2905" w:rsidP="00153ED9">
      <w:r w:rsidRPr="0080050C">
        <w:t xml:space="preserve">Adding organisation data into the platform will </w:t>
      </w:r>
      <w:r w:rsidR="00D57BE2" w:rsidRPr="0080050C">
        <w:t xml:space="preserve">bring data closer to the business. Ingesting </w:t>
      </w:r>
      <w:r w:rsidR="00131C5B" w:rsidRPr="0080050C">
        <w:t>organisation</w:t>
      </w:r>
      <w:r w:rsidR="00E95199">
        <w:t xml:space="preserve"> </w:t>
      </w:r>
      <w:r w:rsidR="00131C5B" w:rsidRPr="0080050C">
        <w:t xml:space="preserve">specific data </w:t>
      </w:r>
      <w:r w:rsidR="00C34E10" w:rsidRPr="0080050C">
        <w:t xml:space="preserve">will </w:t>
      </w:r>
      <w:r w:rsidR="00BD233A" w:rsidRPr="0080050C">
        <w:t>enable</w:t>
      </w:r>
      <w:r w:rsidR="00637B81" w:rsidRPr="0080050C">
        <w:t xml:space="preserve"> </w:t>
      </w:r>
      <w:r w:rsidR="00D57BE2" w:rsidRPr="0080050C">
        <w:t>organisation</w:t>
      </w:r>
      <w:r w:rsidR="00C34E10" w:rsidRPr="0080050C">
        <w:t>s</w:t>
      </w:r>
      <w:r w:rsidR="00D57BE2" w:rsidRPr="0080050C">
        <w:t xml:space="preserve"> to </w:t>
      </w:r>
      <w:r w:rsidR="00131C5B" w:rsidRPr="0080050C">
        <w:t>mash</w:t>
      </w:r>
      <w:r w:rsidR="00C34E10" w:rsidRPr="0080050C">
        <w:t>up</w:t>
      </w:r>
      <w:r w:rsidR="00D57BE2" w:rsidRPr="0080050C">
        <w:t xml:space="preserve"> datasets from different </w:t>
      </w:r>
      <w:r w:rsidR="009E528E" w:rsidRPr="0080050C">
        <w:t>source</w:t>
      </w:r>
      <w:r w:rsidR="00436326" w:rsidRPr="0080050C">
        <w:t xml:space="preserve"> systems and build </w:t>
      </w:r>
      <w:r w:rsidR="00C34E10" w:rsidRPr="0080050C">
        <w:t>a</w:t>
      </w:r>
      <w:r w:rsidR="00AE1BD7" w:rsidRPr="0080050C">
        <w:t xml:space="preserve"> </w:t>
      </w:r>
      <w:r w:rsidR="00436326" w:rsidRPr="0080050C">
        <w:t xml:space="preserve">unified </w:t>
      </w:r>
      <w:r w:rsidR="00C34E10" w:rsidRPr="0080050C">
        <w:t>data</w:t>
      </w:r>
      <w:r w:rsidR="00436326" w:rsidRPr="0080050C">
        <w:t xml:space="preserve"> model</w:t>
      </w:r>
      <w:r w:rsidR="00AE1BD7" w:rsidRPr="0080050C">
        <w:t xml:space="preserve">. The model will </w:t>
      </w:r>
      <w:r w:rsidR="003975E6" w:rsidRPr="0080050C">
        <w:t>become a base for organisation</w:t>
      </w:r>
      <w:r w:rsidR="00C34E10" w:rsidRPr="0080050C">
        <w:t>s</w:t>
      </w:r>
      <w:r w:rsidR="007A1B90">
        <w:t>’</w:t>
      </w:r>
      <w:r w:rsidR="003975E6" w:rsidRPr="0080050C">
        <w:t xml:space="preserve"> specific </w:t>
      </w:r>
      <w:r w:rsidR="009F2905" w:rsidRPr="0080050C">
        <w:t>report</w:t>
      </w:r>
      <w:r w:rsidR="00C34E10" w:rsidRPr="0080050C">
        <w:t>ing</w:t>
      </w:r>
      <w:r w:rsidR="005E5C7B" w:rsidRPr="0080050C">
        <w:t xml:space="preserve"> that could provide additional data </w:t>
      </w:r>
      <w:r w:rsidR="00224208" w:rsidRPr="0080050C">
        <w:t xml:space="preserve">analysis and </w:t>
      </w:r>
      <w:r w:rsidR="00775C5C" w:rsidRPr="0080050C">
        <w:t>insights</w:t>
      </w:r>
      <w:r w:rsidR="005E5C7B" w:rsidRPr="0080050C">
        <w:t xml:space="preserve"> to </w:t>
      </w:r>
      <w:r w:rsidR="00824919" w:rsidRPr="0080050C">
        <w:t xml:space="preserve">the </w:t>
      </w:r>
      <w:r w:rsidR="009E528E" w:rsidRPr="0080050C">
        <w:t>organisation</w:t>
      </w:r>
      <w:r w:rsidR="000C1315" w:rsidRPr="0080050C">
        <w:t>.</w:t>
      </w:r>
    </w:p>
    <w:p w14:paraId="35724070" w14:textId="111329D3" w:rsidR="000026F9" w:rsidRPr="0080050C" w:rsidRDefault="000026F9" w:rsidP="00153ED9">
      <w:r w:rsidRPr="0080050C">
        <w:t>This section describe</w:t>
      </w:r>
      <w:r w:rsidR="00C34E10" w:rsidRPr="0080050C">
        <w:t>s</w:t>
      </w:r>
      <w:r w:rsidRPr="0080050C">
        <w:t xml:space="preserve"> how to </w:t>
      </w:r>
      <w:r w:rsidR="00741550">
        <w:t>a</w:t>
      </w:r>
      <w:r w:rsidRPr="0080050C">
        <w:t xml:space="preserve">dd new </w:t>
      </w:r>
      <w:r w:rsidR="00FA1116" w:rsidRPr="0080050C">
        <w:t xml:space="preserve">data </w:t>
      </w:r>
      <w:r w:rsidR="009E528E" w:rsidRPr="0080050C">
        <w:t>sources</w:t>
      </w:r>
      <w:r w:rsidR="00FA1116" w:rsidRPr="0080050C">
        <w:t xml:space="preserve"> to the solution so they can be ingested the same way as the test data provided as a part of this solution.</w:t>
      </w:r>
    </w:p>
    <w:p w14:paraId="6F5400A4" w14:textId="74A79D8C" w:rsidR="009212B2" w:rsidRPr="0080050C" w:rsidRDefault="003E52B5" w:rsidP="00834DF6">
      <w:pPr>
        <w:pStyle w:val="Heading2"/>
      </w:pPr>
      <w:bookmarkStart w:id="96" w:name="_Toc30060820"/>
      <w:bookmarkStart w:id="97" w:name="_Toc30767809"/>
      <w:r w:rsidRPr="0080050C">
        <w:t>Ingestion: Moving d</w:t>
      </w:r>
      <w:r w:rsidR="009212B2" w:rsidRPr="0080050C">
        <w:t>ata</w:t>
      </w:r>
      <w:r w:rsidR="00667F85" w:rsidRPr="0080050C">
        <w:t xml:space="preserve"> </w:t>
      </w:r>
      <w:r w:rsidR="009212B2" w:rsidRPr="0080050C">
        <w:t xml:space="preserve">from Source </w:t>
      </w:r>
      <w:r w:rsidR="004753E3" w:rsidRPr="0080050C">
        <w:t>Blob</w:t>
      </w:r>
      <w:r w:rsidR="009212B2" w:rsidRPr="0080050C">
        <w:t xml:space="preserve"> to Azure Data Lake Storage</w:t>
      </w:r>
      <w:bookmarkEnd w:id="96"/>
      <w:bookmarkEnd w:id="97"/>
    </w:p>
    <w:p w14:paraId="5D540290" w14:textId="54132678" w:rsidR="001E5D76" w:rsidRPr="0080050C" w:rsidRDefault="001E5D76" w:rsidP="001E5D76">
      <w:r w:rsidRPr="0080050C">
        <w:t xml:space="preserve">This section describes how to configure </w:t>
      </w:r>
      <w:r w:rsidR="00A23AB1">
        <w:t xml:space="preserve">the </w:t>
      </w:r>
      <w:r w:rsidRPr="0080050C">
        <w:t xml:space="preserve">ingestion </w:t>
      </w:r>
      <w:r w:rsidR="00A23AB1">
        <w:t>stage</w:t>
      </w:r>
      <w:r w:rsidR="00A23AB1" w:rsidRPr="0080050C">
        <w:t xml:space="preserve"> </w:t>
      </w:r>
      <w:r w:rsidRPr="0080050C">
        <w:t xml:space="preserve">of the solution so organisation source entities can be </w:t>
      </w:r>
      <w:r w:rsidR="002602BE" w:rsidRPr="0080050C">
        <w:t>ingest</w:t>
      </w:r>
      <w:r w:rsidR="00CA6866">
        <w:t>ed</w:t>
      </w:r>
      <w:r w:rsidRPr="0080050C">
        <w:t xml:space="preserve"> to Azure Data Lake Storage.</w:t>
      </w:r>
    </w:p>
    <w:p w14:paraId="21D884B2" w14:textId="6DFEA236" w:rsidR="00A93C26" w:rsidRPr="0080050C" w:rsidRDefault="00A93C26" w:rsidP="00834DF6">
      <w:pPr>
        <w:pStyle w:val="Heading3"/>
      </w:pPr>
      <w:bookmarkStart w:id="98" w:name="_Toc30060821"/>
      <w:bookmarkStart w:id="99" w:name="_Toc30767810"/>
      <w:r w:rsidRPr="0080050C">
        <w:t>Overview</w:t>
      </w:r>
      <w:bookmarkEnd w:id="98"/>
      <w:bookmarkEnd w:id="99"/>
    </w:p>
    <w:p w14:paraId="266F3310" w14:textId="2970EAEB" w:rsidR="000C7A6A" w:rsidRPr="0080050C" w:rsidRDefault="75969D1C" w:rsidP="001E2306">
      <w:r w:rsidRPr="0080050C">
        <w:t>Th</w:t>
      </w:r>
      <w:r w:rsidR="00CD516E" w:rsidRPr="0080050C">
        <w:t>is</w:t>
      </w:r>
      <w:r w:rsidRPr="0080050C">
        <w:t xml:space="preserve"> solution </w:t>
      </w:r>
      <w:r w:rsidR="00CD516E" w:rsidRPr="0080050C">
        <w:t>uses a</w:t>
      </w:r>
      <w:r w:rsidR="00674CB8" w:rsidRPr="0080050C">
        <w:t xml:space="preserve"> </w:t>
      </w:r>
      <w:r w:rsidRPr="0080050C">
        <w:t>Blob</w:t>
      </w:r>
      <w:r w:rsidR="0088614D" w:rsidRPr="0080050C">
        <w:t xml:space="preserve"> </w:t>
      </w:r>
      <w:r w:rsidR="007647F7" w:rsidRPr="0080050C">
        <w:t>S</w:t>
      </w:r>
      <w:r w:rsidR="0088614D" w:rsidRPr="0080050C">
        <w:t xml:space="preserve">torage </w:t>
      </w:r>
      <w:r w:rsidR="00CD516E" w:rsidRPr="0080050C">
        <w:t xml:space="preserve">to </w:t>
      </w:r>
      <w:r w:rsidR="00671EB5" w:rsidRPr="0080050C">
        <w:t>store</w:t>
      </w:r>
      <w:r w:rsidR="00F02ED5" w:rsidRPr="0080050C">
        <w:t xml:space="preserve"> sample data</w:t>
      </w:r>
      <w:r w:rsidR="00AF5711" w:rsidRPr="0080050C">
        <w:t xml:space="preserve"> that was </w:t>
      </w:r>
      <w:r w:rsidR="00346C81" w:rsidRPr="0080050C">
        <w:t xml:space="preserve">previously </w:t>
      </w:r>
      <w:r w:rsidR="003F774C" w:rsidRPr="0080050C">
        <w:t>cleansed</w:t>
      </w:r>
      <w:r w:rsidR="00346C81" w:rsidRPr="0080050C">
        <w:t xml:space="preserve"> and </w:t>
      </w:r>
      <w:r w:rsidR="00BA0C95" w:rsidRPr="0080050C">
        <w:t>transformed</w:t>
      </w:r>
      <w:r w:rsidR="00346C81" w:rsidRPr="0080050C">
        <w:t xml:space="preserve"> accordingly</w:t>
      </w:r>
      <w:r w:rsidR="00931DA7" w:rsidRPr="0080050C">
        <w:t xml:space="preserve">. In </w:t>
      </w:r>
      <w:r w:rsidRPr="0080050C">
        <w:t xml:space="preserve">a </w:t>
      </w:r>
      <w:r w:rsidR="00931DA7" w:rsidRPr="0080050C">
        <w:t>real</w:t>
      </w:r>
      <w:r w:rsidR="002602BE" w:rsidRPr="0080050C">
        <w:t>-</w:t>
      </w:r>
      <w:r w:rsidR="00931DA7" w:rsidRPr="0080050C">
        <w:t xml:space="preserve">world </w:t>
      </w:r>
      <w:r w:rsidR="004A1476" w:rsidRPr="0080050C">
        <w:t>scenario</w:t>
      </w:r>
      <w:r w:rsidRPr="0080050C">
        <w:t xml:space="preserve">, </w:t>
      </w:r>
      <w:r w:rsidR="00254EF3" w:rsidRPr="0080050C">
        <w:t xml:space="preserve">the data can be </w:t>
      </w:r>
      <w:r w:rsidR="005F1EF3" w:rsidRPr="0080050C">
        <w:t>extract</w:t>
      </w:r>
      <w:r w:rsidR="00682746">
        <w:t>ed</w:t>
      </w:r>
      <w:r w:rsidR="005F1EF3" w:rsidRPr="0080050C">
        <w:t xml:space="preserve"> </w:t>
      </w:r>
      <w:r w:rsidR="00254EF3" w:rsidRPr="0080050C">
        <w:t xml:space="preserve">from a variety of systems, such as </w:t>
      </w:r>
      <w:r w:rsidRPr="0080050C">
        <w:t>a database</w:t>
      </w:r>
      <w:r w:rsidR="00254EF3" w:rsidRPr="0080050C">
        <w:t>, file share</w:t>
      </w:r>
      <w:r w:rsidRPr="0080050C">
        <w:t xml:space="preserve"> or API</w:t>
      </w:r>
      <w:r w:rsidR="00243C1A" w:rsidRPr="0080050C">
        <w:t>,</w:t>
      </w:r>
      <w:r w:rsidR="00346C81" w:rsidRPr="0080050C">
        <w:t xml:space="preserve"> and the data should be cleaned and transformed using </w:t>
      </w:r>
      <w:r w:rsidR="00750D0B" w:rsidRPr="0080050C">
        <w:t xml:space="preserve">a tool of choice, such as SQL Server Integration Services (SSIS) </w:t>
      </w:r>
      <w:r w:rsidR="00243C1A" w:rsidRPr="0080050C">
        <w:t>or Azure Databric</w:t>
      </w:r>
      <w:r w:rsidR="00DA5A84" w:rsidRPr="0080050C">
        <w:t>ks.</w:t>
      </w:r>
      <w:r w:rsidR="00DF553D" w:rsidRPr="0080050C">
        <w:t xml:space="preserve"> </w:t>
      </w:r>
    </w:p>
    <w:p w14:paraId="1EC096C5" w14:textId="541122B9" w:rsidR="00B674D6" w:rsidRPr="0080050C" w:rsidRDefault="0028528D" w:rsidP="00834DF6">
      <w:pPr>
        <w:pStyle w:val="Heading3"/>
      </w:pPr>
      <w:bookmarkStart w:id="100" w:name="_Toc30060822"/>
      <w:bookmarkStart w:id="101" w:name="_Toc30767811"/>
      <w:r w:rsidRPr="0080050C">
        <w:t>How to u</w:t>
      </w:r>
      <w:r w:rsidR="00A93C26" w:rsidRPr="0080050C">
        <w:t xml:space="preserve">pload </w:t>
      </w:r>
      <w:r w:rsidRPr="0080050C">
        <w:t>f</w:t>
      </w:r>
      <w:r w:rsidR="00A93C26" w:rsidRPr="0080050C">
        <w:t>iles</w:t>
      </w:r>
      <w:r w:rsidR="003A5D0F" w:rsidRPr="0080050C">
        <w:t xml:space="preserve"> to </w:t>
      </w:r>
      <w:r w:rsidR="005A3325" w:rsidRPr="0080050C">
        <w:t xml:space="preserve">the </w:t>
      </w:r>
      <w:r w:rsidR="00B674D6" w:rsidRPr="0080050C">
        <w:t>Blob</w:t>
      </w:r>
      <w:r w:rsidR="005A3325" w:rsidRPr="0080050C">
        <w:t xml:space="preserve"> Storage</w:t>
      </w:r>
      <w:bookmarkEnd w:id="100"/>
      <w:bookmarkEnd w:id="101"/>
    </w:p>
    <w:p w14:paraId="1BC051CB" w14:textId="16B6353B" w:rsidR="006458BE" w:rsidRPr="0080050C" w:rsidRDefault="00E36F78" w:rsidP="006458BE">
      <w:r w:rsidRPr="0080050C">
        <w:t>Files</w:t>
      </w:r>
      <w:r w:rsidR="00CB43D9" w:rsidRPr="0080050C">
        <w:t xml:space="preserve"> uploaded to </w:t>
      </w:r>
      <w:r w:rsidR="005A3325" w:rsidRPr="0080050C">
        <w:t xml:space="preserve">the </w:t>
      </w:r>
      <w:r w:rsidR="00A829E8" w:rsidRPr="0080050C">
        <w:t>blob</w:t>
      </w:r>
      <w:r w:rsidR="007D3CF6" w:rsidRPr="0080050C">
        <w:t xml:space="preserve"> </w:t>
      </w:r>
      <w:r w:rsidR="005A3325" w:rsidRPr="0080050C">
        <w:t xml:space="preserve">storage </w:t>
      </w:r>
      <w:r w:rsidR="001D045A" w:rsidRPr="0080050C">
        <w:t>should</w:t>
      </w:r>
      <w:r w:rsidR="002B0B71" w:rsidRPr="0080050C">
        <w:t xml:space="preserve"> be </w:t>
      </w:r>
      <w:r w:rsidR="00CC5EEF" w:rsidRPr="0080050C">
        <w:t>added</w:t>
      </w:r>
      <w:r w:rsidR="002B0B71" w:rsidRPr="0080050C">
        <w:t xml:space="preserve"> to </w:t>
      </w:r>
      <w:r w:rsidR="75969D1C" w:rsidRPr="0080050C">
        <w:t xml:space="preserve">the </w:t>
      </w:r>
      <w:r w:rsidR="00F16250" w:rsidRPr="0080050C">
        <w:t>container</w:t>
      </w:r>
      <w:r w:rsidR="002C2977" w:rsidRPr="0080050C">
        <w:t xml:space="preserve"> </w:t>
      </w:r>
      <w:r w:rsidR="002C2977" w:rsidRPr="0080050C">
        <w:rPr>
          <w:b/>
        </w:rPr>
        <w:t>datasources</w:t>
      </w:r>
      <w:r w:rsidR="00F16250" w:rsidRPr="0080050C">
        <w:t xml:space="preserve">. </w:t>
      </w:r>
      <w:r w:rsidR="001D045A" w:rsidRPr="0080050C">
        <w:t>E</w:t>
      </w:r>
      <w:r w:rsidR="00436139" w:rsidRPr="0080050C">
        <w:t xml:space="preserve">ach </w:t>
      </w:r>
      <w:r w:rsidR="75969D1C" w:rsidRPr="0080050C">
        <w:t xml:space="preserve">data source </w:t>
      </w:r>
      <w:r w:rsidR="00572148" w:rsidRPr="0080050C">
        <w:t xml:space="preserve">should be stored in a </w:t>
      </w:r>
      <w:r w:rsidR="003F5EB4" w:rsidRPr="0080050C">
        <w:t>virtual folder named</w:t>
      </w:r>
      <w:r w:rsidR="00AD3684" w:rsidRPr="0080050C">
        <w:t>, in lowercase,</w:t>
      </w:r>
      <w:r w:rsidR="003F5EB4" w:rsidRPr="0080050C">
        <w:t xml:space="preserve"> after</w:t>
      </w:r>
      <w:r w:rsidR="00436139" w:rsidRPr="0080050C">
        <w:t xml:space="preserve"> the </w:t>
      </w:r>
      <w:r w:rsidR="00206F45" w:rsidRPr="0080050C">
        <w:t>source system</w:t>
      </w:r>
      <w:r w:rsidR="001D045A" w:rsidRPr="0080050C">
        <w:t xml:space="preserve"> (e</w:t>
      </w:r>
      <w:r w:rsidR="00BA417E" w:rsidRPr="0080050C">
        <w:t>.</w:t>
      </w:r>
      <w:r w:rsidR="001D045A" w:rsidRPr="0080050C">
        <w:t>g. iati)</w:t>
      </w:r>
      <w:r w:rsidR="00206F45" w:rsidRPr="0080050C">
        <w:t>.</w:t>
      </w:r>
      <w:r w:rsidR="0046397D" w:rsidRPr="0080050C">
        <w:t xml:space="preserve"> Each entity will have </w:t>
      </w:r>
      <w:r w:rsidR="003E3F31" w:rsidRPr="0080050C">
        <w:t xml:space="preserve">a </w:t>
      </w:r>
      <w:r w:rsidR="005069A5" w:rsidRPr="0080050C">
        <w:t xml:space="preserve">corresponding </w:t>
      </w:r>
      <w:r w:rsidR="75969D1C" w:rsidRPr="0080050C">
        <w:t>CSV file, as shown</w:t>
      </w:r>
      <w:r w:rsidR="00AB6B63" w:rsidRPr="0080050C">
        <w:t xml:space="preserve"> below</w:t>
      </w:r>
      <w:r w:rsidR="005069A5" w:rsidRPr="0080050C">
        <w:t xml:space="preserve"> (e</w:t>
      </w:r>
      <w:r w:rsidR="00BA417E" w:rsidRPr="0080050C">
        <w:t>.</w:t>
      </w:r>
      <w:r w:rsidR="005069A5" w:rsidRPr="0080050C">
        <w:t xml:space="preserve">g. </w:t>
      </w:r>
      <w:r w:rsidR="005530B7" w:rsidRPr="0080050C">
        <w:t>d</w:t>
      </w:r>
      <w:r w:rsidR="00620FC2" w:rsidRPr="0080050C">
        <w:t>ata from the e</w:t>
      </w:r>
      <w:r w:rsidR="005069A5" w:rsidRPr="0080050C">
        <w:t xml:space="preserve">ntity Activity Date </w:t>
      </w:r>
      <w:r w:rsidR="00620FC2" w:rsidRPr="0080050C">
        <w:t>is stored in the ActivityDate.csv file)</w:t>
      </w:r>
      <w:r w:rsidR="75969D1C" w:rsidRPr="0080050C">
        <w:t>.</w:t>
      </w:r>
    </w:p>
    <w:p w14:paraId="67323E32" w14:textId="0BEB6E7F" w:rsidR="00430F4D" w:rsidRPr="0080050C" w:rsidRDefault="00C835D6" w:rsidP="00430F4D">
      <w:r>
        <w:lastRenderedPageBreak/>
        <w:drawing>
          <wp:inline distT="0" distB="0" distL="0" distR="0" wp14:anchorId="6322FCD0" wp14:editId="27DB3438">
            <wp:extent cx="6083302" cy="2165985"/>
            <wp:effectExtent l="0" t="0" r="0" b="5715"/>
            <wp:docPr id="137458801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6083302" cy="2165985"/>
                    </a:xfrm>
                    <a:prstGeom prst="rect">
                      <a:avLst/>
                    </a:prstGeom>
                  </pic:spPr>
                </pic:pic>
              </a:graphicData>
            </a:graphic>
          </wp:inline>
        </w:drawing>
      </w:r>
    </w:p>
    <w:p w14:paraId="00C162BD" w14:textId="77777777" w:rsidR="000C7A6A" w:rsidRPr="0080050C" w:rsidRDefault="000C7A6A" w:rsidP="006458BE"/>
    <w:p w14:paraId="132C6BAA" w14:textId="1F8A82A0" w:rsidR="00CF28A3" w:rsidRPr="0080050C" w:rsidRDefault="0028528D" w:rsidP="00CB766D">
      <w:pPr>
        <w:pStyle w:val="Heading3"/>
      </w:pPr>
      <w:bookmarkStart w:id="102" w:name="_Ref29464163"/>
      <w:bookmarkStart w:id="103" w:name="_Toc30060823"/>
      <w:bookmarkStart w:id="104" w:name="_Toc30767812"/>
      <w:bookmarkStart w:id="105" w:name="_Ref29367162"/>
      <w:r w:rsidRPr="0080050C">
        <w:t>How to c</w:t>
      </w:r>
      <w:r w:rsidR="5497C7BD" w:rsidRPr="0080050C">
        <w:t>onfigure Synapse Analytics</w:t>
      </w:r>
      <w:bookmarkEnd w:id="102"/>
      <w:bookmarkEnd w:id="103"/>
      <w:bookmarkEnd w:id="104"/>
      <w:r w:rsidR="00B43892" w:rsidRPr="0080050C">
        <w:t xml:space="preserve"> </w:t>
      </w:r>
      <w:bookmarkEnd w:id="105"/>
    </w:p>
    <w:p w14:paraId="7D91A565" w14:textId="181BF27D" w:rsidR="00AC555F" w:rsidRPr="0080050C" w:rsidRDefault="002E1EEA" w:rsidP="00BC1992">
      <w:r w:rsidRPr="0080050C">
        <w:t xml:space="preserve">The Control tables in Synapse Analytics contain </w:t>
      </w:r>
      <w:r w:rsidR="004608E8" w:rsidRPr="0080050C">
        <w:t xml:space="preserve">metadata about each entity expected to be processed by the solution. </w:t>
      </w:r>
      <w:r w:rsidR="00AC555F" w:rsidRPr="0080050C">
        <w:t>There are two main tables</w:t>
      </w:r>
      <w:r w:rsidR="00A549E5" w:rsidRPr="0080050C">
        <w:t xml:space="preserve"> that </w:t>
      </w:r>
      <w:r w:rsidR="00A34A61" w:rsidRPr="0080050C">
        <w:t>control the ingestion and transformation process.</w:t>
      </w:r>
    </w:p>
    <w:p w14:paraId="790231AA" w14:textId="7B8DBDC2" w:rsidR="00256E4E" w:rsidRPr="0080050C" w:rsidRDefault="571284B5" w:rsidP="00256E4E">
      <w:r w:rsidRPr="0080050C">
        <w:rPr>
          <w:b/>
          <w:bCs/>
        </w:rPr>
        <w:t>Control.SourceSystem</w:t>
      </w:r>
      <w:r w:rsidRPr="0080050C">
        <w:t xml:space="preserve"> – holds metadata about source system</w:t>
      </w:r>
      <w:r w:rsidR="00C67BC2" w:rsidRPr="0080050C">
        <w:t>s</w:t>
      </w:r>
      <w:r w:rsidRPr="0080050C">
        <w:t xml:space="preserve">. </w:t>
      </w:r>
      <w:r w:rsidR="0058496C" w:rsidRPr="0080050C">
        <w:t>Requires one single record per source system</w:t>
      </w:r>
      <w:r w:rsidR="00357828">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967F5F" w:rsidRPr="0080050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80050C" w:rsidRDefault="00256E4E" w:rsidP="00256E4E">
            <w:pPr>
              <w:spacing w:after="0"/>
              <w:rPr>
                <w:b w:val="0"/>
                <w:bCs w:val="0"/>
                <w:color w:val="FEFFFF" w:themeColor="text2"/>
              </w:rPr>
            </w:pPr>
            <w:bookmarkStart w:id="106" w:name="_Hlk29315677"/>
            <w:r w:rsidRPr="0080050C">
              <w:rPr>
                <w:b w:val="0"/>
                <w:bCs w:val="0"/>
                <w:color w:val="FEFFFF" w:themeColor="text2"/>
              </w:rPr>
              <w:t>Column Name</w:t>
            </w:r>
          </w:p>
        </w:tc>
        <w:tc>
          <w:tcPr>
            <w:tcW w:w="4464" w:type="dxa"/>
          </w:tcPr>
          <w:p w14:paraId="13EC28C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42" w:type="dxa"/>
          </w:tcPr>
          <w:p w14:paraId="65E656B4" w14:textId="1A0BFA7F"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132E60">
              <w:rPr>
                <w:b w:val="0"/>
                <w:bCs w:val="0"/>
                <w:color w:val="FEFFFF" w:themeColor="text2"/>
              </w:rPr>
              <w:t>Characters</w:t>
            </w:r>
          </w:p>
        </w:tc>
        <w:tc>
          <w:tcPr>
            <w:tcW w:w="2355" w:type="dxa"/>
          </w:tcPr>
          <w:p w14:paraId="5099187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p>
        </w:tc>
      </w:tr>
      <w:tr w:rsidR="001910B4" w:rsidRPr="0080050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80050C" w:rsidRDefault="005336C8" w:rsidP="00256E4E">
            <w:pPr>
              <w:spacing w:after="0"/>
              <w:rPr>
                <w:b w:val="0"/>
                <w:bCs w:val="0"/>
                <w:color w:val="FEFFFF" w:themeColor="text2"/>
              </w:rPr>
            </w:pPr>
            <w:r w:rsidRPr="0080050C">
              <w:rPr>
                <w:b w:val="0"/>
                <w:bCs w:val="0"/>
                <w:color w:val="FEFFFF" w:themeColor="text2"/>
              </w:rPr>
              <w:t>SourceSystemId</w:t>
            </w:r>
          </w:p>
        </w:tc>
        <w:tc>
          <w:tcPr>
            <w:tcW w:w="4464" w:type="dxa"/>
            <w:tcBorders>
              <w:top w:val="none" w:sz="0" w:space="0" w:color="auto"/>
              <w:bottom w:val="none" w:sz="0" w:space="0" w:color="auto"/>
            </w:tcBorders>
          </w:tcPr>
          <w:p w14:paraId="7F4C40DD" w14:textId="4714660D" w:rsidR="00A801F2" w:rsidRPr="0080050C" w:rsidRDefault="002C087D" w:rsidP="00256E4E">
            <w:pPr>
              <w:spacing w:after="0"/>
              <w:cnfStyle w:val="000000100000" w:firstRow="0" w:lastRow="0" w:firstColumn="0" w:lastColumn="0" w:oddVBand="0" w:evenVBand="0" w:oddHBand="1" w:evenHBand="0" w:firstRowFirstColumn="0" w:firstRowLastColumn="0" w:lastRowFirstColumn="0" w:lastRowLastColumn="0"/>
            </w:pPr>
            <w:r w:rsidRPr="0080050C">
              <w:t xml:space="preserve">An </w:t>
            </w:r>
            <w:r w:rsidR="009723A8" w:rsidRPr="0080050C">
              <w:t>i</w:t>
            </w:r>
            <w:r w:rsidR="00077779" w:rsidRPr="0080050C">
              <w:t xml:space="preserve">nteger </w:t>
            </w:r>
            <w:r w:rsidRPr="0080050C">
              <w:t xml:space="preserve">number </w:t>
            </w:r>
            <w:r w:rsidR="00077779" w:rsidRPr="0080050C">
              <w:t>incremented by 1</w:t>
            </w:r>
            <w:r w:rsidR="009723A8" w:rsidRPr="0080050C">
              <w:t xml:space="preserve"> that uniquely identifies each source</w:t>
            </w:r>
            <w:r w:rsidR="00CF1BEB" w:rsidRPr="0080050C">
              <w:t xml:space="preserve">. This value </w:t>
            </w:r>
            <w:r w:rsidR="009723A8" w:rsidRPr="0080050C">
              <w:t>can’t be duplicated</w:t>
            </w:r>
            <w:r w:rsidR="00903757">
              <w:t>.</w:t>
            </w:r>
          </w:p>
        </w:tc>
        <w:tc>
          <w:tcPr>
            <w:tcW w:w="642" w:type="dxa"/>
            <w:tcBorders>
              <w:top w:val="none" w:sz="0" w:space="0" w:color="auto"/>
              <w:bottom w:val="none" w:sz="0" w:space="0" w:color="auto"/>
            </w:tcBorders>
          </w:tcPr>
          <w:p w14:paraId="2B6152A6" w14:textId="4A12E0E5"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NA</w:t>
            </w:r>
          </w:p>
        </w:tc>
        <w:tc>
          <w:tcPr>
            <w:tcW w:w="2355" w:type="dxa"/>
            <w:tcBorders>
              <w:top w:val="none" w:sz="0" w:space="0" w:color="auto"/>
              <w:bottom w:val="none" w:sz="0" w:space="0" w:color="auto"/>
            </w:tcBorders>
          </w:tcPr>
          <w:p w14:paraId="4FAC8797" w14:textId="668FC642" w:rsidR="00A801F2" w:rsidRPr="0080050C" w:rsidRDefault="005336C8"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80050C" w:rsidRDefault="00256E4E" w:rsidP="00256E4E">
            <w:pPr>
              <w:spacing w:after="0"/>
              <w:rPr>
                <w:b w:val="0"/>
                <w:bCs w:val="0"/>
                <w:color w:val="FEFFFF" w:themeColor="text2"/>
              </w:rPr>
            </w:pPr>
            <w:r w:rsidRPr="0080050C">
              <w:rPr>
                <w:b w:val="0"/>
                <w:bCs w:val="0"/>
                <w:color w:val="FEFFFF" w:themeColor="text2"/>
              </w:rPr>
              <w:t>SourceSystemCode</w:t>
            </w:r>
          </w:p>
        </w:tc>
        <w:tc>
          <w:tcPr>
            <w:tcW w:w="4464" w:type="dxa"/>
          </w:tcPr>
          <w:p w14:paraId="362C0D6C" w14:textId="5673B234" w:rsidR="00256E4E" w:rsidRPr="0080050C" w:rsidRDefault="00442C75" w:rsidP="00256E4E">
            <w:pPr>
              <w:spacing w:after="0"/>
              <w:cnfStyle w:val="000000000000" w:firstRow="0" w:lastRow="0" w:firstColumn="0" w:lastColumn="0" w:oddVBand="0" w:evenVBand="0" w:oddHBand="0" w:evenHBand="0" w:firstRowFirstColumn="0" w:firstRowLastColumn="0" w:lastRowFirstColumn="0" w:lastRowLastColumn="0"/>
            </w:pPr>
            <w:r w:rsidRPr="0080050C">
              <w:t>A s</w:t>
            </w:r>
            <w:r w:rsidR="00256E4E" w:rsidRPr="0080050C">
              <w:t xml:space="preserve">hort code that uniquely </w:t>
            </w:r>
            <w:r w:rsidR="1BDD0352" w:rsidRPr="0080050C">
              <w:t>identifies a</w:t>
            </w:r>
            <w:r w:rsidR="00256E4E" w:rsidRPr="0080050C">
              <w:t xml:space="preserve"> source system. Files uploaded to </w:t>
            </w:r>
            <w:r w:rsidR="00FB3606" w:rsidRPr="0080050C">
              <w:t xml:space="preserve">a </w:t>
            </w:r>
            <w:r w:rsidR="797C4F49" w:rsidRPr="0080050C">
              <w:t>Blob</w:t>
            </w:r>
            <w:r w:rsidR="00256E4E" w:rsidRPr="0080050C">
              <w:t xml:space="preserve"> </w:t>
            </w:r>
            <w:r w:rsidR="00FB3606" w:rsidRPr="0080050C">
              <w:t>S</w:t>
            </w:r>
            <w:r w:rsidR="00256E4E" w:rsidRPr="0080050C">
              <w:t xml:space="preserve">torage should be located in the same </w:t>
            </w:r>
            <w:r w:rsidR="1BDD0352" w:rsidRPr="0080050C">
              <w:t>folder as</w:t>
            </w:r>
            <w:r w:rsidR="00256E4E" w:rsidRPr="0080050C">
              <w:t xml:space="preserve"> the Source System Code.</w:t>
            </w:r>
          </w:p>
        </w:tc>
        <w:tc>
          <w:tcPr>
            <w:tcW w:w="642" w:type="dxa"/>
          </w:tcPr>
          <w:p w14:paraId="530BB7A8"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20</w:t>
            </w:r>
          </w:p>
        </w:tc>
        <w:tc>
          <w:tcPr>
            <w:tcW w:w="2355" w:type="dxa"/>
          </w:tcPr>
          <w:p w14:paraId="0391968E"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80050C" w:rsidRDefault="00256E4E" w:rsidP="00256E4E">
            <w:pPr>
              <w:spacing w:after="0"/>
              <w:rPr>
                <w:b w:val="0"/>
                <w:bCs w:val="0"/>
                <w:color w:val="FEFFFF" w:themeColor="text2"/>
              </w:rPr>
            </w:pPr>
            <w:r w:rsidRPr="0080050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42" w:type="dxa"/>
            <w:tcBorders>
              <w:top w:val="none" w:sz="0" w:space="0" w:color="auto"/>
              <w:bottom w:val="none" w:sz="0" w:space="0" w:color="auto"/>
            </w:tcBorders>
          </w:tcPr>
          <w:p w14:paraId="4E28579A"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7CB58EED"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80050C" w:rsidRDefault="00256E4E" w:rsidP="00256E4E">
            <w:pPr>
              <w:spacing w:after="0"/>
              <w:rPr>
                <w:b w:val="0"/>
                <w:bCs w:val="0"/>
                <w:color w:val="FEFFFF" w:themeColor="text2"/>
              </w:rPr>
            </w:pPr>
            <w:r w:rsidRPr="0080050C">
              <w:rPr>
                <w:b w:val="0"/>
                <w:bCs w:val="0"/>
                <w:color w:val="FEFFFF" w:themeColor="text2"/>
              </w:rPr>
              <w:t>ConnectionStringSecret</w:t>
            </w:r>
          </w:p>
        </w:tc>
        <w:tc>
          <w:tcPr>
            <w:tcW w:w="4464" w:type="dxa"/>
          </w:tcPr>
          <w:p w14:paraId="50B2A027" w14:textId="749BEE1D"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Connection string to the source system</w:t>
            </w:r>
            <w:r w:rsidR="00F952FE" w:rsidRPr="0080050C">
              <w:t>.</w:t>
            </w:r>
            <w:r w:rsidRPr="0080050C">
              <w:t xml:space="preserve"> </w:t>
            </w:r>
            <w:r w:rsidR="00F952FE" w:rsidRPr="0080050C">
              <w:t xml:space="preserve">Only required if using </w:t>
            </w:r>
            <w:r w:rsidR="00634A0F" w:rsidRPr="0080050C">
              <w:t xml:space="preserve">a new </w:t>
            </w:r>
            <w:r w:rsidR="00F952FE" w:rsidRPr="0080050C">
              <w:t xml:space="preserve">ADF to extract </w:t>
            </w:r>
            <w:r w:rsidR="004379A4" w:rsidRPr="0080050C">
              <w:t xml:space="preserve">data </w:t>
            </w:r>
            <w:r w:rsidR="00F952FE" w:rsidRPr="0080050C">
              <w:t>from the source</w:t>
            </w:r>
            <w:r w:rsidR="00903757">
              <w:t>.</w:t>
            </w:r>
          </w:p>
        </w:tc>
        <w:tc>
          <w:tcPr>
            <w:tcW w:w="642" w:type="dxa"/>
          </w:tcPr>
          <w:p w14:paraId="6FB6D60D"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543EA16A"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80050C" w:rsidRDefault="00256E4E" w:rsidP="00256E4E">
            <w:pPr>
              <w:spacing w:after="0"/>
              <w:rPr>
                <w:b w:val="0"/>
                <w:bCs w:val="0"/>
                <w:color w:val="FEFFFF" w:themeColor="text2"/>
              </w:rPr>
            </w:pPr>
            <w:r w:rsidRPr="0080050C">
              <w:rPr>
                <w:b w:val="0"/>
                <w:bCs w:val="0"/>
                <w:color w:val="FEFFFF" w:themeColor="text2"/>
              </w:rPr>
              <w:t>UserNameSecret</w:t>
            </w:r>
          </w:p>
        </w:tc>
        <w:tc>
          <w:tcPr>
            <w:tcW w:w="4464" w:type="dxa"/>
            <w:tcBorders>
              <w:top w:val="none" w:sz="0" w:space="0" w:color="auto"/>
              <w:bottom w:val="none" w:sz="0" w:space="0" w:color="auto"/>
            </w:tcBorders>
          </w:tcPr>
          <w:p w14:paraId="3A41FE42" w14:textId="1D0AD63C" w:rsidR="00256E4E" w:rsidRPr="0080050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1F2E56" w:themeColor="accent1"/>
                <w:sz w:val="26"/>
                <w:szCs w:val="26"/>
              </w:rPr>
            </w:pPr>
            <w:r w:rsidRPr="0080050C">
              <w:t xml:space="preserve">Name of the KV secret that holds details about </w:t>
            </w:r>
            <w:r w:rsidR="00247CDA" w:rsidRPr="0080050C">
              <w:t>a</w:t>
            </w:r>
            <w:r w:rsidRPr="0080050C">
              <w:t xml:space="preserve"> User Name</w:t>
            </w:r>
            <w:r w:rsidR="00CC6E72" w:rsidRPr="0080050C">
              <w:t>. Only required if using a new ADF to extract data from the source</w:t>
            </w:r>
            <w:r w:rsidR="00903757">
              <w:t>.</w:t>
            </w:r>
          </w:p>
        </w:tc>
        <w:tc>
          <w:tcPr>
            <w:tcW w:w="642" w:type="dxa"/>
            <w:tcBorders>
              <w:top w:val="none" w:sz="0" w:space="0" w:color="auto"/>
              <w:bottom w:val="none" w:sz="0" w:space="0" w:color="auto"/>
            </w:tcBorders>
          </w:tcPr>
          <w:p w14:paraId="10C40CCF"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50</w:t>
            </w:r>
          </w:p>
        </w:tc>
        <w:tc>
          <w:tcPr>
            <w:tcW w:w="2355" w:type="dxa"/>
            <w:tcBorders>
              <w:top w:val="none" w:sz="0" w:space="0" w:color="auto"/>
              <w:bottom w:val="none" w:sz="0" w:space="0" w:color="auto"/>
            </w:tcBorders>
          </w:tcPr>
          <w:p w14:paraId="4C2C2B14" w14:textId="77777777" w:rsidR="00256E4E" w:rsidRPr="0080050C" w:rsidRDefault="00256E4E" w:rsidP="00256E4E">
            <w:pPr>
              <w:spacing w:after="0"/>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80050C" w:rsidRDefault="00256E4E" w:rsidP="00256E4E">
            <w:pPr>
              <w:spacing w:after="0"/>
              <w:rPr>
                <w:b w:val="0"/>
                <w:bCs w:val="0"/>
                <w:color w:val="FEFFFF" w:themeColor="text2"/>
              </w:rPr>
            </w:pPr>
            <w:r w:rsidRPr="0080050C">
              <w:rPr>
                <w:b w:val="0"/>
                <w:bCs w:val="0"/>
                <w:color w:val="FEFFFF" w:themeColor="text2"/>
              </w:rPr>
              <w:t>PasswordSecret</w:t>
            </w:r>
          </w:p>
        </w:tc>
        <w:tc>
          <w:tcPr>
            <w:tcW w:w="4464" w:type="dxa"/>
          </w:tcPr>
          <w:p w14:paraId="43E9779B" w14:textId="43C96D79" w:rsidR="00256E4E" w:rsidRPr="0080050C" w:rsidRDefault="00CC6E72" w:rsidP="00256E4E">
            <w:pPr>
              <w:spacing w:after="0"/>
              <w:cnfStyle w:val="000000000000" w:firstRow="0" w:lastRow="0" w:firstColumn="0" w:lastColumn="0" w:oddVBand="0" w:evenVBand="0" w:oddHBand="0" w:evenHBand="0" w:firstRowFirstColumn="0" w:firstRowLastColumn="0" w:lastRowFirstColumn="0" w:lastRowLastColumn="0"/>
            </w:pPr>
            <w:r w:rsidRPr="0080050C">
              <w:t xml:space="preserve">Name of the KV secret that holds details about </w:t>
            </w:r>
            <w:r w:rsidR="00247CDA" w:rsidRPr="0080050C">
              <w:t>a</w:t>
            </w:r>
            <w:r w:rsidRPr="0080050C">
              <w:t xml:space="preserve"> Password. Only required if using a new ADF to extract data from the source</w:t>
            </w:r>
            <w:r w:rsidR="00903757">
              <w:t>.</w:t>
            </w:r>
          </w:p>
        </w:tc>
        <w:tc>
          <w:tcPr>
            <w:tcW w:w="642" w:type="dxa"/>
          </w:tcPr>
          <w:p w14:paraId="6E9E5643"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50</w:t>
            </w:r>
          </w:p>
        </w:tc>
        <w:tc>
          <w:tcPr>
            <w:tcW w:w="2355" w:type="dxa"/>
          </w:tcPr>
          <w:p w14:paraId="4B604A31" w14:textId="77777777" w:rsidR="00256E4E" w:rsidRPr="0080050C" w:rsidRDefault="00256E4E" w:rsidP="00256E4E">
            <w:pPr>
              <w:spacing w:after="0"/>
              <w:cnfStyle w:val="000000000000" w:firstRow="0" w:lastRow="0" w:firstColumn="0" w:lastColumn="0" w:oddVBand="0" w:evenVBand="0" w:oddHBand="0" w:evenHBand="0" w:firstRowFirstColumn="0" w:firstRowLastColumn="0" w:lastRowFirstColumn="0" w:lastRowLastColumn="0"/>
            </w:pPr>
            <w:r w:rsidRPr="0080050C">
              <w:t>False</w:t>
            </w:r>
          </w:p>
        </w:tc>
      </w:tr>
      <w:bookmarkEnd w:id="106"/>
    </w:tbl>
    <w:p w14:paraId="3AFDD981" w14:textId="77777777" w:rsidR="00256E4E" w:rsidRPr="0080050C" w:rsidRDefault="00256E4E" w:rsidP="00BC1992"/>
    <w:p w14:paraId="5B5CC167" w14:textId="484F3316" w:rsidR="00AC555F" w:rsidRPr="0080050C" w:rsidRDefault="00101809" w:rsidP="00BC1992">
      <w:r w:rsidRPr="0080050C">
        <w:rPr>
          <w:b/>
        </w:rPr>
        <w:t>Control.Entity</w:t>
      </w:r>
      <w:r w:rsidRPr="0080050C">
        <w:t xml:space="preserve"> </w:t>
      </w:r>
      <w:r w:rsidR="000F57CC" w:rsidRPr="0080050C">
        <w:t>–</w:t>
      </w:r>
      <w:r w:rsidR="00AC555F" w:rsidRPr="0080050C">
        <w:t xml:space="preserve"> </w:t>
      </w:r>
      <w:r w:rsidR="000F57CC" w:rsidRPr="0080050C">
        <w:t xml:space="preserve">holds </w:t>
      </w:r>
      <w:r w:rsidR="0058496C" w:rsidRPr="0080050C">
        <w:t xml:space="preserve">metadata about </w:t>
      </w:r>
      <w:r w:rsidR="0089685F" w:rsidRPr="0080050C">
        <w:t xml:space="preserve">each </w:t>
      </w:r>
      <w:r w:rsidR="00B6473B" w:rsidRPr="0080050C">
        <w:t xml:space="preserve">entity </w:t>
      </w:r>
      <w:r w:rsidR="0089685F" w:rsidRPr="0080050C">
        <w:t>required to be processed</w:t>
      </w:r>
      <w:r w:rsidR="00B6473B" w:rsidRPr="0080050C">
        <w:t xml:space="preserve">. </w:t>
      </w:r>
      <w:r w:rsidR="00F65BBD" w:rsidRPr="0080050C">
        <w:t>Requires one single record per entity and stage</w:t>
      </w:r>
      <w:r w:rsidR="008339E2">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8"/>
        <w:gridCol w:w="5749"/>
        <w:gridCol w:w="581"/>
        <w:gridCol w:w="1176"/>
      </w:tblGrid>
      <w:tr w:rsidR="00967F5F" w:rsidRPr="0080050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80050C" w:rsidRDefault="00256E4E" w:rsidP="00256E4E">
            <w:pPr>
              <w:spacing w:after="0"/>
              <w:rPr>
                <w:b w:val="0"/>
                <w:bCs w:val="0"/>
                <w:color w:val="FEFFFF" w:themeColor="text2"/>
              </w:rPr>
            </w:pPr>
            <w:r w:rsidRPr="0080050C">
              <w:rPr>
                <w:b w:val="0"/>
                <w:bCs w:val="0"/>
                <w:color w:val="FEFFFF" w:themeColor="text2"/>
              </w:rPr>
              <w:t>Column Name</w:t>
            </w:r>
          </w:p>
        </w:tc>
        <w:tc>
          <w:tcPr>
            <w:tcW w:w="4566" w:type="dxa"/>
          </w:tcPr>
          <w:p w14:paraId="5A79292F"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52DDBBE" w14:textId="77777777"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Max Size</w:t>
            </w:r>
          </w:p>
        </w:tc>
        <w:tc>
          <w:tcPr>
            <w:tcW w:w="2266" w:type="dxa"/>
          </w:tcPr>
          <w:p w14:paraId="7B5408E6" w14:textId="1453B562" w:rsidR="00256E4E" w:rsidRPr="0080050C" w:rsidRDefault="00256E4E" w:rsidP="00256E4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ingestion stage</w:t>
            </w:r>
          </w:p>
        </w:tc>
      </w:tr>
      <w:tr w:rsidR="001910B4" w:rsidRPr="0080050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80050C" w:rsidRDefault="00CF1BEB" w:rsidP="00256E4E">
            <w:pPr>
              <w:spacing w:after="0"/>
              <w:rPr>
                <w:b w:val="0"/>
                <w:bCs w:val="0"/>
                <w:color w:val="FEFFFF" w:themeColor="text2"/>
              </w:rPr>
            </w:pPr>
            <w:r w:rsidRPr="0080050C">
              <w:rPr>
                <w:b w:val="0"/>
                <w:bCs w:val="0"/>
                <w:color w:val="FEFFFF" w:themeColor="text2"/>
              </w:rPr>
              <w:t>EntityId</w:t>
            </w:r>
          </w:p>
        </w:tc>
        <w:tc>
          <w:tcPr>
            <w:tcW w:w="4566" w:type="dxa"/>
            <w:tcBorders>
              <w:top w:val="none" w:sz="0" w:space="0" w:color="auto"/>
              <w:bottom w:val="none" w:sz="0" w:space="0" w:color="auto"/>
            </w:tcBorders>
          </w:tcPr>
          <w:p w14:paraId="02BE666F" w14:textId="1C1CF3BB" w:rsidR="00256E4E" w:rsidRPr="0080050C" w:rsidRDefault="000743DF" w:rsidP="00256E4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entity. This value can’t be duplicated</w:t>
            </w:r>
            <w:r w:rsidR="00571CC3">
              <w:t>.</w:t>
            </w:r>
          </w:p>
        </w:tc>
        <w:tc>
          <w:tcPr>
            <w:tcW w:w="637" w:type="dxa"/>
            <w:tcBorders>
              <w:top w:val="none" w:sz="0" w:space="0" w:color="auto"/>
              <w:bottom w:val="none" w:sz="0" w:space="0" w:color="auto"/>
            </w:tcBorders>
          </w:tcPr>
          <w:p w14:paraId="5D6C5842" w14:textId="31B66E23" w:rsidR="00256E4E" w:rsidRPr="0080050C" w:rsidRDefault="00CF1BEB" w:rsidP="00256E4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082D511" w14:textId="77777777" w:rsidR="00256E4E" w:rsidRPr="0080050C" w:rsidRDefault="00256E4E"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80050C" w:rsidRDefault="00FE2693" w:rsidP="00256E4E">
            <w:pPr>
              <w:spacing w:after="0"/>
              <w:rPr>
                <w:b w:val="0"/>
                <w:bCs w:val="0"/>
                <w:color w:val="FEFFFF" w:themeColor="text2"/>
              </w:rPr>
            </w:pPr>
            <w:r w:rsidRPr="0080050C">
              <w:rPr>
                <w:b w:val="0"/>
                <w:bCs w:val="0"/>
                <w:color w:val="FEFFFF" w:themeColor="text2"/>
              </w:rPr>
              <w:t>EntityCode</w:t>
            </w:r>
          </w:p>
        </w:tc>
        <w:tc>
          <w:tcPr>
            <w:tcW w:w="4566" w:type="dxa"/>
          </w:tcPr>
          <w:p w14:paraId="5BC8B1AB" w14:textId="1DBF0129"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A short c</w:t>
            </w:r>
            <w:r w:rsidR="00536C46" w:rsidRPr="0080050C">
              <w:t xml:space="preserve">ode that uniquely identifies </w:t>
            </w:r>
            <w:r w:rsidRPr="0080050C">
              <w:t xml:space="preserve">an </w:t>
            </w:r>
            <w:r w:rsidR="00536C46" w:rsidRPr="0080050C">
              <w:t>entity</w:t>
            </w:r>
            <w:r w:rsidR="00571CC3">
              <w:t>.</w:t>
            </w:r>
          </w:p>
        </w:tc>
        <w:tc>
          <w:tcPr>
            <w:tcW w:w="637" w:type="dxa"/>
          </w:tcPr>
          <w:p w14:paraId="3D54D473"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7A6705C2"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80050C" w:rsidRDefault="00FE2693" w:rsidP="00256E4E">
            <w:pPr>
              <w:spacing w:after="0"/>
              <w:rPr>
                <w:b w:val="0"/>
                <w:bCs w:val="0"/>
                <w:color w:val="FEFFFF" w:themeColor="text2"/>
              </w:rPr>
            </w:pPr>
            <w:r w:rsidRPr="0080050C">
              <w:rPr>
                <w:b w:val="0"/>
                <w:bCs w:val="0"/>
                <w:color w:val="FEFFFF" w:themeColor="text2"/>
              </w:rPr>
              <w:lastRenderedPageBreak/>
              <w:t>EntityName</w:t>
            </w:r>
          </w:p>
        </w:tc>
        <w:tc>
          <w:tcPr>
            <w:tcW w:w="4566" w:type="dxa"/>
            <w:tcBorders>
              <w:top w:val="none" w:sz="0" w:space="0" w:color="auto"/>
              <w:bottom w:val="none" w:sz="0" w:space="0" w:color="auto"/>
            </w:tcBorders>
          </w:tcPr>
          <w:p w14:paraId="617205D2" w14:textId="439C4C86" w:rsidR="00256E4E" w:rsidRPr="0080050C" w:rsidRDefault="00536C46" w:rsidP="00256E4E">
            <w:pPr>
              <w:cnfStyle w:val="000000100000" w:firstRow="0" w:lastRow="0" w:firstColumn="0" w:lastColumn="0" w:oddVBand="0" w:evenVBand="0" w:oddHBand="1" w:evenHBand="0" w:firstRowFirstColumn="0" w:firstRowLastColumn="0" w:lastRowFirstColumn="0" w:lastRowLastColumn="0"/>
            </w:pPr>
            <w:r w:rsidRPr="0080050C">
              <w:t>Descriptive entity name</w:t>
            </w:r>
            <w:r w:rsidR="00571CC3">
              <w:t>.</w:t>
            </w:r>
          </w:p>
        </w:tc>
        <w:tc>
          <w:tcPr>
            <w:tcW w:w="637" w:type="dxa"/>
            <w:tcBorders>
              <w:top w:val="none" w:sz="0" w:space="0" w:color="auto"/>
              <w:bottom w:val="none" w:sz="0" w:space="0" w:color="auto"/>
            </w:tcBorders>
          </w:tcPr>
          <w:p w14:paraId="6E5643CB" w14:textId="5FBC9BFD"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7E73C245" w14:textId="582D1F44"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80050C" w:rsidRDefault="00FE2693" w:rsidP="00256E4E">
            <w:pPr>
              <w:spacing w:after="0"/>
              <w:rPr>
                <w:b w:val="0"/>
                <w:bCs w:val="0"/>
                <w:color w:val="FEFFFF" w:themeColor="text2"/>
              </w:rPr>
            </w:pPr>
            <w:r w:rsidRPr="0080050C">
              <w:rPr>
                <w:b w:val="0"/>
                <w:bCs w:val="0"/>
                <w:color w:val="FEFFFF" w:themeColor="text2"/>
              </w:rPr>
              <w:t>SourceContainer</w:t>
            </w:r>
          </w:p>
        </w:tc>
        <w:tc>
          <w:tcPr>
            <w:tcW w:w="4566" w:type="dxa"/>
          </w:tcPr>
          <w:p w14:paraId="1EB7CDDF" w14:textId="53BB322F" w:rsidR="00256E4E" w:rsidRPr="0080050C" w:rsidRDefault="00442C75" w:rsidP="00256E4E">
            <w:pPr>
              <w:cnfStyle w:val="000000000000" w:firstRow="0" w:lastRow="0" w:firstColumn="0" w:lastColumn="0" w:oddVBand="0" w:evenVBand="0" w:oddHBand="0" w:evenHBand="0" w:firstRowFirstColumn="0" w:firstRowLastColumn="0" w:lastRowFirstColumn="0" w:lastRowLastColumn="0"/>
            </w:pPr>
            <w:r w:rsidRPr="0080050C">
              <w:t xml:space="preserve">Name of the container </w:t>
            </w:r>
            <w:r w:rsidR="00907ABF" w:rsidRPr="0080050C">
              <w:t>holding the source files</w:t>
            </w:r>
            <w:r w:rsidR="00D64AB4" w:rsidRPr="0080050C">
              <w:t>.</w:t>
            </w:r>
          </w:p>
          <w:p w14:paraId="1FD5C91F" w14:textId="63C3BA1C" w:rsidR="00CF7C10" w:rsidRPr="0080050C" w:rsidRDefault="00CF7C10" w:rsidP="00256E4E">
            <w:pPr>
              <w:cnfStyle w:val="000000000000" w:firstRow="0" w:lastRow="0" w:firstColumn="0" w:lastColumn="0" w:oddVBand="0" w:evenVBand="0" w:oddHBand="0" w:evenHBand="0" w:firstRowFirstColumn="0" w:firstRowLastColumn="0" w:lastRowFirstColumn="0" w:lastRowLastColumn="0"/>
            </w:pPr>
            <w:r w:rsidRPr="0080050C">
              <w:t>E.g. for file</w:t>
            </w:r>
            <w:r w:rsidR="00907ABF" w:rsidRPr="0080050C">
              <w:t>s</w:t>
            </w:r>
            <w:r w:rsidRPr="0080050C">
              <w:t xml:space="preserve"> stored </w:t>
            </w:r>
            <w:r w:rsidR="00C50857" w:rsidRPr="0080050C">
              <w:t>in blob storage with</w:t>
            </w:r>
            <w:r w:rsidRPr="0080050C">
              <w:t xml:space="preserve"> </w:t>
            </w:r>
            <w:r w:rsidR="00C50857" w:rsidRPr="0080050C">
              <w:t>the path</w:t>
            </w:r>
            <w:r w:rsidRPr="0080050C">
              <w:t xml:space="preserve">: </w:t>
            </w:r>
            <w:r w:rsidR="003B74F1" w:rsidRPr="0080050C">
              <w:t>“</w:t>
            </w:r>
            <w:r w:rsidRPr="0080050C">
              <w:rPr>
                <w:b/>
              </w:rPr>
              <w:t>datasources</w:t>
            </w:r>
            <w:r w:rsidRPr="0080050C">
              <w:t>/iati/entity.csv</w:t>
            </w:r>
            <w:r w:rsidR="003B74F1" w:rsidRPr="0080050C">
              <w:t>“</w:t>
            </w:r>
          </w:p>
          <w:p w14:paraId="0FE7C42D" w14:textId="5E308738" w:rsidR="001701AA" w:rsidRPr="0080050C" w:rsidRDefault="001701AA" w:rsidP="00256E4E">
            <w:pPr>
              <w:cnfStyle w:val="000000000000" w:firstRow="0" w:lastRow="0" w:firstColumn="0" w:lastColumn="0" w:oddVBand="0" w:evenVBand="0" w:oddHBand="0" w:evenHBand="0" w:firstRowFirstColumn="0" w:firstRowLastColumn="0" w:lastRowFirstColumn="0" w:lastRowLastColumn="0"/>
              <w:rPr>
                <w:bCs/>
              </w:rPr>
            </w:pPr>
            <w:r w:rsidRPr="0080050C">
              <w:rPr>
                <w:bCs/>
              </w:rPr>
              <w:t xml:space="preserve">Source </w:t>
            </w:r>
            <w:r w:rsidR="00A1513A" w:rsidRPr="0080050C">
              <w:rPr>
                <w:bCs/>
              </w:rPr>
              <w:t>C</w:t>
            </w:r>
            <w:r w:rsidRPr="0080050C">
              <w:rPr>
                <w:bCs/>
              </w:rPr>
              <w:t>ontainer is datasou</w:t>
            </w:r>
            <w:r w:rsidR="0097367B" w:rsidRPr="0080050C">
              <w:rPr>
                <w:bCs/>
              </w:rPr>
              <w:t>r</w:t>
            </w:r>
            <w:r w:rsidRPr="0080050C">
              <w:rPr>
                <w:bCs/>
              </w:rPr>
              <w:t>ces</w:t>
            </w:r>
            <w:r w:rsidR="00571CC3">
              <w:rPr>
                <w:bCs/>
              </w:rPr>
              <w:t>.</w:t>
            </w:r>
          </w:p>
        </w:tc>
        <w:tc>
          <w:tcPr>
            <w:tcW w:w="637" w:type="dxa"/>
          </w:tcPr>
          <w:p w14:paraId="495DB40F" w14:textId="77777777" w:rsidR="00256E4E" w:rsidRPr="0080050C" w:rsidRDefault="00256E4E"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2AD188C1" w14:textId="2CBE3C97" w:rsidR="00256E4E"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80050C" w:rsidRDefault="00FE2693" w:rsidP="00256E4E">
            <w:pPr>
              <w:spacing w:after="0"/>
              <w:rPr>
                <w:b w:val="0"/>
                <w:bCs w:val="0"/>
                <w:color w:val="FEFFFF" w:themeColor="text2"/>
              </w:rPr>
            </w:pPr>
            <w:r w:rsidRPr="0080050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80050C" w:rsidRDefault="00DE1739" w:rsidP="00256E4E">
            <w:pPr>
              <w:cnfStyle w:val="000000100000" w:firstRow="0" w:lastRow="0" w:firstColumn="0" w:lastColumn="0" w:oddVBand="0" w:evenVBand="0" w:oddHBand="1" w:evenHBand="0" w:firstRowFirstColumn="0" w:firstRowLastColumn="0" w:lastRowFirstColumn="0" w:lastRowLastColumn="0"/>
            </w:pPr>
            <w:r w:rsidRPr="0080050C">
              <w:t>Name of the virtual folder mentioned in the section ‘Uploading Files to the Blob Storage’</w:t>
            </w:r>
          </w:p>
          <w:p w14:paraId="248BF18A" w14:textId="1CC0BCC0" w:rsidR="003B74F1"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E.g. for file</w:t>
            </w:r>
            <w:r w:rsidR="00DE1739" w:rsidRPr="0080050C">
              <w:t>s</w:t>
            </w:r>
            <w:r w:rsidRPr="0080050C">
              <w:t xml:space="preserve"> stored in blob </w:t>
            </w:r>
            <w:r w:rsidR="00DE1739" w:rsidRPr="0080050C">
              <w:t>storage with the</w:t>
            </w:r>
            <w:r w:rsidRPr="0080050C">
              <w:t xml:space="preserve"> path</w:t>
            </w:r>
            <w:r w:rsidR="00DE1739" w:rsidRPr="0080050C">
              <w:t>:</w:t>
            </w:r>
            <w:r w:rsidR="00483203" w:rsidRPr="0080050C">
              <w:t xml:space="preserve"> </w:t>
            </w:r>
            <w:r w:rsidR="003B74F1" w:rsidRPr="0080050C">
              <w:t>“</w:t>
            </w:r>
            <w:r w:rsidR="00483203" w:rsidRPr="0080050C">
              <w:t>datasources/</w:t>
            </w:r>
            <w:r w:rsidR="00483203" w:rsidRPr="0080050C">
              <w:rPr>
                <w:b/>
              </w:rPr>
              <w:t>iati</w:t>
            </w:r>
            <w:r w:rsidR="00483203" w:rsidRPr="0080050C">
              <w:t>/entity</w:t>
            </w:r>
            <w:r w:rsidRPr="0080050C">
              <w:t>.csv</w:t>
            </w:r>
            <w:r w:rsidR="003B74F1" w:rsidRPr="0080050C">
              <w:t>”</w:t>
            </w:r>
            <w:r w:rsidRPr="0080050C">
              <w:t xml:space="preserve"> </w:t>
            </w:r>
          </w:p>
          <w:p w14:paraId="0AC06D13" w14:textId="06C067AF" w:rsidR="00256E4E" w:rsidRPr="0080050C" w:rsidRDefault="00E4084D" w:rsidP="00256E4E">
            <w:pPr>
              <w:cnfStyle w:val="000000100000" w:firstRow="0" w:lastRow="0" w:firstColumn="0" w:lastColumn="0" w:oddVBand="0" w:evenVBand="0" w:oddHBand="1" w:evenHBand="0" w:firstRowFirstColumn="0" w:firstRowLastColumn="0" w:lastRowFirstColumn="0" w:lastRowLastColumn="0"/>
            </w:pPr>
            <w:r w:rsidRPr="0080050C">
              <w:t>Source Folder Path</w:t>
            </w:r>
            <w:r w:rsidR="00483203" w:rsidRPr="0080050C">
              <w:t xml:space="preserve"> is iati</w:t>
            </w:r>
            <w:r w:rsidR="00571CC3">
              <w:t>.</w:t>
            </w:r>
          </w:p>
        </w:tc>
        <w:tc>
          <w:tcPr>
            <w:tcW w:w="637" w:type="dxa"/>
            <w:tcBorders>
              <w:top w:val="none" w:sz="0" w:space="0" w:color="auto"/>
              <w:bottom w:val="none" w:sz="0" w:space="0" w:color="auto"/>
            </w:tcBorders>
          </w:tcPr>
          <w:p w14:paraId="132515A5" w14:textId="18D5FA31" w:rsidR="00256E4E"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tcPr>
          <w:p w14:paraId="10BC2712" w14:textId="0C440487" w:rsidR="00256E4E"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80050C" w:rsidRDefault="00FE2693" w:rsidP="00256E4E">
            <w:pPr>
              <w:spacing w:after="0"/>
              <w:rPr>
                <w:b w:val="0"/>
                <w:bCs w:val="0"/>
                <w:color w:val="FEFFFF" w:themeColor="text2"/>
              </w:rPr>
            </w:pPr>
            <w:r w:rsidRPr="0080050C">
              <w:rPr>
                <w:b w:val="0"/>
                <w:bCs w:val="0"/>
                <w:color w:val="FEFFFF" w:themeColor="text2"/>
              </w:rPr>
              <w:t>SourceFileName</w:t>
            </w:r>
          </w:p>
        </w:tc>
        <w:tc>
          <w:tcPr>
            <w:tcW w:w="4566" w:type="dxa"/>
          </w:tcPr>
          <w:p w14:paraId="3E1E40D6" w14:textId="249CF956"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Name of the source file, including the extension</w:t>
            </w:r>
          </w:p>
          <w:p w14:paraId="7DEB50A1" w14:textId="05793699" w:rsidR="003B74F1" w:rsidRPr="0080050C" w:rsidRDefault="00CC17A6" w:rsidP="00256E4E">
            <w:pPr>
              <w:cnfStyle w:val="000000000000" w:firstRow="0" w:lastRow="0" w:firstColumn="0" w:lastColumn="0" w:oddVBand="0" w:evenVBand="0" w:oddHBand="0" w:evenHBand="0" w:firstRowFirstColumn="0" w:firstRowLastColumn="0" w:lastRowFirstColumn="0" w:lastRowLastColumn="0"/>
            </w:pPr>
            <w:r w:rsidRPr="0080050C">
              <w:t xml:space="preserve">E.g. for files stored in blob storage with the path: </w:t>
            </w:r>
            <w:r w:rsidR="003B74F1" w:rsidRPr="0080050C">
              <w:t>“</w:t>
            </w:r>
            <w:r w:rsidR="001701AA" w:rsidRPr="0080050C">
              <w:t>datasources/iati/</w:t>
            </w:r>
            <w:r w:rsidR="001701AA" w:rsidRPr="0080050C">
              <w:rPr>
                <w:b/>
              </w:rPr>
              <w:t>entity.csv</w:t>
            </w:r>
            <w:r w:rsidR="003B74F1" w:rsidRPr="0080050C">
              <w:rPr>
                <w:b/>
              </w:rPr>
              <w:t>”</w:t>
            </w:r>
            <w:r w:rsidR="001701AA" w:rsidRPr="0080050C">
              <w:t xml:space="preserve"> </w:t>
            </w:r>
          </w:p>
          <w:p w14:paraId="73A53F57" w14:textId="00435168" w:rsidR="00FE2693" w:rsidRPr="0080050C" w:rsidRDefault="001701AA" w:rsidP="00256E4E">
            <w:pPr>
              <w:cnfStyle w:val="000000000000" w:firstRow="0" w:lastRow="0" w:firstColumn="0" w:lastColumn="0" w:oddVBand="0" w:evenVBand="0" w:oddHBand="0" w:evenHBand="0" w:firstRowFirstColumn="0" w:firstRowLastColumn="0" w:lastRowFirstColumn="0" w:lastRowLastColumn="0"/>
            </w:pPr>
            <w:r w:rsidRPr="0080050C">
              <w:t>Source</w:t>
            </w:r>
            <w:r w:rsidR="00CC17A6" w:rsidRPr="0080050C">
              <w:t xml:space="preserve"> </w:t>
            </w:r>
            <w:r w:rsidRPr="0080050C">
              <w:t>File</w:t>
            </w:r>
            <w:r w:rsidR="00CC17A6" w:rsidRPr="0080050C">
              <w:t xml:space="preserve"> </w:t>
            </w:r>
            <w:r w:rsidRPr="0080050C">
              <w:t>Name is entity.csv</w:t>
            </w:r>
          </w:p>
        </w:tc>
        <w:tc>
          <w:tcPr>
            <w:tcW w:w="637" w:type="dxa"/>
          </w:tcPr>
          <w:p w14:paraId="257BEBFC" w14:textId="361F2CDC"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tcPr>
          <w:p w14:paraId="1E18F44C" w14:textId="2DBADA82"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80050C" w:rsidRDefault="00FE2693" w:rsidP="00256E4E">
            <w:pPr>
              <w:spacing w:after="0"/>
              <w:rPr>
                <w:b w:val="0"/>
                <w:bCs w:val="0"/>
                <w:color w:val="FEFFFF" w:themeColor="text2"/>
              </w:rPr>
            </w:pPr>
            <w:r w:rsidRPr="0080050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80050C" w:rsidRDefault="00CC17A6" w:rsidP="00CC17A6">
            <w:pPr>
              <w:cnfStyle w:val="000000100000" w:firstRow="0" w:lastRow="0" w:firstColumn="0" w:lastColumn="0" w:oddVBand="0" w:evenVBand="0" w:oddHBand="1" w:evenHBand="0" w:firstRowFirstColumn="0" w:firstRowLastColumn="0" w:lastRowFirstColumn="0" w:lastRowLastColumn="0"/>
            </w:pPr>
            <w:r w:rsidRPr="0080050C">
              <w:t xml:space="preserve">Name of the </w:t>
            </w:r>
            <w:r w:rsidR="005D4D15" w:rsidRPr="0080050C">
              <w:t xml:space="preserve">target </w:t>
            </w:r>
            <w:r w:rsidRPr="0080050C">
              <w:t>container</w:t>
            </w:r>
            <w:r w:rsidR="005D4D15" w:rsidRPr="0080050C">
              <w:t>. In this solution, the files are stored in Azure Data Lake Storage</w:t>
            </w:r>
            <w:r w:rsidR="0046120D" w:rsidRPr="0080050C">
              <w:t xml:space="preserve"> </w:t>
            </w:r>
          </w:p>
          <w:p w14:paraId="2924DE16" w14:textId="7BA534B5" w:rsidR="00CC17A6" w:rsidRPr="0080050C" w:rsidRDefault="0046120D" w:rsidP="00CC17A6">
            <w:pPr>
              <w:cnfStyle w:val="000000100000" w:firstRow="0" w:lastRow="0" w:firstColumn="0" w:lastColumn="0" w:oddVBand="0" w:evenVBand="0" w:oddHBand="1" w:evenHBand="0" w:firstRowFirstColumn="0" w:firstRowLastColumn="0" w:lastRowFirstColumn="0" w:lastRowLastColumn="0"/>
            </w:pPr>
            <w:r w:rsidRPr="0080050C">
              <w:t xml:space="preserve">E.g. for files stored in </w:t>
            </w:r>
            <w:r w:rsidR="00F31A4D" w:rsidRPr="0080050C">
              <w:t>azure data lake storage</w:t>
            </w:r>
            <w:r w:rsidRPr="0080050C">
              <w:t xml:space="preserve"> with the path:</w:t>
            </w:r>
            <w:r w:rsidR="00CC17A6" w:rsidRPr="0080050C">
              <w:t xml:space="preserve"> “</w:t>
            </w:r>
            <w:r w:rsidR="00F640CE" w:rsidRPr="0080050C">
              <w:rPr>
                <w:b/>
              </w:rPr>
              <w:t>quickstart</w:t>
            </w:r>
            <w:r w:rsidR="00CC17A6" w:rsidRPr="0080050C">
              <w:t>/</w:t>
            </w:r>
            <w:r w:rsidR="00480E8E" w:rsidRPr="0080050C">
              <w:t>RAW</w:t>
            </w:r>
            <w:r w:rsidR="00CC17A6" w:rsidRPr="0080050C">
              <w:t>/</w:t>
            </w:r>
            <w:r w:rsidR="00480E8E" w:rsidRPr="0080050C">
              <w:t>IATI/</w:t>
            </w:r>
            <w:r w:rsidR="00581894" w:rsidRPr="0080050C">
              <w:t>Budget/Budget_202001</w:t>
            </w:r>
            <w:r w:rsidR="00A1513A" w:rsidRPr="0080050C">
              <w:t>01_150000</w:t>
            </w:r>
            <w:r w:rsidR="00CC17A6" w:rsidRPr="0080050C">
              <w:t>.</w:t>
            </w:r>
            <w:r w:rsidR="00F31A4D" w:rsidRPr="0080050C">
              <w:t>parquet</w:t>
            </w:r>
            <w:r w:rsidR="00CC17A6" w:rsidRPr="0080050C">
              <w:t>“</w:t>
            </w:r>
          </w:p>
          <w:p w14:paraId="69C83A92" w14:textId="0266FB9A" w:rsidR="00FE2693" w:rsidRPr="0080050C" w:rsidRDefault="00A1513A" w:rsidP="00CC17A6">
            <w:pPr>
              <w:cnfStyle w:val="000000100000" w:firstRow="0" w:lastRow="0" w:firstColumn="0" w:lastColumn="0" w:oddVBand="0" w:evenVBand="0" w:oddHBand="1" w:evenHBand="0" w:firstRowFirstColumn="0" w:firstRowLastColumn="0" w:lastRowFirstColumn="0" w:lastRowLastColumn="0"/>
            </w:pPr>
            <w:r w:rsidRPr="0080050C">
              <w:rPr>
                <w:bCs/>
              </w:rPr>
              <w:t>Target</w:t>
            </w:r>
            <w:r w:rsidR="00CC17A6" w:rsidRPr="0080050C">
              <w:rPr>
                <w:bCs/>
              </w:rPr>
              <w:t xml:space="preserve"> </w:t>
            </w:r>
            <w:r w:rsidRPr="0080050C">
              <w:rPr>
                <w:bCs/>
              </w:rPr>
              <w:t>C</w:t>
            </w:r>
            <w:r w:rsidR="00CC17A6" w:rsidRPr="0080050C">
              <w:rPr>
                <w:bCs/>
              </w:rPr>
              <w:t xml:space="preserve">ontainer is </w:t>
            </w:r>
            <w:r w:rsidR="00F640CE" w:rsidRPr="0080050C">
              <w:rPr>
                <w:bCs/>
              </w:rPr>
              <w:t>“quickstart”</w:t>
            </w:r>
            <w:r w:rsidR="00AE6B70">
              <w:rPr>
                <w:bCs/>
              </w:rPr>
              <w:t>.</w:t>
            </w:r>
          </w:p>
        </w:tc>
        <w:tc>
          <w:tcPr>
            <w:tcW w:w="637" w:type="dxa"/>
            <w:tcBorders>
              <w:top w:val="none" w:sz="0" w:space="0" w:color="auto"/>
              <w:bottom w:val="none" w:sz="0" w:space="0" w:color="auto"/>
            </w:tcBorders>
          </w:tcPr>
          <w:p w14:paraId="417BE84E" w14:textId="4E6F3A61" w:rsidR="00FE2693" w:rsidRPr="0080050C" w:rsidRDefault="00FE2693" w:rsidP="00256E4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498BC3F0" w14:textId="3FBACF63"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80050C" w:rsidRDefault="00FE2693" w:rsidP="00256E4E">
            <w:pPr>
              <w:spacing w:after="0"/>
              <w:rPr>
                <w:b w:val="0"/>
                <w:bCs w:val="0"/>
                <w:color w:val="FEFFFF" w:themeColor="text2"/>
              </w:rPr>
            </w:pPr>
            <w:r w:rsidRPr="0080050C">
              <w:rPr>
                <w:b w:val="0"/>
                <w:bCs w:val="0"/>
                <w:color w:val="FEFFFF" w:themeColor="text2"/>
              </w:rPr>
              <w:t>TargetFolderPath</w:t>
            </w:r>
          </w:p>
        </w:tc>
        <w:tc>
          <w:tcPr>
            <w:tcW w:w="4566" w:type="dxa"/>
          </w:tcPr>
          <w:p w14:paraId="7F28B2DF" w14:textId="108EF32D" w:rsidR="00FE2693" w:rsidRPr="0080050C" w:rsidRDefault="7AEFD255" w:rsidP="00256E4E">
            <w:pPr>
              <w:cnfStyle w:val="000000000000" w:firstRow="0" w:lastRow="0" w:firstColumn="0" w:lastColumn="0" w:oddVBand="0" w:evenVBand="0" w:oddHBand="0" w:evenHBand="0" w:firstRowFirstColumn="0" w:firstRowLastColumn="0" w:lastRowFirstColumn="0" w:lastRowLastColumn="0"/>
            </w:pPr>
            <w:r w:rsidRPr="0080050C">
              <w:t>The</w:t>
            </w:r>
            <w:r w:rsidR="00DD077C" w:rsidRPr="0080050C">
              <w:t xml:space="preserve"> folder path where files </w:t>
            </w:r>
            <w:r w:rsidRPr="0080050C">
              <w:t>are</w:t>
            </w:r>
            <w:r w:rsidR="00DD077C" w:rsidRPr="0080050C">
              <w:t xml:space="preserve"> going to be </w:t>
            </w:r>
            <w:r w:rsidR="005C44F2" w:rsidRPr="0080050C">
              <w:t>stored</w:t>
            </w:r>
          </w:p>
          <w:p w14:paraId="7819CE70" w14:textId="1ACEE98D" w:rsidR="00DD077C" w:rsidRPr="0080050C" w:rsidRDefault="005C44F2" w:rsidP="00256E4E">
            <w:pPr>
              <w:cnfStyle w:val="000000000000" w:firstRow="0" w:lastRow="0" w:firstColumn="0" w:lastColumn="0" w:oddVBand="0" w:evenVBand="0" w:oddHBand="0" w:evenHBand="0" w:firstRowFirstColumn="0" w:firstRowLastColumn="0" w:lastRowFirstColumn="0" w:lastRowLastColumn="0"/>
            </w:pPr>
            <w:r w:rsidRPr="0080050C">
              <w:t>E.g. for files stored in azure data lake storage with the path: “</w:t>
            </w:r>
            <w:r w:rsidR="00F640CE" w:rsidRPr="0080050C">
              <w:t>quickstart</w:t>
            </w:r>
            <w:r w:rsidRPr="0080050C">
              <w:t>/</w:t>
            </w:r>
            <w:r w:rsidRPr="0080050C">
              <w:rPr>
                <w:b/>
              </w:rPr>
              <w:t>RAW/IATI/Budget</w:t>
            </w:r>
            <w:r w:rsidRPr="0080050C">
              <w:t>/Budget_20200101_150000.parquet“</w:t>
            </w:r>
          </w:p>
          <w:p w14:paraId="61B1412F" w14:textId="43CEFF1D" w:rsidR="0021333B" w:rsidRPr="0080050C" w:rsidRDefault="00C22FEF" w:rsidP="00256E4E">
            <w:pPr>
              <w:cnfStyle w:val="000000000000" w:firstRow="0" w:lastRow="0" w:firstColumn="0" w:lastColumn="0" w:oddVBand="0" w:evenVBand="0" w:oddHBand="0" w:evenHBand="0" w:firstRowFirstColumn="0" w:firstRowLastColumn="0" w:lastRowFirstColumn="0" w:lastRowLastColumn="0"/>
            </w:pPr>
            <w:r w:rsidRPr="0080050C">
              <w:t>Target folder Path is</w:t>
            </w:r>
            <w:r w:rsidR="0021333B" w:rsidRPr="0080050C">
              <w:t xml:space="preserve"> </w:t>
            </w:r>
            <w:r w:rsidR="009E6EE8" w:rsidRPr="0080050C">
              <w:t>“</w:t>
            </w:r>
            <w:r w:rsidR="0021333B" w:rsidRPr="0080050C">
              <w:t>RAW/IATI/</w:t>
            </w:r>
            <w:r w:rsidR="00EC5CE1" w:rsidRPr="0080050C">
              <w:t>Budget</w:t>
            </w:r>
            <w:r w:rsidR="009E6EE8" w:rsidRPr="0080050C">
              <w:t>”</w:t>
            </w:r>
            <w:r w:rsidR="00AE6B70">
              <w:t>.</w:t>
            </w:r>
          </w:p>
        </w:tc>
        <w:tc>
          <w:tcPr>
            <w:tcW w:w="637" w:type="dxa"/>
          </w:tcPr>
          <w:p w14:paraId="681E880E" w14:textId="186A1F34"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tcPr>
          <w:p w14:paraId="76567512" w14:textId="75B3CA81" w:rsidR="00FE2693" w:rsidRPr="0080050C" w:rsidRDefault="009D724D" w:rsidP="00256E4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80050C" w:rsidRDefault="00FE2693" w:rsidP="00256E4E">
            <w:pPr>
              <w:spacing w:after="0"/>
              <w:rPr>
                <w:b w:val="0"/>
                <w:bCs w:val="0"/>
                <w:color w:val="FEFFFF" w:themeColor="text2"/>
              </w:rPr>
            </w:pPr>
            <w:r w:rsidRPr="0080050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80050C" w:rsidRDefault="003C63DA" w:rsidP="00C22FEF">
            <w:pPr>
              <w:cnfStyle w:val="000000100000" w:firstRow="0" w:lastRow="0" w:firstColumn="0" w:lastColumn="0" w:oddVBand="0" w:evenVBand="0" w:oddHBand="1" w:evenHBand="0" w:firstRowFirstColumn="0" w:firstRowLastColumn="0" w:lastRowFirstColumn="0" w:lastRowLastColumn="0"/>
            </w:pPr>
            <w:r w:rsidRPr="0080050C">
              <w:t xml:space="preserve">The name of the </w:t>
            </w:r>
            <w:r w:rsidR="00C22FEF" w:rsidRPr="0080050C">
              <w:t>target file</w:t>
            </w:r>
            <w:r w:rsidRPr="0080050C">
              <w:t xml:space="preserve">, including </w:t>
            </w:r>
            <w:r w:rsidR="00A16EA8" w:rsidRPr="0080050C">
              <w:t>the extension. A wildcard can be used to select all files available in the directory</w:t>
            </w:r>
          </w:p>
          <w:p w14:paraId="053E70ED" w14:textId="1FDF0C6A" w:rsidR="002A6A86"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E.g. for files stored in azure data lake storage with the path: “</w:t>
            </w:r>
            <w:r w:rsidR="00F640CE" w:rsidRPr="0080050C">
              <w:t>quickstart</w:t>
            </w:r>
            <w:r w:rsidRPr="0080050C">
              <w:t>/RAW/IATI/Budget/</w:t>
            </w:r>
            <w:r w:rsidRPr="0080050C">
              <w:rPr>
                <w:b/>
              </w:rPr>
              <w:t>Budget_20200101_150000.parquet</w:t>
            </w:r>
            <w:r w:rsidRPr="0080050C">
              <w:t>“</w:t>
            </w:r>
          </w:p>
          <w:p w14:paraId="43FD7E3B" w14:textId="771DCFE7" w:rsidR="00FE2693" w:rsidRPr="0080050C" w:rsidRDefault="002A6A86" w:rsidP="002A6A86">
            <w:pPr>
              <w:cnfStyle w:val="000000100000" w:firstRow="0" w:lastRow="0" w:firstColumn="0" w:lastColumn="0" w:oddVBand="0" w:evenVBand="0" w:oddHBand="1" w:evenHBand="0" w:firstRowFirstColumn="0" w:firstRowLastColumn="0" w:lastRowFirstColumn="0" w:lastRowLastColumn="0"/>
            </w:pPr>
            <w:r w:rsidRPr="0080050C">
              <w:t xml:space="preserve">Target </w:t>
            </w:r>
            <w:r w:rsidR="00633DC3" w:rsidRPr="0080050C">
              <w:t>File Name</w:t>
            </w:r>
            <w:r w:rsidRPr="0080050C">
              <w:t xml:space="preserve"> is </w:t>
            </w:r>
            <w:r w:rsidR="009E6EE8" w:rsidRPr="0080050C">
              <w:t>“</w:t>
            </w:r>
            <w:r w:rsidRPr="0080050C">
              <w:t>Budget</w:t>
            </w:r>
            <w:r w:rsidR="001916D4" w:rsidRPr="0080050C">
              <w:t>*.parquet</w:t>
            </w:r>
            <w:r w:rsidR="009E6EE8" w:rsidRPr="0080050C">
              <w:t>”</w:t>
            </w:r>
            <w:r w:rsidR="00AE6B70">
              <w:t>.</w:t>
            </w:r>
          </w:p>
        </w:tc>
        <w:tc>
          <w:tcPr>
            <w:tcW w:w="637" w:type="dxa"/>
            <w:tcBorders>
              <w:top w:val="none" w:sz="0" w:space="0" w:color="auto"/>
              <w:bottom w:val="none" w:sz="0" w:space="0" w:color="auto"/>
            </w:tcBorders>
          </w:tcPr>
          <w:p w14:paraId="6EE07FBD" w14:textId="247B4209" w:rsidR="00FE2693" w:rsidRPr="0080050C" w:rsidRDefault="009C2491" w:rsidP="00256E4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tcPr>
          <w:p w14:paraId="35915B7D" w14:textId="1EAC5971" w:rsidR="00FE2693" w:rsidRPr="0080050C" w:rsidRDefault="009D724D" w:rsidP="00256E4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80050C" w:rsidRDefault="00FE2693" w:rsidP="00256E4E">
            <w:pPr>
              <w:spacing w:after="0"/>
              <w:rPr>
                <w:b w:val="0"/>
                <w:bCs w:val="0"/>
                <w:color w:val="FEFFFF" w:themeColor="text2"/>
              </w:rPr>
            </w:pPr>
            <w:r w:rsidRPr="0080050C">
              <w:rPr>
                <w:b w:val="0"/>
                <w:bCs w:val="0"/>
                <w:color w:val="FEFFFF" w:themeColor="text2"/>
              </w:rPr>
              <w:t>TargetSchema</w:t>
            </w:r>
          </w:p>
        </w:tc>
        <w:tc>
          <w:tcPr>
            <w:tcW w:w="4566" w:type="dxa"/>
            <w:shd w:val="clear" w:color="auto" w:fill="D3D3D3" w:themeFill="background2" w:themeFillShade="E6"/>
          </w:tcPr>
          <w:p w14:paraId="7BFC0ABC" w14:textId="4DBDD5FD" w:rsidR="00FE2693" w:rsidRPr="0080050C" w:rsidRDefault="000614B1" w:rsidP="00256E4E">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0F34C549" w14:textId="6813B8FA" w:rsidR="00FE2693" w:rsidRPr="0080050C" w:rsidRDefault="009C2491" w:rsidP="00256E4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76814613" w14:textId="65F5DCDA" w:rsidR="00FE2693" w:rsidRPr="0080050C" w:rsidRDefault="008F1888" w:rsidP="00256E4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80050C" w:rsidRDefault="00511108" w:rsidP="00511108">
            <w:pPr>
              <w:spacing w:after="0"/>
              <w:rPr>
                <w:b w:val="0"/>
                <w:bCs w:val="0"/>
                <w:color w:val="FEFFFF" w:themeColor="text2"/>
              </w:rPr>
            </w:pPr>
            <w:r w:rsidRPr="0080050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06C73B88" w:rsidR="00511108" w:rsidRPr="0080050C" w:rsidRDefault="000614B1" w:rsidP="00511108">
            <w:pPr>
              <w:cnfStyle w:val="000000100000" w:firstRow="0" w:lastRow="0" w:firstColumn="0" w:lastColumn="0" w:oddVBand="0" w:evenVBand="0" w:oddHBand="1"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80050C" w:rsidRDefault="00511108" w:rsidP="00511108">
            <w:pPr>
              <w:spacing w:after="0"/>
              <w:rPr>
                <w:b w:val="0"/>
                <w:bCs w:val="0"/>
                <w:color w:val="FEFFFF" w:themeColor="text2"/>
              </w:rPr>
            </w:pPr>
            <w:r w:rsidRPr="0080050C">
              <w:rPr>
                <w:b w:val="0"/>
                <w:bCs w:val="0"/>
                <w:color w:val="FEFFFF" w:themeColor="text2"/>
              </w:rPr>
              <w:t>TargetStoredProcedure</w:t>
            </w:r>
          </w:p>
        </w:tc>
        <w:tc>
          <w:tcPr>
            <w:tcW w:w="4566" w:type="dxa"/>
            <w:shd w:val="clear" w:color="auto" w:fill="D3D3D3" w:themeFill="background2" w:themeFillShade="E6"/>
          </w:tcPr>
          <w:p w14:paraId="2AD4F212" w14:textId="2443841C" w:rsidR="00511108" w:rsidRPr="0080050C" w:rsidRDefault="000614B1" w:rsidP="00511108">
            <w:pPr>
              <w:cnfStyle w:val="000000000000" w:firstRow="0" w:lastRow="0" w:firstColumn="0" w:lastColumn="0" w:oddVBand="0" w:evenVBand="0" w:oddHBand="0" w:evenHBand="0" w:firstRowFirstColumn="0" w:firstRowLastColumn="0" w:lastRowFirstColumn="0" w:lastRowLastColumn="0"/>
            </w:pPr>
            <w:r w:rsidRPr="0080050C">
              <w:t xml:space="preserve">Not populated when defining ingest Entity. Value </w:t>
            </w:r>
            <w:r w:rsidR="001916D4" w:rsidRPr="0080050C">
              <w:t>is</w:t>
            </w:r>
            <w:r w:rsidRPr="0080050C">
              <w:t xml:space="preserve"> NULL</w:t>
            </w:r>
            <w:r w:rsidR="00AE6B70">
              <w:t>.</w:t>
            </w:r>
          </w:p>
        </w:tc>
        <w:tc>
          <w:tcPr>
            <w:tcW w:w="637" w:type="dxa"/>
            <w:shd w:val="clear" w:color="auto" w:fill="D3D3D3" w:themeFill="background2" w:themeFillShade="E6"/>
          </w:tcPr>
          <w:p w14:paraId="46576B83" w14:textId="4E3A061D"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22C46BAA" w14:textId="617CA0CA"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False</w:t>
            </w:r>
          </w:p>
        </w:tc>
      </w:tr>
      <w:tr w:rsidR="001910B4" w:rsidRPr="0080050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80050C" w:rsidRDefault="00511108" w:rsidP="00511108">
            <w:pPr>
              <w:spacing w:after="0"/>
              <w:rPr>
                <w:b w:val="0"/>
                <w:bCs w:val="0"/>
                <w:color w:val="FEFFFF" w:themeColor="text2"/>
              </w:rPr>
            </w:pPr>
            <w:r w:rsidRPr="0080050C">
              <w:rPr>
                <w:b w:val="0"/>
                <w:bCs w:val="0"/>
                <w:color w:val="FEFFFF" w:themeColor="text2"/>
              </w:rPr>
              <w:t>SourceSystemId</w:t>
            </w:r>
          </w:p>
        </w:tc>
        <w:tc>
          <w:tcPr>
            <w:tcW w:w="4566" w:type="dxa"/>
            <w:tcBorders>
              <w:top w:val="none" w:sz="0" w:space="0" w:color="auto"/>
              <w:bottom w:val="none" w:sz="0" w:space="0" w:color="auto"/>
            </w:tcBorders>
          </w:tcPr>
          <w:p w14:paraId="11E2FE63" w14:textId="4D2FE663" w:rsidR="00511108" w:rsidRPr="0080050C" w:rsidRDefault="000A7109" w:rsidP="00511108">
            <w:pPr>
              <w:cnfStyle w:val="000000100000" w:firstRow="0" w:lastRow="0" w:firstColumn="0" w:lastColumn="0" w:oddVBand="0" w:evenVBand="0" w:oddHBand="1" w:evenHBand="0" w:firstRowFirstColumn="0" w:firstRowLastColumn="0" w:lastRowFirstColumn="0" w:lastRowLastColumn="0"/>
            </w:pPr>
            <w:r w:rsidRPr="0080050C">
              <w:t>Source</w:t>
            </w:r>
            <w:r w:rsidR="00B6473B" w:rsidRPr="0080050C">
              <w:t xml:space="preserve">SystemId from Control.SourceSystem </w:t>
            </w:r>
            <w:r w:rsidRPr="0080050C">
              <w:t>t</w:t>
            </w:r>
            <w:r w:rsidR="00B6473B" w:rsidRPr="0080050C">
              <w:t>able</w:t>
            </w:r>
            <w:r w:rsidR="00AE6B70">
              <w:t>.</w:t>
            </w:r>
          </w:p>
        </w:tc>
        <w:tc>
          <w:tcPr>
            <w:tcW w:w="637" w:type="dxa"/>
            <w:tcBorders>
              <w:top w:val="none" w:sz="0" w:space="0" w:color="auto"/>
              <w:bottom w:val="none" w:sz="0" w:space="0" w:color="auto"/>
            </w:tcBorders>
          </w:tcPr>
          <w:p w14:paraId="4C45E35F" w14:textId="252B2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30309153" w14:textId="22C69AF8"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80050C" w:rsidRDefault="00511108" w:rsidP="00511108">
            <w:pPr>
              <w:spacing w:after="0"/>
              <w:rPr>
                <w:b w:val="0"/>
                <w:bCs w:val="0"/>
                <w:color w:val="FEFFFF" w:themeColor="text2"/>
              </w:rPr>
            </w:pPr>
            <w:r w:rsidRPr="0080050C">
              <w:rPr>
                <w:b w:val="0"/>
                <w:bCs w:val="0"/>
                <w:color w:val="FEFFFF" w:themeColor="text2"/>
              </w:rPr>
              <w:t>CurationStageId</w:t>
            </w:r>
          </w:p>
        </w:tc>
        <w:tc>
          <w:tcPr>
            <w:tcW w:w="4566" w:type="dxa"/>
          </w:tcPr>
          <w:p w14:paraId="556C776E" w14:textId="41A630FE" w:rsidR="00511108" w:rsidRPr="0080050C" w:rsidRDefault="000A7109" w:rsidP="00511108">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AE6B70">
              <w:t>.</w:t>
            </w:r>
          </w:p>
        </w:tc>
        <w:tc>
          <w:tcPr>
            <w:tcW w:w="637" w:type="dxa"/>
          </w:tcPr>
          <w:p w14:paraId="3D2EA196" w14:textId="0F781F96"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40F9BD2D" w14:textId="2EFB1B15" w:rsidR="00511108" w:rsidRPr="0080050C" w:rsidRDefault="00511108" w:rsidP="00511108">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80050C" w:rsidRDefault="00511108" w:rsidP="00511108">
            <w:pPr>
              <w:spacing w:after="0"/>
              <w:rPr>
                <w:b w:val="0"/>
                <w:bCs w:val="0"/>
                <w:color w:val="FEFFFF" w:themeColor="text2"/>
              </w:rPr>
            </w:pPr>
            <w:r w:rsidRPr="0080050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80050C" w:rsidRDefault="7AEFD255" w:rsidP="00511108">
            <w:pPr>
              <w:cnfStyle w:val="000000100000" w:firstRow="0" w:lastRow="0" w:firstColumn="0" w:lastColumn="0" w:oddVBand="0" w:evenVBand="0" w:oddHBand="1" w:evenHBand="0" w:firstRowFirstColumn="0" w:firstRowLastColumn="0" w:lastRowFirstColumn="0" w:lastRowLastColumn="0"/>
            </w:pPr>
            <w:r w:rsidRPr="0080050C">
              <w:t>Controls</w:t>
            </w:r>
            <w:r w:rsidR="00511108" w:rsidRPr="0080050C">
              <w:t xml:space="preserve"> if </w:t>
            </w:r>
            <w:r w:rsidRPr="0080050C">
              <w:t xml:space="preserve">an </w:t>
            </w:r>
            <w:r w:rsidR="00511108" w:rsidRPr="0080050C">
              <w:t xml:space="preserve">entity will be </w:t>
            </w:r>
            <w:r w:rsidRPr="0080050C">
              <w:t>processed</w:t>
            </w:r>
            <w:r w:rsidR="00511108" w:rsidRPr="0080050C">
              <w:t xml:space="preserve"> when </w:t>
            </w:r>
            <w:r w:rsidRPr="0080050C">
              <w:t>Azure</w:t>
            </w:r>
            <w:r w:rsidR="00511108" w:rsidRPr="0080050C">
              <w:t xml:space="preserve"> Data Factory executes. Only entities with </w:t>
            </w:r>
            <w:r w:rsidRPr="0080050C">
              <w:t xml:space="preserve">a </w:t>
            </w:r>
            <w:r w:rsidR="00511108" w:rsidRPr="0080050C">
              <w:t xml:space="preserve">value of 1 </w:t>
            </w:r>
            <w:r w:rsidRPr="0080050C">
              <w:t>will be</w:t>
            </w:r>
            <w:r w:rsidR="00511108" w:rsidRPr="0080050C">
              <w:t xml:space="preserve"> processed.</w:t>
            </w:r>
          </w:p>
        </w:tc>
        <w:tc>
          <w:tcPr>
            <w:tcW w:w="637" w:type="dxa"/>
            <w:tcBorders>
              <w:top w:val="none" w:sz="0" w:space="0" w:color="auto"/>
              <w:bottom w:val="none" w:sz="0" w:space="0" w:color="auto"/>
            </w:tcBorders>
          </w:tcPr>
          <w:p w14:paraId="4D09D1FC" w14:textId="61543825"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CC9825F" w14:textId="25DF4043" w:rsidR="00511108" w:rsidRPr="0080050C" w:rsidRDefault="00511108" w:rsidP="00511108">
            <w:pPr>
              <w:cnfStyle w:val="000000100000" w:firstRow="0" w:lastRow="0" w:firstColumn="0" w:lastColumn="0" w:oddVBand="0" w:evenVBand="0" w:oddHBand="1" w:evenHBand="0" w:firstRowFirstColumn="0" w:firstRowLastColumn="0" w:lastRowFirstColumn="0" w:lastRowLastColumn="0"/>
            </w:pPr>
            <w:r w:rsidRPr="0080050C">
              <w:t>True</w:t>
            </w:r>
          </w:p>
        </w:tc>
      </w:tr>
    </w:tbl>
    <w:p w14:paraId="24E78152" w14:textId="77777777" w:rsidR="00FD1BF7" w:rsidRPr="0080050C" w:rsidRDefault="00FD1BF7" w:rsidP="00035AA8">
      <w:pPr>
        <w:autoSpaceDE w:val="0"/>
        <w:autoSpaceDN w:val="0"/>
        <w:adjustRightInd w:val="0"/>
        <w:spacing w:after="0"/>
      </w:pPr>
    </w:p>
    <w:p w14:paraId="3EC3B407" w14:textId="719336C8" w:rsidR="00536C46" w:rsidRPr="0080050C" w:rsidRDefault="00536C46" w:rsidP="00035AA8">
      <w:pPr>
        <w:autoSpaceDE w:val="0"/>
        <w:autoSpaceDN w:val="0"/>
        <w:adjustRightInd w:val="0"/>
        <w:spacing w:after="0"/>
      </w:pPr>
      <w:r w:rsidRPr="0080050C">
        <w:t xml:space="preserve">Entity </w:t>
      </w:r>
      <w:r w:rsidR="00D20702" w:rsidRPr="0080050C">
        <w:t>t</w:t>
      </w:r>
      <w:r w:rsidRPr="0080050C">
        <w:t>able should look like below:</w:t>
      </w:r>
    </w:p>
    <w:p w14:paraId="06DDB0D6" w14:textId="66142D33" w:rsidR="00C40AB6" w:rsidRPr="0080050C" w:rsidRDefault="00C40AB6" w:rsidP="00CF28A3">
      <w:r w:rsidRPr="0080050C">
        <w:lastRenderedPageBreak/>
        <w:drawing>
          <wp:inline distT="0" distB="0" distL="0" distR="0" wp14:anchorId="2F16E049" wp14:editId="65CAE737">
            <wp:extent cx="6120765" cy="933450"/>
            <wp:effectExtent l="0" t="0" r="0" b="0"/>
            <wp:docPr id="121509545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85">
                      <a:extLst>
                        <a:ext uri="{28A0092B-C50C-407E-A947-70E740481C1C}">
                          <a14:useLocalDpi xmlns:a14="http://schemas.microsoft.com/office/drawing/2010/main" val="0"/>
                        </a:ext>
                      </a:extLst>
                    </a:blip>
                    <a:stretch>
                      <a:fillRect/>
                    </a:stretch>
                  </pic:blipFill>
                  <pic:spPr>
                    <a:xfrm>
                      <a:off x="0" y="0"/>
                      <a:ext cx="6120765" cy="933450"/>
                    </a:xfrm>
                    <a:prstGeom prst="rect">
                      <a:avLst/>
                    </a:prstGeom>
                  </pic:spPr>
                </pic:pic>
              </a:graphicData>
            </a:graphic>
          </wp:inline>
        </w:drawing>
      </w:r>
    </w:p>
    <w:p w14:paraId="757A298E" w14:textId="5881063E" w:rsidR="00052D1E" w:rsidRPr="0080050C" w:rsidRDefault="00052D1E" w:rsidP="00CF28A3">
      <w:r w:rsidRPr="0080050C">
        <w:t>Data can be inserted to this table by using</w:t>
      </w:r>
      <w:r w:rsidR="009D148C" w:rsidRPr="0080050C">
        <w:t xml:space="preserve"> </w:t>
      </w:r>
      <w:r w:rsidRPr="0080050C">
        <w:t xml:space="preserve">SQL Server Management Studio. </w:t>
      </w:r>
      <w:r w:rsidR="00163E69" w:rsidRPr="0080050C">
        <w:t xml:space="preserve">To connect to </w:t>
      </w:r>
      <w:r w:rsidR="007D4575" w:rsidRPr="0080050C">
        <w:t>Synapse Analytics</w:t>
      </w:r>
      <w:r w:rsidR="00163E69" w:rsidRPr="0080050C">
        <w:t>, follow the steps described in “</w:t>
      </w:r>
      <w:r w:rsidR="00A937C4" w:rsidRPr="0080050C">
        <w:fldChar w:fldCharType="begin"/>
      </w:r>
      <w:r w:rsidR="00A937C4" w:rsidRPr="0080050C">
        <w:instrText xml:space="preserve"> REF _Ref29318850 \h </w:instrText>
      </w:r>
      <w:r w:rsidR="0080050C">
        <w:instrText xml:space="preserve"> \* MERGEFORMAT </w:instrText>
      </w:r>
      <w:r w:rsidR="00A937C4" w:rsidRPr="0080050C">
        <w:fldChar w:fldCharType="separate"/>
      </w:r>
      <w:r w:rsidR="00233BBE" w:rsidRPr="0080050C">
        <w:t>How to connect to Synapse Analytics</w:t>
      </w:r>
      <w:r w:rsidR="00A937C4" w:rsidRPr="0080050C">
        <w:fldChar w:fldCharType="end"/>
      </w:r>
      <w:r w:rsidR="00163E69" w:rsidRPr="0080050C">
        <w:t>”</w:t>
      </w:r>
      <w:r w:rsidR="009D148C" w:rsidRPr="0080050C">
        <w:t>.</w:t>
      </w:r>
    </w:p>
    <w:p w14:paraId="3AB3476E" w14:textId="77777777" w:rsidR="00BC04C7" w:rsidRPr="0080050C" w:rsidRDefault="00BC04C7">
      <w:pPr>
        <w:spacing w:after="200" w:line="276" w:lineRule="auto"/>
      </w:pPr>
      <w:r w:rsidRPr="0080050C">
        <w:br w:type="page"/>
      </w:r>
    </w:p>
    <w:p w14:paraId="2F1C00D1" w14:textId="347F5CC4" w:rsidR="00B92E35" w:rsidRPr="0080050C" w:rsidRDefault="00FD52BE" w:rsidP="00CB766D">
      <w:pPr>
        <w:pStyle w:val="Heading2"/>
      </w:pPr>
      <w:bookmarkStart w:id="107" w:name="_Toc30060824"/>
      <w:bookmarkStart w:id="108" w:name="_Toc30767813"/>
      <w:r w:rsidRPr="0080050C">
        <w:lastRenderedPageBreak/>
        <w:t xml:space="preserve">Transformation: </w:t>
      </w:r>
      <w:r w:rsidR="00B77EE4" w:rsidRPr="0080050C">
        <w:t>Moving</w:t>
      </w:r>
      <w:r w:rsidR="009212B2" w:rsidRPr="0080050C">
        <w:t xml:space="preserve"> data from Azure Data Lake Storage</w:t>
      </w:r>
      <w:r w:rsidR="00742B7C" w:rsidRPr="0080050C">
        <w:t xml:space="preserve"> </w:t>
      </w:r>
      <w:r w:rsidR="00B77EE4" w:rsidRPr="0080050C">
        <w:t xml:space="preserve">to </w:t>
      </w:r>
      <w:r w:rsidR="007D4575" w:rsidRPr="0080050C">
        <w:t>Synapse Analytics</w:t>
      </w:r>
      <w:bookmarkEnd w:id="107"/>
      <w:bookmarkEnd w:id="108"/>
    </w:p>
    <w:p w14:paraId="6A696C10" w14:textId="50020421" w:rsidR="00D24AED" w:rsidRPr="0080050C" w:rsidRDefault="00D24AED" w:rsidP="00CB766D">
      <w:pPr>
        <w:pStyle w:val="Heading3"/>
      </w:pPr>
      <w:bookmarkStart w:id="109" w:name="_Toc30060825"/>
      <w:bookmarkStart w:id="110" w:name="_Toc30767814"/>
      <w:r w:rsidRPr="0080050C">
        <w:t>Overview</w:t>
      </w:r>
      <w:bookmarkEnd w:id="109"/>
      <w:bookmarkEnd w:id="110"/>
    </w:p>
    <w:p w14:paraId="73F14AA1" w14:textId="5263DF90" w:rsidR="00095C70" w:rsidRPr="0080050C" w:rsidRDefault="2F4F1CE7" w:rsidP="0065196B">
      <w:r w:rsidRPr="0080050C">
        <w:t xml:space="preserve">This </w:t>
      </w:r>
      <w:r w:rsidR="7AEFD255" w:rsidRPr="0080050C">
        <w:t>stage</w:t>
      </w:r>
      <w:r w:rsidRPr="0080050C">
        <w:t xml:space="preserve"> </w:t>
      </w:r>
      <w:r w:rsidR="004011D9" w:rsidRPr="0080050C">
        <w:t>copies the</w:t>
      </w:r>
      <w:r w:rsidRPr="0080050C">
        <w:t xml:space="preserve"> data from Azure Data Lake Storage (ADLS) to </w:t>
      </w:r>
      <w:r w:rsidR="007D4575" w:rsidRPr="0080050C">
        <w:t>Synapse Analytics</w:t>
      </w:r>
      <w:r w:rsidR="00C145E6" w:rsidRPr="0080050C">
        <w:t>. The process</w:t>
      </w:r>
      <w:r w:rsidR="004011D9" w:rsidRPr="0080050C">
        <w:t xml:space="preserve"> us</w:t>
      </w:r>
      <w:r w:rsidR="00C145E6" w:rsidRPr="0080050C">
        <w:t>es</w:t>
      </w:r>
      <w:r w:rsidR="004011D9" w:rsidRPr="0080050C">
        <w:t xml:space="preserve"> </w:t>
      </w:r>
      <w:r w:rsidR="002D0B64" w:rsidRPr="0080050C">
        <w:t xml:space="preserve">Polybase and </w:t>
      </w:r>
      <w:r w:rsidR="003B7BDE" w:rsidRPr="0080050C">
        <w:t>External Tables</w:t>
      </w:r>
      <w:r w:rsidR="002D0B64" w:rsidRPr="0080050C">
        <w:t xml:space="preserve"> to read </w:t>
      </w:r>
      <w:r w:rsidR="003F7DE9" w:rsidRPr="0080050C">
        <w:t>the data</w:t>
      </w:r>
      <w:r w:rsidR="00C145E6" w:rsidRPr="0080050C">
        <w:t>,</w:t>
      </w:r>
      <w:r w:rsidR="003F7DE9" w:rsidRPr="0080050C">
        <w:t xml:space="preserve"> </w:t>
      </w:r>
      <w:r w:rsidR="005D2FA1" w:rsidRPr="0080050C">
        <w:t xml:space="preserve">Create Table as Select (CTAS) statements to </w:t>
      </w:r>
      <w:r w:rsidR="008F0654" w:rsidRPr="0080050C">
        <w:t>save</w:t>
      </w:r>
      <w:r w:rsidR="005D2FA1" w:rsidRPr="0080050C">
        <w:t xml:space="preserve"> it to </w:t>
      </w:r>
      <w:r w:rsidRPr="0080050C">
        <w:t>Persisted tables</w:t>
      </w:r>
      <w:r w:rsidR="00C145E6" w:rsidRPr="0080050C">
        <w:t xml:space="preserve"> and </w:t>
      </w:r>
      <w:r w:rsidR="00C77A95" w:rsidRPr="0080050C">
        <w:t>P</w:t>
      </w:r>
      <w:r w:rsidR="00C145E6" w:rsidRPr="0080050C">
        <w:t>resentation views</w:t>
      </w:r>
      <w:r w:rsidR="005E1BDC" w:rsidRPr="0080050C">
        <w:t xml:space="preserve"> </w:t>
      </w:r>
      <w:r w:rsidR="005C7244" w:rsidRPr="0080050C">
        <w:t xml:space="preserve">to </w:t>
      </w:r>
      <w:r w:rsidRPr="0080050C">
        <w:t>abstract</w:t>
      </w:r>
      <w:r w:rsidR="005C7244" w:rsidRPr="0080050C">
        <w:t xml:space="preserve"> the data and make it available </w:t>
      </w:r>
      <w:r w:rsidR="00C77A95" w:rsidRPr="0080050C">
        <w:t>to</w:t>
      </w:r>
      <w:r w:rsidRPr="0080050C">
        <w:t xml:space="preserve"> Power BI </w:t>
      </w:r>
      <w:r w:rsidR="7933EAAA" w:rsidRPr="0080050C">
        <w:t>reports</w:t>
      </w:r>
      <w:r w:rsidRPr="0080050C">
        <w:t xml:space="preserve">. </w:t>
      </w:r>
    </w:p>
    <w:p w14:paraId="4D0FE926" w14:textId="729A40B2" w:rsidR="00A7641D" w:rsidRPr="0080050C" w:rsidRDefault="6B7B043A" w:rsidP="0065196B">
      <w:r w:rsidRPr="0080050C">
        <w:t>To bring in new source entities, the below steps should be followed:</w:t>
      </w:r>
    </w:p>
    <w:p w14:paraId="5401F117" w14:textId="5DB523DE" w:rsidR="005630EE" w:rsidRPr="0080050C" w:rsidRDefault="00095C70" w:rsidP="008A2122">
      <w:pPr>
        <w:pStyle w:val="ListParagraph"/>
        <w:numPr>
          <w:ilvl w:val="0"/>
          <w:numId w:val="64"/>
        </w:numPr>
        <w:jc w:val="left"/>
      </w:pPr>
      <w:r w:rsidRPr="0080050C">
        <w:t xml:space="preserve">Configure </w:t>
      </w:r>
      <w:r w:rsidR="00D06EFE" w:rsidRPr="0080050C">
        <w:t>Azure Data Lake Storage</w:t>
      </w:r>
      <w:r w:rsidR="7933EAAA" w:rsidRPr="0080050C">
        <w:t>.</w:t>
      </w:r>
    </w:p>
    <w:p w14:paraId="7FB524BD" w14:textId="49E1E2A2" w:rsidR="00BD66CB" w:rsidRPr="0080050C" w:rsidRDefault="00BD66CB" w:rsidP="008A2122">
      <w:pPr>
        <w:pStyle w:val="ListParagraph"/>
        <w:numPr>
          <w:ilvl w:val="0"/>
          <w:numId w:val="64"/>
        </w:numPr>
      </w:pPr>
      <w:r w:rsidRPr="0080050C">
        <w:t xml:space="preserve">Create new entity objects in </w:t>
      </w:r>
      <w:r w:rsidR="007D4575" w:rsidRPr="0080050C">
        <w:t>Synapse Analytics</w:t>
      </w:r>
      <w:r w:rsidR="7933EAAA" w:rsidRPr="0080050C">
        <w:t>.</w:t>
      </w:r>
    </w:p>
    <w:p w14:paraId="107DBF92" w14:textId="7A4DE1E8" w:rsidR="00937802" w:rsidRPr="0080050C" w:rsidRDefault="006A6BF6" w:rsidP="008A2122">
      <w:pPr>
        <w:pStyle w:val="ListParagraph"/>
        <w:numPr>
          <w:ilvl w:val="0"/>
          <w:numId w:val="64"/>
        </w:numPr>
      </w:pPr>
      <w:r w:rsidRPr="0080050C">
        <w:t xml:space="preserve">Configure </w:t>
      </w:r>
      <w:r w:rsidR="007D4575" w:rsidRPr="0080050C">
        <w:t>Synapse Analytics</w:t>
      </w:r>
      <w:r w:rsidR="00BD66CB" w:rsidRPr="0080050C">
        <w:t xml:space="preserve"> Control tables</w:t>
      </w:r>
      <w:r w:rsidR="7933EAAA" w:rsidRPr="0080050C">
        <w:t>.</w:t>
      </w:r>
    </w:p>
    <w:p w14:paraId="5033B073" w14:textId="77777777" w:rsidR="000C7A6A" w:rsidRPr="0080050C" w:rsidRDefault="000C7A6A" w:rsidP="000C7A6A">
      <w:pPr>
        <w:ind w:left="207"/>
      </w:pPr>
    </w:p>
    <w:p w14:paraId="7948BE2E" w14:textId="6744B515" w:rsidR="00CB493B" w:rsidRPr="0080050C" w:rsidRDefault="0028528D" w:rsidP="00CB766D">
      <w:pPr>
        <w:pStyle w:val="Heading3"/>
      </w:pPr>
      <w:bookmarkStart w:id="111" w:name="_Toc30060826"/>
      <w:bookmarkStart w:id="112" w:name="_Toc30767815"/>
      <w:r w:rsidRPr="0080050C">
        <w:t>How to c</w:t>
      </w:r>
      <w:r w:rsidR="00095C70" w:rsidRPr="0080050C">
        <w:t xml:space="preserve">onfigure </w:t>
      </w:r>
      <w:r w:rsidR="00D06EFE" w:rsidRPr="0080050C">
        <w:t>Azure Data Lake Storage</w:t>
      </w:r>
      <w:bookmarkEnd w:id="111"/>
      <w:bookmarkEnd w:id="112"/>
    </w:p>
    <w:p w14:paraId="145FC9D4" w14:textId="43C15C45" w:rsidR="003B57F3" w:rsidRPr="0080050C" w:rsidRDefault="00AA0FD2" w:rsidP="006F188D">
      <w:r w:rsidRPr="0080050C">
        <w:t>For each source system</w:t>
      </w:r>
      <w:r w:rsidR="7AEFD255" w:rsidRPr="0080050C">
        <w:t>, the solution</w:t>
      </w:r>
      <w:r w:rsidRPr="0080050C">
        <w:t xml:space="preserve"> requires </w:t>
      </w:r>
      <w:r w:rsidR="7AEFD255" w:rsidRPr="0080050C">
        <w:t xml:space="preserve">a </w:t>
      </w:r>
      <w:r w:rsidRPr="0080050C">
        <w:t>hierarchical folder structure</w:t>
      </w:r>
      <w:r w:rsidR="00005034" w:rsidRPr="0080050C">
        <w:t xml:space="preserve"> to be created</w:t>
      </w:r>
      <w:r w:rsidR="00F25F92" w:rsidRPr="0080050C">
        <w:t xml:space="preserve"> in Azure Data Lake Storage (ADLS)</w:t>
      </w:r>
      <w:r w:rsidR="00005034" w:rsidRPr="0080050C">
        <w:t xml:space="preserve">. </w:t>
      </w:r>
      <w:r w:rsidR="00527738" w:rsidRPr="0080050C">
        <w:t>Th</w:t>
      </w:r>
      <w:r w:rsidR="006248C5" w:rsidRPr="0080050C">
        <w:t xml:space="preserve">ere should be </w:t>
      </w:r>
      <w:r w:rsidR="7AEFD255" w:rsidRPr="0080050C">
        <w:t xml:space="preserve">a </w:t>
      </w:r>
      <w:r w:rsidR="006248C5" w:rsidRPr="0080050C">
        <w:t xml:space="preserve">root folder created </w:t>
      </w:r>
      <w:r w:rsidR="0037633E" w:rsidRPr="0080050C">
        <w:t xml:space="preserve">in </w:t>
      </w:r>
      <w:r w:rsidR="7AEFD255" w:rsidRPr="0080050C">
        <w:t xml:space="preserve">the </w:t>
      </w:r>
      <w:r w:rsidR="002620E2" w:rsidRPr="0080050C">
        <w:t>“</w:t>
      </w:r>
      <w:r w:rsidR="009E6EE8" w:rsidRPr="0080050C">
        <w:t>quickstart</w:t>
      </w:r>
      <w:r w:rsidR="002620E2" w:rsidRPr="0080050C">
        <w:t>”</w:t>
      </w:r>
      <w:r w:rsidR="00DC695C" w:rsidRPr="0080050C">
        <w:t xml:space="preserve"> (1)(2)</w:t>
      </w:r>
      <w:r w:rsidR="002620E2" w:rsidRPr="0080050C">
        <w:t xml:space="preserve"> f</w:t>
      </w:r>
      <w:r w:rsidR="0037633E" w:rsidRPr="0080050C">
        <w:t>ile</w:t>
      </w:r>
      <w:r w:rsidR="002620E2" w:rsidRPr="0080050C">
        <w:t xml:space="preserve"> s</w:t>
      </w:r>
      <w:r w:rsidR="0037633E" w:rsidRPr="0080050C">
        <w:t>ystem</w:t>
      </w:r>
      <w:r w:rsidR="006248C5" w:rsidRPr="0080050C">
        <w:t xml:space="preserve"> called RAW</w:t>
      </w:r>
      <w:r w:rsidR="00DC695C" w:rsidRPr="0080050C">
        <w:t xml:space="preserve"> (3)</w:t>
      </w:r>
      <w:r w:rsidR="002620E2" w:rsidRPr="0080050C">
        <w:t xml:space="preserve">. </w:t>
      </w:r>
      <w:r w:rsidR="00D87D7E" w:rsidRPr="0080050C">
        <w:t>This</w:t>
      </w:r>
      <w:r w:rsidR="00527738" w:rsidRPr="0080050C">
        <w:t xml:space="preserve"> folder </w:t>
      </w:r>
      <w:r w:rsidR="006248C5" w:rsidRPr="0080050C">
        <w:t xml:space="preserve">is a parent folder for </w:t>
      </w:r>
      <w:r w:rsidR="7AEFD255" w:rsidRPr="0080050C">
        <w:t>the source system’s</w:t>
      </w:r>
      <w:r w:rsidR="006248C5" w:rsidRPr="0080050C">
        <w:t xml:space="preserve"> </w:t>
      </w:r>
      <w:r w:rsidR="00C47498" w:rsidRPr="0080050C">
        <w:t xml:space="preserve">sub </w:t>
      </w:r>
      <w:r w:rsidR="006248C5" w:rsidRPr="0080050C">
        <w:t>folders</w:t>
      </w:r>
      <w:r w:rsidR="00DC695C" w:rsidRPr="0080050C">
        <w:t xml:space="preserve"> e.g. IATI (</w:t>
      </w:r>
      <w:r w:rsidR="0007700D" w:rsidRPr="0080050C">
        <w:t>4</w:t>
      </w:r>
      <w:r w:rsidR="00DC695C" w:rsidRPr="0080050C">
        <w:t>)</w:t>
      </w:r>
      <w:r w:rsidR="006248C5" w:rsidRPr="0080050C">
        <w:t xml:space="preserve">. </w:t>
      </w:r>
      <w:r w:rsidR="000E0F61" w:rsidRPr="0080050C">
        <w:t xml:space="preserve">Each source system </w:t>
      </w:r>
      <w:r w:rsidR="00C47498" w:rsidRPr="0080050C">
        <w:t>subfolder</w:t>
      </w:r>
      <w:r w:rsidR="00AD6112" w:rsidRPr="0080050C">
        <w:t xml:space="preserve"> </w:t>
      </w:r>
      <w:r w:rsidR="7AEFD255" w:rsidRPr="0080050C">
        <w:t>contains a</w:t>
      </w:r>
      <w:r w:rsidR="00C47498" w:rsidRPr="0080050C">
        <w:t xml:space="preserve"> folder </w:t>
      </w:r>
      <w:r w:rsidR="00EB66B4" w:rsidRPr="0080050C">
        <w:t>per</w:t>
      </w:r>
      <w:r w:rsidR="00C47498" w:rsidRPr="0080050C">
        <w:t xml:space="preserve"> entity</w:t>
      </w:r>
      <w:r w:rsidR="0007700D" w:rsidRPr="0080050C">
        <w:t xml:space="preserve"> (5)</w:t>
      </w:r>
      <w:r w:rsidR="00C47498" w:rsidRPr="0080050C">
        <w:t>.</w:t>
      </w:r>
      <w:r w:rsidR="00AD6112" w:rsidRPr="0080050C">
        <w:t xml:space="preserve"> Each Entity </w:t>
      </w:r>
      <w:r w:rsidR="004401DD" w:rsidRPr="0080050C">
        <w:t xml:space="preserve">folder is a </w:t>
      </w:r>
      <w:r w:rsidR="7AEFD255" w:rsidRPr="0080050C">
        <w:t xml:space="preserve">placeholder for </w:t>
      </w:r>
      <w:r w:rsidR="009B1959" w:rsidRPr="0080050C">
        <w:t>the</w:t>
      </w:r>
      <w:r w:rsidR="7AEFD255" w:rsidRPr="0080050C">
        <w:t xml:space="preserve"> entity’s</w:t>
      </w:r>
      <w:r w:rsidR="004401DD" w:rsidRPr="0080050C">
        <w:t xml:space="preserve"> data</w:t>
      </w:r>
      <w:r w:rsidR="0007700D" w:rsidRPr="0080050C">
        <w:t xml:space="preserve"> (6)</w:t>
      </w:r>
      <w:r w:rsidR="004401DD" w:rsidRPr="0080050C">
        <w:t xml:space="preserve">. </w:t>
      </w:r>
      <w:r w:rsidR="00D86DA0" w:rsidRPr="0080050C">
        <w:t>It is possible to have</w:t>
      </w:r>
      <w:r w:rsidR="004401DD" w:rsidRPr="0080050C">
        <w:t xml:space="preserve"> many files ingested into </w:t>
      </w:r>
      <w:r w:rsidR="7AEFD255" w:rsidRPr="0080050C">
        <w:t xml:space="preserve">a </w:t>
      </w:r>
      <w:r w:rsidR="004401DD" w:rsidRPr="0080050C">
        <w:t>single entity folder</w:t>
      </w:r>
      <w:r w:rsidR="00D86DA0" w:rsidRPr="0080050C">
        <w:t>, as long as they follow the same naming convention.</w:t>
      </w:r>
    </w:p>
    <w:p w14:paraId="0CA19C63" w14:textId="31C3743D" w:rsidR="006F188D" w:rsidRPr="0080050C" w:rsidRDefault="00D103C4" w:rsidP="006F188D">
      <w:r>
        <w:drawing>
          <wp:inline distT="0" distB="0" distL="0" distR="0" wp14:anchorId="399351B8" wp14:editId="0D8D182C">
            <wp:extent cx="6120765" cy="1750695"/>
            <wp:effectExtent l="0" t="0" r="0" b="1905"/>
            <wp:docPr id="11594300" name="Picture 1215095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7"/>
                    <pic:cNvPicPr/>
                  </pic:nvPicPr>
                  <pic:blipFill>
                    <a:blip r:embed="rId86">
                      <a:extLst>
                        <a:ext uri="{28A0092B-C50C-407E-A947-70E740481C1C}">
                          <a14:useLocalDpi xmlns:a14="http://schemas.microsoft.com/office/drawing/2010/main" val="0"/>
                        </a:ext>
                      </a:extLst>
                    </a:blip>
                    <a:stretch>
                      <a:fillRect/>
                    </a:stretch>
                  </pic:blipFill>
                  <pic:spPr>
                    <a:xfrm>
                      <a:off x="0" y="0"/>
                      <a:ext cx="6120765" cy="1750695"/>
                    </a:xfrm>
                    <a:prstGeom prst="rect">
                      <a:avLst/>
                    </a:prstGeom>
                  </pic:spPr>
                </pic:pic>
              </a:graphicData>
            </a:graphic>
          </wp:inline>
        </w:drawing>
      </w:r>
    </w:p>
    <w:p w14:paraId="6536DCBA" w14:textId="77777777" w:rsidR="00501370" w:rsidRPr="0080050C" w:rsidRDefault="00501370" w:rsidP="006F188D"/>
    <w:p w14:paraId="5DC639BD" w14:textId="379839C5" w:rsidR="00D50196" w:rsidRPr="0080050C" w:rsidRDefault="0003782D" w:rsidP="00D50196">
      <w:r w:rsidRPr="0080050C">
        <w:t xml:space="preserve">This is how </w:t>
      </w:r>
      <w:r w:rsidR="7AEFD255" w:rsidRPr="0080050C">
        <w:t xml:space="preserve">the </w:t>
      </w:r>
      <w:r w:rsidRPr="0080050C">
        <w:t xml:space="preserve">IATI folder </w:t>
      </w:r>
      <w:r w:rsidR="00CF0AC6" w:rsidRPr="0080050C">
        <w:t xml:space="preserve">structure </w:t>
      </w:r>
      <w:r w:rsidR="2866F6C9" w:rsidRPr="0080050C">
        <w:t>should</w:t>
      </w:r>
      <w:r w:rsidRPr="0080050C">
        <w:t xml:space="preserve"> look</w:t>
      </w:r>
      <w:r w:rsidR="00CF0AC6" w:rsidRPr="0080050C">
        <w:t xml:space="preserve"> like</w:t>
      </w:r>
      <w:r w:rsidR="7AEFD255" w:rsidRPr="0080050C">
        <w:t>:</w:t>
      </w:r>
    </w:p>
    <w:p w14:paraId="3B982297" w14:textId="324F1A0F" w:rsidR="000A315E" w:rsidRPr="0080050C" w:rsidRDefault="00501370" w:rsidP="000A315E">
      <w:r w:rsidRPr="0080050C">
        <w:drawing>
          <wp:inline distT="0" distB="0" distL="0" distR="0" wp14:anchorId="5681FE45" wp14:editId="6807B0D8">
            <wp:extent cx="6078145" cy="2054860"/>
            <wp:effectExtent l="0" t="0" r="0" b="2540"/>
            <wp:docPr id="1215095428" name="Picture 1215095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697"/>
                    <a:stretch/>
                  </pic:blipFill>
                  <pic:spPr bwMode="auto">
                    <a:xfrm>
                      <a:off x="0" y="0"/>
                      <a:ext cx="6078145" cy="2054860"/>
                    </a:xfrm>
                    <a:prstGeom prst="rect">
                      <a:avLst/>
                    </a:prstGeom>
                    <a:ln>
                      <a:noFill/>
                    </a:ln>
                    <a:extLst>
                      <a:ext uri="{53640926-AAD7-44D8-BBD7-CCE9431645EC}">
                        <a14:shadowObscured xmlns:a14="http://schemas.microsoft.com/office/drawing/2010/main"/>
                      </a:ext>
                    </a:extLst>
                  </pic:spPr>
                </pic:pic>
              </a:graphicData>
            </a:graphic>
          </wp:inline>
        </w:drawing>
      </w:r>
    </w:p>
    <w:p w14:paraId="512982FD" w14:textId="77777777" w:rsidR="00501370" w:rsidRPr="0080050C" w:rsidRDefault="00501370" w:rsidP="000A315E"/>
    <w:p w14:paraId="458CEFE7" w14:textId="4450A159" w:rsidR="000A315E" w:rsidRPr="0080050C" w:rsidRDefault="7AEFD255" w:rsidP="000A315E">
      <w:r w:rsidRPr="0080050C">
        <w:lastRenderedPageBreak/>
        <w:t>The solution</w:t>
      </w:r>
      <w:r w:rsidR="00047FFE" w:rsidRPr="0080050C">
        <w:t xml:space="preserve"> will already contain </w:t>
      </w:r>
      <w:r w:rsidRPr="0080050C">
        <w:t xml:space="preserve">a </w:t>
      </w:r>
      <w:r w:rsidR="00047FFE" w:rsidRPr="0080050C">
        <w:t>RAW folder</w:t>
      </w:r>
      <w:r w:rsidR="00F043D9" w:rsidRPr="0080050C">
        <w:t xml:space="preserve"> configured with all the relevant permissions</w:t>
      </w:r>
      <w:r w:rsidR="0074237B">
        <w:t>,</w:t>
      </w:r>
      <w:r w:rsidR="00A64E4C" w:rsidRPr="0080050C">
        <w:t xml:space="preserve"> and </w:t>
      </w:r>
      <w:r w:rsidR="00D61DFF">
        <w:t xml:space="preserve">it </w:t>
      </w:r>
      <w:r w:rsidR="004938AA" w:rsidRPr="0080050C">
        <w:t>i</w:t>
      </w:r>
      <w:r w:rsidR="00A64E4C" w:rsidRPr="0080050C">
        <w:t xml:space="preserve">s advised to </w:t>
      </w:r>
      <w:r w:rsidR="007021C5" w:rsidRPr="0080050C">
        <w:t>not create new root folders.</w:t>
      </w:r>
      <w:r w:rsidR="00047FFE" w:rsidRPr="0080050C">
        <w:t xml:space="preserve"> </w:t>
      </w:r>
      <w:r w:rsidR="005169B6" w:rsidRPr="0080050C">
        <w:t xml:space="preserve">If a new </w:t>
      </w:r>
      <w:r w:rsidR="00A07EDC" w:rsidRPr="0080050C">
        <w:t>folder is created then</w:t>
      </w:r>
      <w:r w:rsidR="007021C5" w:rsidRPr="0080050C">
        <w:t xml:space="preserve"> permissions will </w:t>
      </w:r>
      <w:r w:rsidR="004938AA" w:rsidRPr="0080050C">
        <w:t>have to be added</w:t>
      </w:r>
      <w:r w:rsidR="00A07EDC" w:rsidRPr="0080050C">
        <w:t xml:space="preserve"> </w:t>
      </w:r>
      <w:r w:rsidR="00FA1128" w:rsidRPr="0080050C">
        <w:t xml:space="preserve">accordingly. </w:t>
      </w:r>
      <w:r w:rsidR="00047FFE" w:rsidRPr="0080050C">
        <w:t xml:space="preserve">To bring </w:t>
      </w:r>
      <w:r w:rsidRPr="0080050C">
        <w:t xml:space="preserve">a </w:t>
      </w:r>
      <w:r w:rsidR="00047FFE" w:rsidRPr="0080050C">
        <w:t>new source</w:t>
      </w:r>
      <w:r w:rsidR="00604B41" w:rsidRPr="0080050C">
        <w:t xml:space="preserve"> to the solution</w:t>
      </w:r>
      <w:r w:rsidRPr="0080050C">
        <w:t xml:space="preserve">, a source system folder </w:t>
      </w:r>
      <w:r w:rsidR="002D1084" w:rsidRPr="0080050C">
        <w:t xml:space="preserve">and respective entity </w:t>
      </w:r>
      <w:r w:rsidR="00D351BA" w:rsidRPr="0080050C">
        <w:t xml:space="preserve">subfolders </w:t>
      </w:r>
      <w:r w:rsidR="002D1084" w:rsidRPr="0080050C">
        <w:t>should</w:t>
      </w:r>
      <w:r w:rsidR="00D351BA" w:rsidRPr="0080050C">
        <w:t xml:space="preserve"> be created. </w:t>
      </w:r>
      <w:r w:rsidR="007E6158" w:rsidRPr="0080050C">
        <w:t xml:space="preserve">Permissions </w:t>
      </w:r>
      <w:r w:rsidR="00EA4428" w:rsidRPr="0080050C">
        <w:t>will</w:t>
      </w:r>
      <w:r w:rsidR="000113C4" w:rsidRPr="0080050C">
        <w:t xml:space="preserve"> automatically</w:t>
      </w:r>
      <w:r w:rsidR="007E6158" w:rsidRPr="0080050C">
        <w:t xml:space="preserve"> </w:t>
      </w:r>
      <w:r w:rsidR="00EA4428" w:rsidRPr="0080050C">
        <w:t xml:space="preserve">be </w:t>
      </w:r>
      <w:r w:rsidR="007E6158" w:rsidRPr="0080050C">
        <w:t xml:space="preserve">inherited from </w:t>
      </w:r>
      <w:r w:rsidR="5A5B97DB" w:rsidRPr="0080050C">
        <w:t xml:space="preserve">the </w:t>
      </w:r>
      <w:r w:rsidR="007E6158" w:rsidRPr="0080050C">
        <w:t>RAW folder</w:t>
      </w:r>
      <w:r w:rsidR="000113C4" w:rsidRPr="0080050C">
        <w:t xml:space="preserve"> upon creation.</w:t>
      </w:r>
    </w:p>
    <w:p w14:paraId="4A912EBF" w14:textId="0F70202C" w:rsidR="009F1ED6" w:rsidRPr="0080050C" w:rsidRDefault="0028528D" w:rsidP="00C90A3F">
      <w:pPr>
        <w:pStyle w:val="Heading3"/>
      </w:pPr>
      <w:bookmarkStart w:id="113" w:name="_Toc30060827"/>
      <w:bookmarkStart w:id="114" w:name="_Toc30767816"/>
      <w:r w:rsidRPr="0080050C">
        <w:t>How to c</w:t>
      </w:r>
      <w:r w:rsidR="00716D10" w:rsidRPr="0080050C">
        <w:t xml:space="preserve">reate </w:t>
      </w:r>
      <w:r w:rsidR="007D4575" w:rsidRPr="0080050C">
        <w:t>Synapse Analytics</w:t>
      </w:r>
      <w:r w:rsidR="00716D10" w:rsidRPr="0080050C">
        <w:t xml:space="preserve"> Objects</w:t>
      </w:r>
      <w:bookmarkEnd w:id="113"/>
      <w:bookmarkEnd w:id="114"/>
    </w:p>
    <w:p w14:paraId="3EF4DE2F" w14:textId="35D3BBB0" w:rsidR="00533513" w:rsidRPr="0080050C" w:rsidRDefault="00533513" w:rsidP="00C90A3F">
      <w:pPr>
        <w:pStyle w:val="Heading4"/>
      </w:pPr>
      <w:r w:rsidRPr="0080050C">
        <w:t>External Table</w:t>
      </w:r>
    </w:p>
    <w:p w14:paraId="6DDD6865" w14:textId="05BBF79D" w:rsidR="009F1ED6" w:rsidRPr="0080050C" w:rsidRDefault="4E0AFE05" w:rsidP="009F1ED6">
      <w:r w:rsidRPr="0080050C">
        <w:t xml:space="preserve">External tables </w:t>
      </w:r>
      <w:r w:rsidR="0016514C" w:rsidRPr="0080050C">
        <w:t>allow Synapse Analytics</w:t>
      </w:r>
      <w:r w:rsidRPr="0080050C">
        <w:t xml:space="preserve"> to read data from Azure Data Lake Storage (ADLS)</w:t>
      </w:r>
      <w:r w:rsidR="0036640E" w:rsidRPr="0080050C">
        <w:t>.</w:t>
      </w:r>
      <w:r w:rsidRPr="0080050C">
        <w:t xml:space="preserve"> External </w:t>
      </w:r>
      <w:r w:rsidR="5A5B97DB" w:rsidRPr="0080050C">
        <w:t>tables</w:t>
      </w:r>
      <w:r w:rsidRPr="0080050C">
        <w:t xml:space="preserve"> do not store data, </w:t>
      </w:r>
      <w:r w:rsidR="5A5B97DB" w:rsidRPr="0080050C">
        <w:t xml:space="preserve">as </w:t>
      </w:r>
      <w:r w:rsidRPr="0080050C">
        <w:t xml:space="preserve">they only </w:t>
      </w:r>
      <w:r w:rsidR="5A5B97DB" w:rsidRPr="0080050C">
        <w:t xml:space="preserve">contain </w:t>
      </w:r>
      <w:r w:rsidRPr="0080050C">
        <w:t xml:space="preserve">metadata </w:t>
      </w:r>
      <w:r w:rsidR="5A5B97DB" w:rsidRPr="0080050C">
        <w:t>for defining the structure</w:t>
      </w:r>
      <w:r w:rsidRPr="0080050C">
        <w:t xml:space="preserve"> of the entity files in ADLS. </w:t>
      </w:r>
      <w:r w:rsidR="5A5B97DB" w:rsidRPr="0080050C">
        <w:t>The solution</w:t>
      </w:r>
      <w:r w:rsidRPr="0080050C">
        <w:t xml:space="preserve"> will have </w:t>
      </w:r>
      <w:r w:rsidR="5A5B97DB" w:rsidRPr="0080050C">
        <w:t xml:space="preserve">a </w:t>
      </w:r>
      <w:r w:rsidRPr="0080050C">
        <w:t xml:space="preserve">single </w:t>
      </w:r>
      <w:r w:rsidR="5A5B97DB" w:rsidRPr="0080050C">
        <w:t xml:space="preserve">external </w:t>
      </w:r>
      <w:r w:rsidRPr="0080050C">
        <w:t xml:space="preserve">table per entity. External </w:t>
      </w:r>
      <w:r w:rsidR="5A5B97DB" w:rsidRPr="0080050C">
        <w:t>tables</w:t>
      </w:r>
      <w:r w:rsidRPr="0080050C">
        <w:t xml:space="preserve"> need to strictly conform with </w:t>
      </w:r>
      <w:r w:rsidR="5A5B97DB" w:rsidRPr="0080050C">
        <w:t xml:space="preserve">the </w:t>
      </w:r>
      <w:r w:rsidRPr="0080050C">
        <w:t xml:space="preserve">schema of the entity file read. Any difference between </w:t>
      </w:r>
      <w:r w:rsidR="5A5B97DB" w:rsidRPr="0080050C">
        <w:t xml:space="preserve">a </w:t>
      </w:r>
      <w:r w:rsidRPr="0080050C">
        <w:t xml:space="preserve">file schema and </w:t>
      </w:r>
      <w:r w:rsidR="5A5B97DB" w:rsidRPr="0080050C">
        <w:t xml:space="preserve">its external table </w:t>
      </w:r>
      <w:r w:rsidRPr="0080050C">
        <w:t xml:space="preserve">will cause </w:t>
      </w:r>
      <w:r w:rsidR="5A5B97DB" w:rsidRPr="0080050C">
        <w:t xml:space="preserve">the </w:t>
      </w:r>
      <w:r w:rsidRPr="0080050C">
        <w:t>read operation to fail.</w:t>
      </w:r>
    </w:p>
    <w:p w14:paraId="19D8BF94" w14:textId="64285A7D" w:rsidR="00A6201F" w:rsidRPr="0080050C" w:rsidRDefault="70365551" w:rsidP="009F1ED6">
      <w:r w:rsidRPr="0080050C">
        <w:t>A definition for an external table is shown below:</w:t>
      </w:r>
    </w:p>
    <w:p w14:paraId="332FCCD5" w14:textId="05A9B24D" w:rsidR="00A6201F" w:rsidRPr="0080050C" w:rsidRDefault="00A6201F" w:rsidP="009F1ED6">
      <w:r w:rsidRPr="0080050C">
        <w:drawing>
          <wp:inline distT="0" distB="0" distL="0" distR="0" wp14:anchorId="6214552D" wp14:editId="2AB19D5E">
            <wp:extent cx="6120765" cy="2926080"/>
            <wp:effectExtent l="0" t="0" r="0" b="7620"/>
            <wp:docPr id="6807195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88">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27C8BCC" w14:textId="64E120AA" w:rsidR="00A804EC" w:rsidRPr="0080050C" w:rsidRDefault="00A804EC" w:rsidP="005E6101">
      <w:r w:rsidRPr="0080050C">
        <w:t xml:space="preserve">External </w:t>
      </w:r>
      <w:r w:rsidR="71715A0A" w:rsidRPr="0080050C">
        <w:t>tables</w:t>
      </w:r>
      <w:r w:rsidRPr="0080050C">
        <w:t xml:space="preserve"> need to define</w:t>
      </w:r>
      <w:r w:rsidR="00035A32" w:rsidRPr="0080050C">
        <w:t xml:space="preserve"> all the</w:t>
      </w:r>
      <w:r w:rsidR="00A6201F" w:rsidRPr="0080050C">
        <w:t xml:space="preserve"> columns</w:t>
      </w:r>
      <w:r w:rsidR="005E6101" w:rsidRPr="0080050C">
        <w:t xml:space="preserve"> </w:t>
      </w:r>
      <w:r w:rsidR="00035A32" w:rsidRPr="0080050C">
        <w:t>(1)</w:t>
      </w:r>
      <w:r w:rsidR="00A6201F" w:rsidRPr="0080050C">
        <w:t xml:space="preserve"> </w:t>
      </w:r>
      <w:r w:rsidR="00035A32" w:rsidRPr="0080050C">
        <w:t>of the entity file in</w:t>
      </w:r>
      <w:r w:rsidR="00A6201F" w:rsidRPr="0080050C">
        <w:t xml:space="preserve"> ADLS</w:t>
      </w:r>
      <w:r w:rsidR="009C6A24" w:rsidRPr="0080050C">
        <w:t>, stat</w:t>
      </w:r>
      <w:r w:rsidR="00C416ED" w:rsidRPr="0080050C">
        <w:t>ing</w:t>
      </w:r>
      <w:r w:rsidR="009C6A24" w:rsidRPr="0080050C">
        <w:t xml:space="preserve"> if </w:t>
      </w:r>
      <w:r w:rsidR="71715A0A" w:rsidRPr="0080050C">
        <w:t xml:space="preserve">a </w:t>
      </w:r>
      <w:r w:rsidR="009C6A24" w:rsidRPr="0080050C">
        <w:t>column is mandatory</w:t>
      </w:r>
      <w:r w:rsidR="71715A0A" w:rsidRPr="0080050C">
        <w:t>,</w:t>
      </w:r>
      <w:r w:rsidR="009C6A24" w:rsidRPr="0080050C">
        <w:t xml:space="preserve"> the </w:t>
      </w:r>
      <w:r w:rsidR="71715A0A" w:rsidRPr="0080050C">
        <w:t xml:space="preserve">data </w:t>
      </w:r>
      <w:r w:rsidR="009C6A24" w:rsidRPr="0080050C">
        <w:t xml:space="preserve">type and </w:t>
      </w:r>
      <w:r w:rsidR="71715A0A" w:rsidRPr="0080050C">
        <w:t xml:space="preserve">the </w:t>
      </w:r>
      <w:r w:rsidR="009C6A24" w:rsidRPr="0080050C">
        <w:t xml:space="preserve">maximum length. </w:t>
      </w:r>
      <w:r w:rsidR="71715A0A" w:rsidRPr="0080050C">
        <w:t xml:space="preserve">The external tables </w:t>
      </w:r>
      <w:r w:rsidR="009C6A24" w:rsidRPr="0080050C">
        <w:t xml:space="preserve">in </w:t>
      </w:r>
      <w:r w:rsidR="0042122D" w:rsidRPr="0080050C">
        <w:t>this</w:t>
      </w:r>
      <w:r w:rsidR="009C6A24" w:rsidRPr="0080050C">
        <w:t xml:space="preserve"> solution use NVARCH</w:t>
      </w:r>
      <w:r w:rsidR="00C04A2C" w:rsidRPr="0080050C">
        <w:t>A</w:t>
      </w:r>
      <w:r w:rsidR="009C6A24" w:rsidRPr="0080050C">
        <w:t xml:space="preserve">R </w:t>
      </w:r>
      <w:r w:rsidR="00C04A2C" w:rsidRPr="0080050C">
        <w:t xml:space="preserve">data type </w:t>
      </w:r>
      <w:r w:rsidR="009C6A24" w:rsidRPr="0080050C">
        <w:t>for all columns</w:t>
      </w:r>
      <w:r w:rsidR="71715A0A" w:rsidRPr="0080050C">
        <w:t>,</w:t>
      </w:r>
      <w:r w:rsidR="009C6A24" w:rsidRPr="0080050C">
        <w:t xml:space="preserve"> to avoid </w:t>
      </w:r>
      <w:r w:rsidR="71715A0A" w:rsidRPr="0080050C">
        <w:t>loading</w:t>
      </w:r>
      <w:r w:rsidR="009C6A24" w:rsidRPr="0080050C">
        <w:t xml:space="preserve"> errors if the </w:t>
      </w:r>
      <w:r w:rsidR="6AE06825" w:rsidRPr="0080050C">
        <w:t>data</w:t>
      </w:r>
      <w:r w:rsidR="71715A0A" w:rsidRPr="0080050C">
        <w:t xml:space="preserve"> </w:t>
      </w:r>
      <w:r w:rsidR="009C6A24" w:rsidRPr="0080050C">
        <w:t xml:space="preserve">type </w:t>
      </w:r>
      <w:r w:rsidR="6AE06825" w:rsidRPr="0080050C">
        <w:t>does</w:t>
      </w:r>
      <w:r w:rsidR="009C6A24" w:rsidRPr="0080050C">
        <w:t xml:space="preserve"> not </w:t>
      </w:r>
      <w:r w:rsidR="6AE06825" w:rsidRPr="0080050C">
        <w:t>match</w:t>
      </w:r>
      <w:r w:rsidR="005E6101" w:rsidRPr="0080050C">
        <w:t>.</w:t>
      </w:r>
    </w:p>
    <w:p w14:paraId="4DE9A4F3" w14:textId="21A13F79" w:rsidR="005E6101" w:rsidRPr="0080050C" w:rsidRDefault="00577A13" w:rsidP="005E6101">
      <w:r w:rsidRPr="0080050C">
        <w:t>The external t</w:t>
      </w:r>
      <w:r w:rsidR="005E6101" w:rsidRPr="0080050C">
        <w:t>able</w:t>
      </w:r>
      <w:r w:rsidRPr="0080050C">
        <w:t>s</w:t>
      </w:r>
      <w:r w:rsidR="005E6101" w:rsidRPr="0080050C">
        <w:t xml:space="preserve"> </w:t>
      </w:r>
      <w:r w:rsidRPr="0080050C">
        <w:t>also contain</w:t>
      </w:r>
      <w:r w:rsidR="005E6101" w:rsidRPr="0080050C">
        <w:t xml:space="preserve"> additional metadata (2)</w:t>
      </w:r>
      <w:r w:rsidR="00F24DF7" w:rsidRPr="0080050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427CB" w:rsidRPr="0080050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80050C" w:rsidRDefault="00BB089F" w:rsidP="000C6ABF">
            <w:pPr>
              <w:spacing w:after="0"/>
              <w:rPr>
                <w:b w:val="0"/>
                <w:bCs w:val="0"/>
                <w:color w:val="FEFFFF" w:themeColor="text2"/>
              </w:rPr>
            </w:pPr>
            <w:r w:rsidRPr="0080050C">
              <w:rPr>
                <w:b w:val="0"/>
                <w:bCs w:val="0"/>
                <w:color w:val="FEFFFF" w:themeColor="text2"/>
              </w:rPr>
              <w:t>Parameter</w:t>
            </w:r>
          </w:p>
        </w:tc>
        <w:tc>
          <w:tcPr>
            <w:tcW w:w="4566" w:type="dxa"/>
          </w:tcPr>
          <w:p w14:paraId="453584AD" w14:textId="77777777" w:rsidR="00BB089F" w:rsidRPr="0080050C" w:rsidRDefault="00BB089F" w:rsidP="000C6ABF">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r>
      <w:tr w:rsidR="001910B4" w:rsidRPr="0080050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80050C" w:rsidRDefault="00BB089F" w:rsidP="000C6ABF">
            <w:pPr>
              <w:spacing w:after="0"/>
              <w:rPr>
                <w:b w:val="0"/>
                <w:bCs w:val="0"/>
                <w:color w:val="FEFFFF" w:themeColor="text2"/>
              </w:rPr>
            </w:pPr>
            <w:r w:rsidRPr="0080050C">
              <w:rPr>
                <w:b w:val="0"/>
                <w:bCs w:val="0"/>
                <w:color w:val="FEFFFF" w:themeColor="text2"/>
              </w:rPr>
              <w:t>LOCATION</w:t>
            </w:r>
          </w:p>
        </w:tc>
        <w:tc>
          <w:tcPr>
            <w:tcW w:w="4566" w:type="dxa"/>
            <w:tcBorders>
              <w:top w:val="none" w:sz="0" w:space="0" w:color="auto"/>
              <w:bottom w:val="none" w:sz="0" w:space="0" w:color="auto"/>
            </w:tcBorders>
          </w:tcPr>
          <w:p w14:paraId="304BBE1F" w14:textId="023EEA9D" w:rsidR="00BB089F" w:rsidRPr="0080050C" w:rsidRDefault="00BB089F" w:rsidP="000C6ABF">
            <w:pPr>
              <w:cnfStyle w:val="000000100000" w:firstRow="0" w:lastRow="0" w:firstColumn="0" w:lastColumn="0" w:oddVBand="0" w:evenVBand="0" w:oddHBand="1" w:evenHBand="0" w:firstRowFirstColumn="0" w:firstRowLastColumn="0" w:lastRowFirstColumn="0" w:lastRowLastColumn="0"/>
            </w:pPr>
            <w:r w:rsidRPr="0080050C">
              <w:t xml:space="preserve">Defines </w:t>
            </w:r>
            <w:r w:rsidR="6AE06825" w:rsidRPr="0080050C">
              <w:t xml:space="preserve">the </w:t>
            </w:r>
            <w:r w:rsidRPr="0080050C">
              <w:t>location of the Entity files in Azure Data Lake Storage</w:t>
            </w:r>
            <w:r w:rsidR="000E4064">
              <w:t>.</w:t>
            </w:r>
          </w:p>
        </w:tc>
      </w:tr>
      <w:tr w:rsidR="001910B4" w:rsidRPr="0080050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80050C" w:rsidRDefault="00BB089F" w:rsidP="000C6ABF">
            <w:pPr>
              <w:spacing w:after="0"/>
              <w:rPr>
                <w:b w:val="0"/>
                <w:bCs w:val="0"/>
                <w:color w:val="FEFFFF" w:themeColor="text2"/>
              </w:rPr>
            </w:pPr>
            <w:r w:rsidRPr="0080050C">
              <w:rPr>
                <w:b w:val="0"/>
                <w:bCs w:val="0"/>
                <w:color w:val="FEFFFF" w:themeColor="text2"/>
              </w:rPr>
              <w:t>DATA_SOURCE</w:t>
            </w:r>
          </w:p>
        </w:tc>
        <w:tc>
          <w:tcPr>
            <w:tcW w:w="4566" w:type="dxa"/>
          </w:tcPr>
          <w:p w14:paraId="003276A9" w14:textId="1F044FED" w:rsidR="00BB089F" w:rsidRPr="0080050C" w:rsidRDefault="000843A5" w:rsidP="000C6ABF">
            <w:pPr>
              <w:cnfStyle w:val="000000000000" w:firstRow="0" w:lastRow="0" w:firstColumn="0" w:lastColumn="0" w:oddVBand="0" w:evenVBand="0" w:oddHBand="0" w:evenHBand="0" w:firstRowFirstColumn="0" w:firstRowLastColumn="0" w:lastRowFirstColumn="0" w:lastRowLastColumn="0"/>
            </w:pPr>
            <w:r w:rsidRPr="0080050C">
              <w:t xml:space="preserve">External </w:t>
            </w:r>
            <w:r w:rsidR="00BB089F" w:rsidRPr="0080050C">
              <w:t>Data Source Name</w:t>
            </w:r>
            <w:r w:rsidRPr="0080050C">
              <w:t>.</w:t>
            </w:r>
            <w:r w:rsidR="00153E8B" w:rsidRPr="0080050C">
              <w:t xml:space="preserve"> </w:t>
            </w:r>
            <w:r w:rsidR="272111EC" w:rsidRPr="0080050C">
              <w:t>The external</w:t>
            </w:r>
            <w:r w:rsidR="00153E8B" w:rsidRPr="0080050C">
              <w:t xml:space="preserve"> </w:t>
            </w:r>
            <w:r w:rsidR="50754C71" w:rsidRPr="0080050C">
              <w:t>data</w:t>
            </w:r>
            <w:r w:rsidR="00153E8B" w:rsidRPr="0080050C">
              <w:t xml:space="preserve"> source defines </w:t>
            </w:r>
            <w:r w:rsidR="6AE06825" w:rsidRPr="0080050C">
              <w:t xml:space="preserve">the </w:t>
            </w:r>
            <w:r w:rsidR="00BB089F" w:rsidRPr="0080050C">
              <w:t>connection</w:t>
            </w:r>
            <w:r w:rsidR="005056A4" w:rsidRPr="0080050C">
              <w:t xml:space="preserve"> details to ADLS</w:t>
            </w:r>
            <w:r w:rsidRPr="0080050C">
              <w:t xml:space="preserve"> </w:t>
            </w:r>
            <w:r w:rsidR="000E4064">
              <w:t>.</w:t>
            </w:r>
          </w:p>
        </w:tc>
      </w:tr>
      <w:tr w:rsidR="001910B4" w:rsidRPr="0080050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80050C" w:rsidRDefault="00153E8B" w:rsidP="000C6ABF">
            <w:pPr>
              <w:spacing w:after="0"/>
              <w:rPr>
                <w:b w:val="0"/>
                <w:bCs w:val="0"/>
                <w:color w:val="FEFFFF" w:themeColor="text2"/>
              </w:rPr>
            </w:pPr>
            <w:r w:rsidRPr="0080050C">
              <w:rPr>
                <w:b w:val="0"/>
                <w:bCs w:val="0"/>
                <w:color w:val="FEFFFF" w:themeColor="text2"/>
              </w:rPr>
              <w:t>FILE_</w:t>
            </w:r>
            <w:r w:rsidR="6AE06825" w:rsidRPr="0080050C">
              <w:rPr>
                <w:b w:val="0"/>
                <w:bCs w:val="0"/>
                <w:color w:val="FEFFFF" w:themeColor="text2"/>
              </w:rPr>
              <w:t>FORMAT</w:t>
            </w:r>
          </w:p>
        </w:tc>
        <w:tc>
          <w:tcPr>
            <w:tcW w:w="4566" w:type="dxa"/>
            <w:tcBorders>
              <w:top w:val="none" w:sz="0" w:space="0" w:color="auto"/>
              <w:bottom w:val="none" w:sz="0" w:space="0" w:color="auto"/>
            </w:tcBorders>
          </w:tcPr>
          <w:p w14:paraId="7041815C" w14:textId="6DB4CD3E" w:rsidR="00BB089F" w:rsidRPr="0080050C" w:rsidRDefault="00153E8B" w:rsidP="000C6ABF">
            <w:pPr>
              <w:cnfStyle w:val="000000100000" w:firstRow="0" w:lastRow="0" w:firstColumn="0" w:lastColumn="0" w:oddVBand="0" w:evenVBand="0" w:oddHBand="1" w:evenHBand="0" w:firstRowFirstColumn="0" w:firstRowLastColumn="0" w:lastRowFirstColumn="0" w:lastRowLastColumn="0"/>
            </w:pPr>
            <w:r w:rsidRPr="0080050C">
              <w:t xml:space="preserve">External File Format Name. External file format defines </w:t>
            </w:r>
            <w:r w:rsidR="002D581B" w:rsidRPr="0080050C">
              <w:t xml:space="preserve">the type </w:t>
            </w:r>
            <w:r w:rsidRPr="0080050C">
              <w:t xml:space="preserve">of the file read. In </w:t>
            </w:r>
            <w:r w:rsidR="004204B6" w:rsidRPr="0080050C">
              <w:t xml:space="preserve">this </w:t>
            </w:r>
            <w:r w:rsidRPr="0080050C">
              <w:t>solution</w:t>
            </w:r>
            <w:r w:rsidR="00B76F37" w:rsidRPr="0080050C">
              <w:t>,</w:t>
            </w:r>
            <w:r w:rsidRPr="0080050C">
              <w:t xml:space="preserve"> </w:t>
            </w:r>
            <w:r w:rsidR="00B76F37" w:rsidRPr="0080050C">
              <w:t xml:space="preserve">all files stored in </w:t>
            </w:r>
            <w:r w:rsidR="004204B6" w:rsidRPr="0080050C">
              <w:t>ADLS are in a parquet format</w:t>
            </w:r>
            <w:r w:rsidR="000E4064">
              <w:t>.</w:t>
            </w:r>
          </w:p>
        </w:tc>
      </w:tr>
      <w:tr w:rsidR="001910B4" w:rsidRPr="0080050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80050C" w:rsidRDefault="00D738AE" w:rsidP="000C6ABF">
            <w:pPr>
              <w:spacing w:after="0"/>
              <w:rPr>
                <w:color w:val="FEFFFF" w:themeColor="text2"/>
              </w:rPr>
            </w:pPr>
            <w:r w:rsidRPr="0080050C">
              <w:rPr>
                <w:b w:val="0"/>
                <w:bCs w:val="0"/>
                <w:color w:val="FEFFFF" w:themeColor="text2"/>
              </w:rPr>
              <w:t>REJECTED_TYPE</w:t>
            </w:r>
          </w:p>
          <w:p w14:paraId="667FEA0D" w14:textId="337F4499" w:rsidR="00D738AE" w:rsidRPr="0080050C" w:rsidRDefault="00D738AE" w:rsidP="000C6ABF">
            <w:pPr>
              <w:spacing w:after="0"/>
              <w:rPr>
                <w:b w:val="0"/>
                <w:bCs w:val="0"/>
                <w:color w:val="FEFFFF" w:themeColor="text2"/>
              </w:rPr>
            </w:pPr>
            <w:r w:rsidRPr="0080050C">
              <w:rPr>
                <w:b w:val="0"/>
                <w:bCs w:val="0"/>
                <w:color w:val="FEFFFF" w:themeColor="text2"/>
              </w:rPr>
              <w:t>REJECTED_VALUE</w:t>
            </w:r>
          </w:p>
        </w:tc>
        <w:tc>
          <w:tcPr>
            <w:tcW w:w="4566" w:type="dxa"/>
          </w:tcPr>
          <w:p w14:paraId="78FB5D59" w14:textId="6E18DEFD" w:rsidR="00BB089F" w:rsidRPr="0080050C" w:rsidRDefault="00D738AE" w:rsidP="000C6ABF">
            <w:pPr>
              <w:cnfStyle w:val="000000000000" w:firstRow="0" w:lastRow="0" w:firstColumn="0" w:lastColumn="0" w:oddVBand="0" w:evenVBand="0" w:oddHBand="0" w:evenHBand="0" w:firstRowFirstColumn="0" w:firstRowLastColumn="0" w:lastRowFirstColumn="0" w:lastRowLastColumn="0"/>
              <w:rPr>
                <w:bCs/>
              </w:rPr>
            </w:pPr>
            <w:r w:rsidRPr="0080050C">
              <w:t>Specifies</w:t>
            </w:r>
            <w:r w:rsidR="00682B95" w:rsidRPr="0080050C">
              <w:t xml:space="preserve"> </w:t>
            </w:r>
            <w:r w:rsidR="0377342A" w:rsidRPr="0080050C">
              <w:t xml:space="preserve">the </w:t>
            </w:r>
            <w:r w:rsidR="00B45ECE" w:rsidRPr="0080050C">
              <w:t>number</w:t>
            </w:r>
            <w:r w:rsidR="00682B95" w:rsidRPr="0080050C">
              <w:t xml:space="preserve"> of </w:t>
            </w:r>
            <w:r w:rsidR="0377342A" w:rsidRPr="0080050C">
              <w:t>records that</w:t>
            </w:r>
            <w:r w:rsidR="00682B95" w:rsidRPr="0080050C">
              <w:t xml:space="preserve"> can be rejected before </w:t>
            </w:r>
            <w:r w:rsidR="0377342A" w:rsidRPr="0080050C">
              <w:t>the read</w:t>
            </w:r>
            <w:r w:rsidR="00682B95" w:rsidRPr="0080050C">
              <w:t xml:space="preserve"> query fails. For all tables this value will be 0</w:t>
            </w:r>
            <w:r w:rsidR="0377342A" w:rsidRPr="0080050C">
              <w:t>.</w:t>
            </w:r>
            <w:r w:rsidRPr="0080050C">
              <w:t xml:space="preserve"> </w:t>
            </w:r>
          </w:p>
        </w:tc>
      </w:tr>
    </w:tbl>
    <w:p w14:paraId="01BC76B2" w14:textId="77777777" w:rsidR="00911F5A" w:rsidRPr="0080050C" w:rsidRDefault="00911F5A" w:rsidP="00911F5A"/>
    <w:p w14:paraId="1F07EA55" w14:textId="16D424E2" w:rsidR="00911F5A" w:rsidRPr="0080050C" w:rsidRDefault="002B7439" w:rsidP="00C90A3F">
      <w:pPr>
        <w:pStyle w:val="Heading4"/>
      </w:pPr>
      <w:r w:rsidRPr="0080050C">
        <w:lastRenderedPageBreak/>
        <w:t>Persisted Table</w:t>
      </w:r>
    </w:p>
    <w:p w14:paraId="02703579" w14:textId="77515650" w:rsidR="002763FB" w:rsidRPr="0080050C" w:rsidRDefault="002763FB" w:rsidP="002763FB">
      <w:r w:rsidRPr="0080050C">
        <w:t>Data in Syn</w:t>
      </w:r>
      <w:r w:rsidR="00B45ECE" w:rsidRPr="0080050C">
        <w:t>a</w:t>
      </w:r>
      <w:r w:rsidRPr="0080050C">
        <w:t xml:space="preserve">pse Analytics </w:t>
      </w:r>
      <w:r w:rsidR="00C33C97" w:rsidRPr="0080050C">
        <w:t>is</w:t>
      </w:r>
      <w:r w:rsidRPr="0080050C">
        <w:t xml:space="preserve"> </w:t>
      </w:r>
      <w:r w:rsidR="00FD4482" w:rsidRPr="0080050C">
        <w:t>saved</w:t>
      </w:r>
      <w:r w:rsidRPr="0080050C">
        <w:t xml:space="preserve"> </w:t>
      </w:r>
      <w:r w:rsidR="00C33C97" w:rsidRPr="0080050C">
        <w:t>to</w:t>
      </w:r>
      <w:r w:rsidRPr="0080050C">
        <w:t xml:space="preserve"> tables</w:t>
      </w:r>
      <w:r w:rsidR="00D74B92" w:rsidRPr="0080050C">
        <w:t xml:space="preserve"> </w:t>
      </w:r>
      <w:r w:rsidR="00FD4482" w:rsidRPr="0080050C">
        <w:t xml:space="preserve">with Persisted schema </w:t>
      </w:r>
      <w:r w:rsidR="00D74B92" w:rsidRPr="0080050C">
        <w:t xml:space="preserve">using </w:t>
      </w:r>
      <w:r w:rsidR="001E5BC4" w:rsidRPr="0080050C">
        <w:t>Create Table as Select (CTAS) statements</w:t>
      </w:r>
      <w:r w:rsidR="00FD4482" w:rsidRPr="0080050C">
        <w:t>.</w:t>
      </w:r>
    </w:p>
    <w:p w14:paraId="4C222278" w14:textId="3586BC93" w:rsidR="001531B2" w:rsidRPr="0080050C" w:rsidRDefault="001531B2" w:rsidP="002763FB">
      <w:r w:rsidRPr="0080050C">
        <w:t xml:space="preserve">Data </w:t>
      </w:r>
      <w:r w:rsidR="009B42AC" w:rsidRPr="0080050C">
        <w:t>s</w:t>
      </w:r>
      <w:r w:rsidRPr="0080050C">
        <w:t>to</w:t>
      </w:r>
      <w:r w:rsidR="001E1CF4" w:rsidRPr="0080050C">
        <w:t>re</w:t>
      </w:r>
      <w:r w:rsidRPr="0080050C">
        <w:t>d in persisted table</w:t>
      </w:r>
      <w:r w:rsidR="00F37A7B" w:rsidRPr="0080050C">
        <w:t>s</w:t>
      </w:r>
      <w:r w:rsidRPr="0080050C">
        <w:t xml:space="preserve"> are strongly typed</w:t>
      </w:r>
      <w:r w:rsidR="000174A6" w:rsidRPr="0080050C">
        <w:t>,</w:t>
      </w:r>
      <w:r w:rsidR="00F37A7B" w:rsidRPr="0080050C">
        <w:t xml:space="preserve"> </w:t>
      </w:r>
      <w:r w:rsidR="000174A6" w:rsidRPr="0080050C">
        <w:t>meaning</w:t>
      </w:r>
      <w:r w:rsidR="00F37A7B" w:rsidRPr="0080050C">
        <w:t xml:space="preserve"> all columns </w:t>
      </w:r>
      <w:r w:rsidR="00C20D88" w:rsidRPr="0080050C">
        <w:t xml:space="preserve">are no longer </w:t>
      </w:r>
      <w:r w:rsidR="00E22EE3" w:rsidRPr="0080050C">
        <w:t>of NVARCHAR data type</w:t>
      </w:r>
      <w:r w:rsidR="00C20D88" w:rsidRPr="0080050C">
        <w:t xml:space="preserve"> and </w:t>
      </w:r>
      <w:r w:rsidR="00F37A7B" w:rsidRPr="0080050C">
        <w:t xml:space="preserve">have </w:t>
      </w:r>
      <w:r w:rsidR="00C20D88" w:rsidRPr="0080050C">
        <w:t>their</w:t>
      </w:r>
      <w:r w:rsidR="00F37A7B" w:rsidRPr="0080050C">
        <w:t xml:space="preserve"> target </w:t>
      </w:r>
      <w:r w:rsidR="36BD84D1" w:rsidRPr="0080050C">
        <w:t xml:space="preserve">data </w:t>
      </w:r>
      <w:r w:rsidR="00F37A7B" w:rsidRPr="0080050C">
        <w:t>types</w:t>
      </w:r>
      <w:r w:rsidR="00C20D88" w:rsidRPr="0080050C">
        <w:t xml:space="preserve"> </w:t>
      </w:r>
      <w:r w:rsidR="36BD84D1" w:rsidRPr="0080050C">
        <w:t>specified e.g.</w:t>
      </w:r>
      <w:r w:rsidR="00C20D88" w:rsidRPr="0080050C">
        <w:t xml:space="preserve"> Date, Decimal, Integer</w:t>
      </w:r>
      <w:r w:rsidR="008D7DCF" w:rsidRPr="0080050C">
        <w:t xml:space="preserve"> etc</w:t>
      </w:r>
      <w:r w:rsidR="00F37A7B" w:rsidRPr="0080050C">
        <w:t>.</w:t>
      </w:r>
      <w:r w:rsidR="008D7DCF" w:rsidRPr="0080050C">
        <w:t xml:space="preserve"> </w:t>
      </w:r>
      <w:r w:rsidR="007C0E0C" w:rsidRPr="0080050C">
        <w:t xml:space="preserve">There is </w:t>
      </w:r>
      <w:r w:rsidR="009B42AC" w:rsidRPr="0080050C">
        <w:t>a single</w:t>
      </w:r>
      <w:r w:rsidR="007C0E0C" w:rsidRPr="0080050C">
        <w:t xml:space="preserve"> table per entity.</w:t>
      </w:r>
    </w:p>
    <w:p w14:paraId="6057D798" w14:textId="11601319" w:rsidR="007430BA" w:rsidRPr="0080050C" w:rsidRDefault="00CF3F99" w:rsidP="002763FB">
      <w:r w:rsidRPr="0080050C">
        <w:t>P</w:t>
      </w:r>
      <w:r w:rsidR="007430BA" w:rsidRPr="0080050C">
        <w:t>ersisted table</w:t>
      </w:r>
      <w:r w:rsidRPr="0080050C">
        <w:t xml:space="preserve">s </w:t>
      </w:r>
      <w:r w:rsidR="00A748C8" w:rsidRPr="0080050C">
        <w:t xml:space="preserve">are </w:t>
      </w:r>
      <w:r w:rsidR="007430BA" w:rsidRPr="0080050C">
        <w:t xml:space="preserve">created in </w:t>
      </w:r>
      <w:r w:rsidR="36BD84D1" w:rsidRPr="0080050C">
        <w:t>Visual Studio</w:t>
      </w:r>
      <w:r w:rsidR="00A748C8" w:rsidRPr="0080050C">
        <w:t xml:space="preserve"> as table objects.</w:t>
      </w:r>
    </w:p>
    <w:p w14:paraId="67724C76" w14:textId="1FA77962" w:rsidR="005F3595" w:rsidRPr="0080050C" w:rsidRDefault="00347C23" w:rsidP="002763FB">
      <w:r>
        <w:drawing>
          <wp:inline distT="0" distB="0" distL="0" distR="0" wp14:anchorId="76B9E683" wp14:editId="0D8589D2">
            <wp:extent cx="2975675" cy="3347317"/>
            <wp:effectExtent l="0" t="0" r="0" b="5715"/>
            <wp:docPr id="429410268" name="Picture 1215095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29"/>
                    <pic:cNvPicPr/>
                  </pic:nvPicPr>
                  <pic:blipFill>
                    <a:blip r:embed="rId89">
                      <a:extLst>
                        <a:ext uri="{28A0092B-C50C-407E-A947-70E740481C1C}">
                          <a14:useLocalDpi xmlns:a14="http://schemas.microsoft.com/office/drawing/2010/main" val="0"/>
                        </a:ext>
                      </a:extLst>
                    </a:blip>
                    <a:stretch>
                      <a:fillRect/>
                    </a:stretch>
                  </pic:blipFill>
                  <pic:spPr>
                    <a:xfrm>
                      <a:off x="0" y="0"/>
                      <a:ext cx="2975675" cy="3347317"/>
                    </a:xfrm>
                    <a:prstGeom prst="rect">
                      <a:avLst/>
                    </a:prstGeom>
                  </pic:spPr>
                </pic:pic>
              </a:graphicData>
            </a:graphic>
          </wp:inline>
        </w:drawing>
      </w:r>
    </w:p>
    <w:p w14:paraId="11C479EA" w14:textId="1B9DDB1A" w:rsidR="007C0E0C" w:rsidRPr="0080050C" w:rsidRDefault="73419998" w:rsidP="002763FB">
      <w:r w:rsidRPr="0080050C">
        <w:t>The table</w:t>
      </w:r>
      <w:r w:rsidR="007C0E0C" w:rsidRPr="0080050C">
        <w:t xml:space="preserve"> </w:t>
      </w:r>
      <w:r w:rsidR="00F2672B" w:rsidRPr="0080050C">
        <w:t xml:space="preserve">definition </w:t>
      </w:r>
      <w:r w:rsidRPr="0080050C">
        <w:t>needs</w:t>
      </w:r>
      <w:r w:rsidR="00F2672B" w:rsidRPr="0080050C">
        <w:t xml:space="preserve"> to </w:t>
      </w:r>
      <w:r w:rsidRPr="0080050C">
        <w:t>follow the</w:t>
      </w:r>
      <w:r w:rsidR="00F2672B" w:rsidRPr="0080050C">
        <w:t xml:space="preserve"> example below</w:t>
      </w:r>
      <w:r w:rsidRPr="0080050C">
        <w:t>:</w:t>
      </w:r>
    </w:p>
    <w:p w14:paraId="639537F4" w14:textId="1B4324EF" w:rsidR="00F82730" w:rsidRPr="0080050C" w:rsidRDefault="00095ABB" w:rsidP="002763FB">
      <w:r>
        <w:drawing>
          <wp:inline distT="0" distB="0" distL="0" distR="0" wp14:anchorId="087C06BC" wp14:editId="674BE36D">
            <wp:extent cx="6120765" cy="2926080"/>
            <wp:effectExtent l="0" t="0" r="0" b="7620"/>
            <wp:docPr id="18201578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90">
                      <a:extLst>
                        <a:ext uri="{28A0092B-C50C-407E-A947-70E740481C1C}">
                          <a14:useLocalDpi xmlns:a14="http://schemas.microsoft.com/office/drawing/2010/main" val="0"/>
                        </a:ext>
                      </a:extLst>
                    </a:blip>
                    <a:stretch>
                      <a:fillRect/>
                    </a:stretch>
                  </pic:blipFill>
                  <pic:spPr>
                    <a:xfrm>
                      <a:off x="0" y="0"/>
                      <a:ext cx="6120765" cy="2926080"/>
                    </a:xfrm>
                    <a:prstGeom prst="rect">
                      <a:avLst/>
                    </a:prstGeom>
                  </pic:spPr>
                </pic:pic>
              </a:graphicData>
            </a:graphic>
          </wp:inline>
        </w:drawing>
      </w:r>
    </w:p>
    <w:p w14:paraId="79EC9C0B" w14:textId="2DDFD6E0" w:rsidR="006F1F90" w:rsidRPr="0080050C" w:rsidRDefault="1AA70F7A" w:rsidP="006F1F90">
      <w:r w:rsidRPr="0080050C">
        <w:t>A table</w:t>
      </w:r>
      <w:r w:rsidR="008F5986" w:rsidRPr="0080050C">
        <w:t xml:space="preserve"> definition will have two sections</w:t>
      </w:r>
      <w:r w:rsidR="00E25E51" w:rsidRPr="0080050C">
        <w:t xml:space="preserve">. </w:t>
      </w:r>
      <w:r w:rsidRPr="0080050C">
        <w:t>In</w:t>
      </w:r>
      <w:r w:rsidR="00E25E51" w:rsidRPr="0080050C">
        <w:t xml:space="preserve"> the </w:t>
      </w:r>
      <w:r w:rsidR="3E29FE33" w:rsidRPr="0080050C">
        <w:t>first</w:t>
      </w:r>
      <w:r w:rsidR="00E25E51" w:rsidRPr="0080050C">
        <w:t xml:space="preserve"> section (1) all columns need to be defined with </w:t>
      </w:r>
      <w:r w:rsidR="36BE07DD" w:rsidRPr="0080050C">
        <w:t xml:space="preserve">the </w:t>
      </w:r>
      <w:r w:rsidR="001952ED" w:rsidRPr="0080050C">
        <w:t xml:space="preserve">expected </w:t>
      </w:r>
      <w:r w:rsidR="36BE07DD" w:rsidRPr="0080050C">
        <w:t xml:space="preserve">data </w:t>
      </w:r>
      <w:r w:rsidR="00E25E51" w:rsidRPr="0080050C">
        <w:t>type</w:t>
      </w:r>
      <w:r w:rsidR="00225D75" w:rsidRPr="0080050C">
        <w:t xml:space="preserve">, </w:t>
      </w:r>
      <w:r w:rsidR="36BE07DD" w:rsidRPr="0080050C">
        <w:t xml:space="preserve">the </w:t>
      </w:r>
      <w:r w:rsidR="00225D75" w:rsidRPr="0080050C">
        <w:t xml:space="preserve">maximum length </w:t>
      </w:r>
      <w:r w:rsidR="003A66B7" w:rsidRPr="0080050C">
        <w:t xml:space="preserve">and </w:t>
      </w:r>
      <w:r w:rsidR="00225D75" w:rsidRPr="0080050C">
        <w:t xml:space="preserve">if </w:t>
      </w:r>
      <w:r w:rsidR="36BE07DD" w:rsidRPr="0080050C">
        <w:t>the column</w:t>
      </w:r>
      <w:r w:rsidR="00225D75" w:rsidRPr="0080050C">
        <w:t xml:space="preserve"> is mandatory.</w:t>
      </w:r>
      <w:r w:rsidR="00F40DCD" w:rsidRPr="0080050C">
        <w:t xml:space="preserve"> </w:t>
      </w:r>
      <w:r w:rsidR="36BE07DD" w:rsidRPr="0080050C">
        <w:t>In</w:t>
      </w:r>
      <w:r w:rsidR="00F40DCD" w:rsidRPr="0080050C">
        <w:t xml:space="preserve"> the </w:t>
      </w:r>
      <w:r w:rsidR="36BE07DD" w:rsidRPr="0080050C">
        <w:t>second</w:t>
      </w:r>
      <w:r w:rsidR="00F40DCD" w:rsidRPr="0080050C">
        <w:t xml:space="preserve"> section (2) </w:t>
      </w:r>
      <w:r w:rsidR="36BE07DD" w:rsidRPr="0080050C">
        <w:t xml:space="preserve">the </w:t>
      </w:r>
      <w:r w:rsidR="00F40DCD" w:rsidRPr="0080050C">
        <w:t xml:space="preserve">index </w:t>
      </w:r>
      <w:r w:rsidR="36BE07DD" w:rsidRPr="0080050C">
        <w:t>type needs</w:t>
      </w:r>
      <w:r w:rsidR="00F40DCD" w:rsidRPr="0080050C">
        <w:t xml:space="preserve"> to be </w:t>
      </w:r>
      <w:r w:rsidR="36BE07DD" w:rsidRPr="0080050C">
        <w:t>define</w:t>
      </w:r>
      <w:r w:rsidR="00F026A4" w:rsidRPr="0080050C">
        <w:t>d</w:t>
      </w:r>
      <w:r w:rsidR="36BE07DD" w:rsidRPr="0080050C">
        <w:t xml:space="preserve"> alongside </w:t>
      </w:r>
      <w:r w:rsidR="00364B3A" w:rsidRPr="0080050C">
        <w:t xml:space="preserve">with </w:t>
      </w:r>
      <w:r w:rsidR="36BE07DD" w:rsidRPr="0080050C">
        <w:t>the</w:t>
      </w:r>
      <w:r w:rsidR="00A40D51" w:rsidRPr="0080050C">
        <w:t xml:space="preserve"> </w:t>
      </w:r>
      <w:r w:rsidR="001D26EC" w:rsidRPr="0080050C">
        <w:t>distribution type</w:t>
      </w:r>
      <w:r w:rsidR="00A40D51" w:rsidRPr="0080050C">
        <w:t>.</w:t>
      </w:r>
    </w:p>
    <w:p w14:paraId="140B3545" w14:textId="77777777" w:rsidR="004E3FC1" w:rsidRPr="0080050C" w:rsidRDefault="004E3FC1" w:rsidP="002763FB"/>
    <w:p w14:paraId="21E9BD17" w14:textId="6397C113" w:rsidR="00533513" w:rsidRPr="0080050C" w:rsidRDefault="002B7439" w:rsidP="00C90A3F">
      <w:pPr>
        <w:pStyle w:val="Heading4"/>
      </w:pPr>
      <w:r w:rsidRPr="0080050C">
        <w:t>Stored Procedure</w:t>
      </w:r>
    </w:p>
    <w:p w14:paraId="5D3E75A4" w14:textId="37818E85" w:rsidR="0057473A" w:rsidRPr="0080050C" w:rsidRDefault="00F24C16" w:rsidP="00416BA2">
      <w:r w:rsidRPr="0080050C">
        <w:t>The d</w:t>
      </w:r>
      <w:r w:rsidR="005458D0" w:rsidRPr="0080050C">
        <w:t xml:space="preserve">ata stored in </w:t>
      </w:r>
      <w:r w:rsidR="00070475" w:rsidRPr="0080050C">
        <w:t xml:space="preserve">a </w:t>
      </w:r>
      <w:r w:rsidR="005458D0" w:rsidRPr="0080050C">
        <w:t xml:space="preserve">persisted table </w:t>
      </w:r>
      <w:r w:rsidR="0031512B" w:rsidRPr="0080050C">
        <w:t xml:space="preserve">is </w:t>
      </w:r>
      <w:r w:rsidR="00B2277C" w:rsidRPr="0080050C">
        <w:t xml:space="preserve">loaded </w:t>
      </w:r>
      <w:r w:rsidR="00F44E6C" w:rsidRPr="0080050C">
        <w:t xml:space="preserve">and transformed via </w:t>
      </w:r>
      <w:r w:rsidR="00DA3879" w:rsidRPr="0080050C">
        <w:t>Stored Procedure</w:t>
      </w:r>
      <w:r w:rsidR="00A90BE9" w:rsidRPr="0080050C">
        <w:t xml:space="preserve">. </w:t>
      </w:r>
      <w:r w:rsidR="000D6180" w:rsidRPr="0080050C">
        <w:t>The</w:t>
      </w:r>
      <w:r w:rsidR="00A90BE9" w:rsidRPr="0080050C">
        <w:t xml:space="preserve"> Stored Procedure </w:t>
      </w:r>
      <w:r w:rsidR="00A9138F" w:rsidRPr="0080050C">
        <w:t>performs a full data load</w:t>
      </w:r>
      <w:r w:rsidR="0020639C" w:rsidRPr="0080050C">
        <w:t xml:space="preserve">, </w:t>
      </w:r>
      <w:r w:rsidR="36BE07DD" w:rsidRPr="0080050C">
        <w:t xml:space="preserve">as </w:t>
      </w:r>
      <w:r w:rsidR="0020639C" w:rsidRPr="0080050C">
        <w:t xml:space="preserve">there is no support </w:t>
      </w:r>
      <w:r w:rsidR="12383E13" w:rsidRPr="0080050C">
        <w:t xml:space="preserve">in the solution </w:t>
      </w:r>
      <w:r w:rsidR="0020639C" w:rsidRPr="0080050C">
        <w:t>for incremental loads</w:t>
      </w:r>
      <w:r w:rsidR="004D4A93" w:rsidRPr="0080050C">
        <w:t>.</w:t>
      </w:r>
      <w:r w:rsidR="001E569E" w:rsidRPr="0080050C">
        <w:t xml:space="preserve"> </w:t>
      </w:r>
    </w:p>
    <w:p w14:paraId="30A24EAD" w14:textId="4667BDCD" w:rsidR="000B23AC" w:rsidRPr="0080050C" w:rsidRDefault="62B57FDC" w:rsidP="000B23AC">
      <w:r w:rsidRPr="0080050C">
        <w:t>To create a new stored procedure</w:t>
      </w:r>
      <w:r w:rsidR="6B556206" w:rsidRPr="0080050C">
        <w:t>,</w:t>
      </w:r>
      <w:r w:rsidRPr="0080050C">
        <w:t xml:space="preserve"> follow the </w:t>
      </w:r>
      <w:r w:rsidR="6B556206" w:rsidRPr="0080050C">
        <w:t xml:space="preserve">steps </w:t>
      </w:r>
      <w:r w:rsidRPr="0080050C">
        <w:t>below:</w:t>
      </w:r>
    </w:p>
    <w:p w14:paraId="5DB12035" w14:textId="59604694" w:rsidR="000B23AC" w:rsidRPr="0080050C" w:rsidRDefault="000B23AC" w:rsidP="003C3E01">
      <w:pPr>
        <w:pStyle w:val="ListParagraph"/>
        <w:numPr>
          <w:ilvl w:val="0"/>
          <w:numId w:val="57"/>
        </w:numPr>
      </w:pPr>
      <w:r w:rsidRPr="0080050C">
        <w:t>Open</w:t>
      </w:r>
      <w:r w:rsidR="422846E1" w:rsidRPr="0080050C">
        <w:t xml:space="preserve"> the</w:t>
      </w:r>
      <w:r w:rsidRPr="0080050C">
        <w:t xml:space="preserve"> solution’s database project with Visual Studio 2019</w:t>
      </w:r>
      <w:r w:rsidR="422846E1" w:rsidRPr="0080050C">
        <w:t>.</w:t>
      </w:r>
    </w:p>
    <w:p w14:paraId="6F2D7787" w14:textId="0C1A101B" w:rsidR="000B23AC" w:rsidRPr="0080050C" w:rsidRDefault="000B23AC" w:rsidP="003C3E01">
      <w:pPr>
        <w:pStyle w:val="ListParagraph"/>
        <w:numPr>
          <w:ilvl w:val="0"/>
          <w:numId w:val="57"/>
        </w:numPr>
      </w:pPr>
      <w:r w:rsidRPr="0080050C">
        <w:t xml:space="preserve">Navigate to </w:t>
      </w:r>
      <w:r w:rsidR="422846E1" w:rsidRPr="0080050C">
        <w:t xml:space="preserve">the </w:t>
      </w:r>
      <w:r w:rsidRPr="0080050C">
        <w:t>Stored Procedures folder in Persisted</w:t>
      </w:r>
      <w:r w:rsidR="422846E1" w:rsidRPr="0080050C">
        <w:t>.</w:t>
      </w:r>
    </w:p>
    <w:p w14:paraId="3E4F73EC" w14:textId="7B67DE8A" w:rsidR="000B23AC" w:rsidRPr="0080050C" w:rsidRDefault="000B23AC" w:rsidP="003C3E01">
      <w:pPr>
        <w:pStyle w:val="ListParagraph"/>
        <w:numPr>
          <w:ilvl w:val="0"/>
          <w:numId w:val="57"/>
        </w:numPr>
      </w:pPr>
      <w:r w:rsidRPr="0080050C">
        <w:t xml:space="preserve">Right click on “Stored Procedures” folder, “Add” and </w:t>
      </w:r>
      <w:r w:rsidR="422846E1" w:rsidRPr="0080050C">
        <w:t>the</w:t>
      </w:r>
      <w:r w:rsidR="006B662E" w:rsidRPr="0080050C">
        <w:t>n</w:t>
      </w:r>
      <w:r w:rsidRPr="0080050C">
        <w:t xml:space="preserve"> choose “Stored Procedure…”</w:t>
      </w:r>
      <w:r w:rsidR="422846E1" w:rsidRPr="0080050C">
        <w:t xml:space="preserve"> from the list presented.</w:t>
      </w:r>
    </w:p>
    <w:p w14:paraId="091F0492" w14:textId="77777777" w:rsidR="000B23AC" w:rsidRPr="0080050C" w:rsidRDefault="000B23AC" w:rsidP="000B23AC">
      <w:r w:rsidRPr="0080050C">
        <w:drawing>
          <wp:inline distT="0" distB="0" distL="0" distR="0" wp14:anchorId="0CE07FB0" wp14:editId="6A8829BD">
            <wp:extent cx="5158738" cy="1774911"/>
            <wp:effectExtent l="0" t="0" r="3810" b="0"/>
            <wp:docPr id="443154888"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91">
                      <a:extLst>
                        <a:ext uri="{28A0092B-C50C-407E-A947-70E740481C1C}">
                          <a14:useLocalDpi xmlns:a14="http://schemas.microsoft.com/office/drawing/2010/main" val="0"/>
                        </a:ext>
                      </a:extLst>
                    </a:blip>
                    <a:stretch>
                      <a:fillRect/>
                    </a:stretch>
                  </pic:blipFill>
                  <pic:spPr>
                    <a:xfrm>
                      <a:off x="0" y="0"/>
                      <a:ext cx="5158738" cy="1774911"/>
                    </a:xfrm>
                    <a:prstGeom prst="rect">
                      <a:avLst/>
                    </a:prstGeom>
                  </pic:spPr>
                </pic:pic>
              </a:graphicData>
            </a:graphic>
          </wp:inline>
        </w:drawing>
      </w:r>
    </w:p>
    <w:p w14:paraId="05FF14BB" w14:textId="24A7ABC3" w:rsidR="000B23AC" w:rsidRPr="0080050C" w:rsidRDefault="422846E1" w:rsidP="003C3E01">
      <w:pPr>
        <w:pStyle w:val="ListParagraph"/>
        <w:numPr>
          <w:ilvl w:val="0"/>
          <w:numId w:val="57"/>
        </w:numPr>
      </w:pPr>
      <w:r w:rsidRPr="0080050C">
        <w:t>Within</w:t>
      </w:r>
      <w:r w:rsidR="000B23AC" w:rsidRPr="0080050C">
        <w:t xml:space="preserve"> the solution explorer</w:t>
      </w:r>
      <w:r w:rsidRPr="0080050C">
        <w:t>,</w:t>
      </w:r>
      <w:r w:rsidR="000B23AC" w:rsidRPr="0080050C">
        <w:t xml:space="preserve"> double click on the file that has been created and replace </w:t>
      </w:r>
      <w:r w:rsidR="000150C6" w:rsidRPr="0080050C">
        <w:t xml:space="preserve">the </w:t>
      </w:r>
      <w:r w:rsidR="000B23AC" w:rsidRPr="0080050C">
        <w:t xml:space="preserve">content of the file with template code of the stored procedure. This stored procedure will need to be updated to reflect </w:t>
      </w:r>
      <w:r w:rsidR="421E8E52" w:rsidRPr="0080050C">
        <w:t xml:space="preserve">the </w:t>
      </w:r>
      <w:r w:rsidR="000B23AC" w:rsidRPr="0080050C">
        <w:t>entity to be processed.</w:t>
      </w:r>
    </w:p>
    <w:p w14:paraId="25CB0C8C" w14:textId="76E86676" w:rsidR="000B23AC" w:rsidRPr="0080050C" w:rsidRDefault="002D0DAF" w:rsidP="000B23AC">
      <w:r>
        <w:drawing>
          <wp:inline distT="0" distB="0" distL="0" distR="0" wp14:anchorId="1415DD8E" wp14:editId="54486A52">
            <wp:extent cx="6109970" cy="3146425"/>
            <wp:effectExtent l="0" t="0" r="5080" b="0"/>
            <wp:docPr id="461759838" name="Picture 1215095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0"/>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109970" cy="3146425"/>
                    </a:xfrm>
                    <a:prstGeom prst="rect">
                      <a:avLst/>
                    </a:prstGeom>
                  </pic:spPr>
                </pic:pic>
              </a:graphicData>
            </a:graphic>
          </wp:inline>
        </w:drawing>
      </w:r>
    </w:p>
    <w:p w14:paraId="79AD1CB0" w14:textId="1DB78C2D" w:rsidR="000B23AC" w:rsidRPr="0080050C" w:rsidRDefault="000B23AC" w:rsidP="003C3E01">
      <w:pPr>
        <w:pStyle w:val="ListParagraph"/>
        <w:numPr>
          <w:ilvl w:val="0"/>
          <w:numId w:val="57"/>
        </w:numPr>
      </w:pPr>
      <w:r w:rsidRPr="0080050C">
        <w:t>Save the code</w:t>
      </w:r>
      <w:r w:rsidR="421E8E52" w:rsidRPr="0080050C">
        <w:t>.</w:t>
      </w:r>
    </w:p>
    <w:p w14:paraId="0132973C" w14:textId="43CB74D7" w:rsidR="000B23AC" w:rsidRPr="0080050C" w:rsidRDefault="00760F2E" w:rsidP="003C3E01">
      <w:pPr>
        <w:pStyle w:val="ListParagraph"/>
        <w:numPr>
          <w:ilvl w:val="0"/>
          <w:numId w:val="57"/>
        </w:numPr>
      </w:pPr>
      <w:r w:rsidRPr="0080050C">
        <w:t>Open</w:t>
      </w:r>
      <w:r w:rsidR="000B23AC" w:rsidRPr="0080050C">
        <w:t xml:space="preserve"> SQL Server Management Studio</w:t>
      </w:r>
      <w:r w:rsidR="199C3372" w:rsidRPr="0080050C">
        <w:t>,</w:t>
      </w:r>
      <w:r w:rsidR="000B23AC" w:rsidRPr="0080050C">
        <w:t xml:space="preserve"> deploy </w:t>
      </w:r>
      <w:r w:rsidR="199C3372" w:rsidRPr="0080050C">
        <w:t xml:space="preserve">the </w:t>
      </w:r>
      <w:r w:rsidR="000B23AC" w:rsidRPr="0080050C">
        <w:t>created stored procedure to Synapse Analytics</w:t>
      </w:r>
      <w:r w:rsidR="421E8E52" w:rsidRPr="0080050C">
        <w:t>.</w:t>
      </w:r>
    </w:p>
    <w:p w14:paraId="0E3B123B" w14:textId="7FB42BD4" w:rsidR="004F596F" w:rsidRPr="0080050C" w:rsidRDefault="00EB6C58" w:rsidP="004852AF">
      <w:r w:rsidRPr="0080050C">
        <w:t xml:space="preserve">The Stored Procedures </w:t>
      </w:r>
      <w:r w:rsidR="004F596F" w:rsidRPr="0080050C">
        <w:t xml:space="preserve">generally </w:t>
      </w:r>
      <w:r w:rsidRPr="0080050C">
        <w:t xml:space="preserve">follow the same </w:t>
      </w:r>
      <w:r w:rsidR="00933AFA" w:rsidRPr="0080050C">
        <w:t>pattern as outline</w:t>
      </w:r>
      <w:r w:rsidR="009E4565">
        <w:t>d</w:t>
      </w:r>
      <w:r w:rsidR="00933AFA" w:rsidRPr="0080050C">
        <w:t xml:space="preserve"> </w:t>
      </w:r>
      <w:r w:rsidR="004F596F" w:rsidRPr="0080050C">
        <w:t>below.</w:t>
      </w:r>
    </w:p>
    <w:p w14:paraId="68210114" w14:textId="3F4F1C4D" w:rsidR="00CC5750" w:rsidRPr="0080050C" w:rsidRDefault="004852AF" w:rsidP="004852AF">
      <w:r w:rsidRPr="0080050C">
        <w:t>The</w:t>
      </w:r>
      <w:r w:rsidR="00B94201" w:rsidRPr="0080050C">
        <w:t xml:space="preserve"> first part of the</w:t>
      </w:r>
      <w:r w:rsidRPr="0080050C">
        <w:t xml:space="preserve"> Stored Procedure </w:t>
      </w:r>
      <w:r w:rsidR="002872E8" w:rsidRPr="0080050C">
        <w:t>makes use of nested tables</w:t>
      </w:r>
      <w:r w:rsidR="00746FDF" w:rsidRPr="0080050C">
        <w:t xml:space="preserve">, where </w:t>
      </w:r>
      <w:r w:rsidR="00584CC9" w:rsidRPr="0080050C">
        <w:t xml:space="preserve">Table </w:t>
      </w:r>
      <w:r w:rsidR="00746FDF" w:rsidRPr="0080050C">
        <w:t xml:space="preserve">A is the innermost table, </w:t>
      </w:r>
      <w:r w:rsidR="00F62108" w:rsidRPr="0080050C">
        <w:t xml:space="preserve">followed by table B. </w:t>
      </w:r>
      <w:r w:rsidR="79AE9AEB" w:rsidRPr="0080050C">
        <w:t>The result set</w:t>
      </w:r>
      <w:r w:rsidR="0086014C" w:rsidRPr="0080050C">
        <w:t xml:space="preserve"> of Table B is then used in the CTAS statement.</w:t>
      </w:r>
    </w:p>
    <w:p w14:paraId="1DB18100" w14:textId="41191E27" w:rsidR="00E52316" w:rsidRPr="0080050C" w:rsidRDefault="00F94473" w:rsidP="004852AF">
      <w:r w:rsidRPr="0080050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pt;height:108.75pt" o:ole="">
            <v:imagedata r:id="rId93" o:title=""/>
          </v:shape>
          <o:OLEObject Type="Embed" ProgID="Visio.Drawing.15" ShapeID="_x0000_i1025" DrawAspect="Content" ObjectID="_1650976703" r:id="rId94"/>
        </w:object>
      </w:r>
    </w:p>
    <w:p w14:paraId="3F58C5BE" w14:textId="2707A4B5" w:rsidR="00CC5750" w:rsidRPr="0080050C" w:rsidRDefault="00CC5750" w:rsidP="004852AF">
      <w:r w:rsidRPr="0080050C">
        <w:t>Table A does the following</w:t>
      </w:r>
      <w:r w:rsidR="00CE530F" w:rsidRPr="0080050C">
        <w:t>;</w:t>
      </w:r>
      <w:r w:rsidRPr="0080050C">
        <w:t xml:space="preserve"> </w:t>
      </w:r>
    </w:p>
    <w:p w14:paraId="4F58FBD5" w14:textId="0D63184B" w:rsidR="00291D3F" w:rsidRPr="0080050C" w:rsidRDefault="00CC5750" w:rsidP="003C3E01">
      <w:pPr>
        <w:pStyle w:val="ListParagraph"/>
        <w:numPr>
          <w:ilvl w:val="0"/>
          <w:numId w:val="53"/>
        </w:numPr>
      </w:pPr>
      <w:r w:rsidRPr="0080050C">
        <w:t>Q</w:t>
      </w:r>
      <w:r w:rsidR="000731E9" w:rsidRPr="0080050C">
        <w:t>uer</w:t>
      </w:r>
      <w:r w:rsidRPr="0080050C">
        <w:t xml:space="preserve">ies </w:t>
      </w:r>
      <w:r w:rsidR="009F1C04" w:rsidRPr="0080050C">
        <w:t xml:space="preserve">the </w:t>
      </w:r>
      <w:r w:rsidR="00AA76DE" w:rsidRPr="0080050C">
        <w:t>metadata stored in</w:t>
      </w:r>
      <w:r w:rsidR="00017758" w:rsidRPr="0080050C">
        <w:t xml:space="preserve"> the external table </w:t>
      </w:r>
      <w:r w:rsidR="00F80A9B" w:rsidRPr="0080050C">
        <w:t>t</w:t>
      </w:r>
      <w:r w:rsidR="00017758" w:rsidRPr="0080050C">
        <w:t xml:space="preserve">o retrieve data from </w:t>
      </w:r>
      <w:r w:rsidR="00584069" w:rsidRPr="0080050C">
        <w:t>ADLS</w:t>
      </w:r>
      <w:r w:rsidR="00D533BD" w:rsidRPr="0080050C">
        <w:t>.</w:t>
      </w:r>
      <w:r w:rsidR="00584069" w:rsidRPr="0080050C">
        <w:t xml:space="preserve"> </w:t>
      </w:r>
    </w:p>
    <w:p w14:paraId="1612D719" w14:textId="2DA7C067" w:rsidR="000A3761" w:rsidRPr="0080050C" w:rsidRDefault="00291D3F" w:rsidP="003C3E01">
      <w:pPr>
        <w:pStyle w:val="ListParagraph"/>
        <w:numPr>
          <w:ilvl w:val="0"/>
          <w:numId w:val="53"/>
        </w:numPr>
      </w:pPr>
      <w:r w:rsidRPr="0080050C">
        <w:t>Us</w:t>
      </w:r>
      <w:r w:rsidR="004852AF" w:rsidRPr="0080050C">
        <w:t>e</w:t>
      </w:r>
      <w:r w:rsidRPr="0080050C">
        <w:t>s</w:t>
      </w:r>
      <w:r w:rsidR="004852AF" w:rsidRPr="0080050C">
        <w:t xml:space="preserve"> ROW_NUMBER</w:t>
      </w:r>
      <w:r w:rsidRPr="0080050C">
        <w:t xml:space="preserve"> (windowing function)</w:t>
      </w:r>
      <w:r w:rsidR="004852AF" w:rsidRPr="0080050C">
        <w:t xml:space="preserve"> to ensure the uniqueness of records</w:t>
      </w:r>
      <w:r w:rsidR="00D533BD" w:rsidRPr="0080050C">
        <w:t>.</w:t>
      </w:r>
      <w:r w:rsidR="004852AF" w:rsidRPr="0080050C">
        <w:t xml:space="preserve"> </w:t>
      </w:r>
    </w:p>
    <w:p w14:paraId="5772FD02" w14:textId="68C59797" w:rsidR="004852AF" w:rsidRPr="0080050C" w:rsidRDefault="004852AF" w:rsidP="004852AF">
      <w:r w:rsidRPr="0080050C">
        <w:t xml:space="preserve">The trick is to ensure that the columns </w:t>
      </w:r>
      <w:r w:rsidR="6AC2173D" w:rsidRPr="0080050C">
        <w:t>used to “partition</w:t>
      </w:r>
      <w:r w:rsidRPr="0080050C">
        <w:t xml:space="preserve"> by” are sufficient to uniquely identify each record. Additionally, the column(s) </w:t>
      </w:r>
      <w:r w:rsidR="6AC2173D" w:rsidRPr="0080050C">
        <w:t>used to</w:t>
      </w:r>
      <w:r w:rsidRPr="0080050C">
        <w:t xml:space="preserve"> “</w:t>
      </w:r>
      <w:r w:rsidR="3FB1F96F" w:rsidRPr="0080050C">
        <w:t>order</w:t>
      </w:r>
      <w:r w:rsidRPr="0080050C">
        <w:t xml:space="preserve"> by” </w:t>
      </w:r>
      <w:r w:rsidR="70C9D920" w:rsidRPr="0080050C">
        <w:t>should be</w:t>
      </w:r>
      <w:r w:rsidRPr="0080050C">
        <w:t xml:space="preserve"> </w:t>
      </w:r>
      <w:r w:rsidR="00AF36E3" w:rsidRPr="0080050C">
        <w:t>t</w:t>
      </w:r>
      <w:r w:rsidRPr="0080050C">
        <w:t>he ones that help you obtain the latest record</w:t>
      </w:r>
      <w:r w:rsidR="7933EAAA" w:rsidRPr="0080050C">
        <w:t>. Date and ID</w:t>
      </w:r>
      <w:r w:rsidRPr="0080050C">
        <w:t xml:space="preserve"> columns</w:t>
      </w:r>
      <w:r w:rsidR="7933EAAA" w:rsidRPr="0080050C">
        <w:t xml:space="preserve"> are usually appropriate</w:t>
      </w:r>
      <w:r w:rsidRPr="0080050C">
        <w:t xml:space="preserve">. </w:t>
      </w:r>
    </w:p>
    <w:p w14:paraId="46E64B77" w14:textId="0E9E3EB0" w:rsidR="00B07FA1" w:rsidRPr="0080050C" w:rsidRDefault="0076350F" w:rsidP="004852AF">
      <w:r w:rsidRPr="0080050C">
        <w:t xml:space="preserve">Table </w:t>
      </w:r>
      <w:r w:rsidR="008054B3" w:rsidRPr="0080050C">
        <w:t xml:space="preserve">B then </w:t>
      </w:r>
      <w:r w:rsidR="00B07FA1" w:rsidRPr="0080050C">
        <w:t>does the following</w:t>
      </w:r>
      <w:r w:rsidR="7933EAAA" w:rsidRPr="0080050C">
        <w:t>:</w:t>
      </w:r>
    </w:p>
    <w:p w14:paraId="5BC1B5F6" w14:textId="1F5D65B1" w:rsidR="00894250" w:rsidRPr="0080050C" w:rsidRDefault="00B07FA1" w:rsidP="003C3E01">
      <w:pPr>
        <w:pStyle w:val="ListParagraph"/>
        <w:numPr>
          <w:ilvl w:val="0"/>
          <w:numId w:val="52"/>
        </w:numPr>
      </w:pPr>
      <w:r w:rsidRPr="0080050C">
        <w:t>Return</w:t>
      </w:r>
      <w:r w:rsidR="00D15991" w:rsidRPr="0080050C">
        <w:t>s</w:t>
      </w:r>
      <w:r w:rsidRPr="0080050C">
        <w:t xml:space="preserve"> columns from </w:t>
      </w:r>
      <w:r w:rsidR="007875AB" w:rsidRPr="0080050C">
        <w:t>Table A</w:t>
      </w:r>
      <w:r w:rsidR="00037331" w:rsidRPr="0080050C">
        <w:t>.</w:t>
      </w:r>
    </w:p>
    <w:p w14:paraId="7BFE99EA" w14:textId="5D12FC75" w:rsidR="00C04082" w:rsidRPr="0080050C" w:rsidRDefault="00894250" w:rsidP="003C3E01">
      <w:pPr>
        <w:pStyle w:val="ListParagraph"/>
        <w:numPr>
          <w:ilvl w:val="0"/>
          <w:numId w:val="52"/>
        </w:numPr>
      </w:pPr>
      <w:r w:rsidRPr="0080050C">
        <w:t xml:space="preserve">Adds </w:t>
      </w:r>
      <w:r w:rsidR="7933EAAA" w:rsidRPr="0080050C">
        <w:t xml:space="preserve">a </w:t>
      </w:r>
      <w:r w:rsidRPr="0080050C">
        <w:t>hash column</w:t>
      </w:r>
      <w:r w:rsidR="7933EAAA" w:rsidRPr="0080050C">
        <w:t>,</w:t>
      </w:r>
      <w:r w:rsidR="00C04082" w:rsidRPr="0080050C">
        <w:t xml:space="preserve"> </w:t>
      </w:r>
      <w:r w:rsidR="00EF7259" w:rsidRPr="0080050C">
        <w:t>which will be used to compare existing records in the persisted table</w:t>
      </w:r>
      <w:r w:rsidR="00CD3D24" w:rsidRPr="0080050C">
        <w:t xml:space="preserve"> with incoming records in </w:t>
      </w:r>
      <w:r w:rsidR="7933EAAA" w:rsidRPr="0080050C">
        <w:t xml:space="preserve">the </w:t>
      </w:r>
      <w:r w:rsidR="002569D7" w:rsidRPr="0080050C">
        <w:t>Scratch</w:t>
      </w:r>
      <w:r w:rsidR="7933EAAA" w:rsidRPr="0080050C">
        <w:t xml:space="preserve"> table</w:t>
      </w:r>
      <w:r w:rsidR="00037331" w:rsidRPr="0080050C">
        <w:t>.</w:t>
      </w:r>
    </w:p>
    <w:p w14:paraId="7D7AD463" w14:textId="3C6C0772" w:rsidR="00FF316C" w:rsidRPr="0080050C" w:rsidRDefault="000D46DB" w:rsidP="003C3E01">
      <w:pPr>
        <w:pStyle w:val="ListParagraph"/>
        <w:numPr>
          <w:ilvl w:val="0"/>
          <w:numId w:val="52"/>
        </w:numPr>
      </w:pPr>
      <w:r w:rsidRPr="0080050C">
        <w:t>Only select</w:t>
      </w:r>
      <w:r w:rsidR="005D2AC0" w:rsidRPr="0080050C">
        <w:t>s</w:t>
      </w:r>
      <w:r w:rsidRPr="0080050C">
        <w:t xml:space="preserve"> </w:t>
      </w:r>
      <w:r w:rsidR="001E420F" w:rsidRPr="0080050C">
        <w:t xml:space="preserve">the </w:t>
      </w:r>
      <w:r w:rsidR="005D2AC0" w:rsidRPr="0080050C">
        <w:t>latest</w:t>
      </w:r>
      <w:r w:rsidR="001E420F" w:rsidRPr="0080050C">
        <w:t xml:space="preserve"> unique records</w:t>
      </w:r>
      <w:r w:rsidR="00037331" w:rsidRPr="0080050C">
        <w:t>.</w:t>
      </w:r>
    </w:p>
    <w:p w14:paraId="05E9149A" w14:textId="778DA721" w:rsidR="004570CE" w:rsidRPr="0080050C" w:rsidRDefault="00EE0D82" w:rsidP="00416BA2">
      <w:r w:rsidRPr="0080050C">
        <w:t xml:space="preserve">The </w:t>
      </w:r>
      <w:r w:rsidR="00030404" w:rsidRPr="0080050C">
        <w:t xml:space="preserve">CTAS </w:t>
      </w:r>
      <w:r w:rsidR="00556814" w:rsidRPr="0080050C">
        <w:t>statement does the following</w:t>
      </w:r>
      <w:r w:rsidR="7933EAAA" w:rsidRPr="0080050C">
        <w:t>:</w:t>
      </w:r>
    </w:p>
    <w:p w14:paraId="268D6B74" w14:textId="17666C52" w:rsidR="004570CE" w:rsidRPr="0080050C" w:rsidRDefault="00BC1438" w:rsidP="003C3E01">
      <w:pPr>
        <w:pStyle w:val="ListParagraph"/>
        <w:numPr>
          <w:ilvl w:val="0"/>
          <w:numId w:val="54"/>
        </w:numPr>
      </w:pPr>
      <w:r w:rsidRPr="0080050C">
        <w:t xml:space="preserve">Drops </w:t>
      </w:r>
      <w:r w:rsidR="009D364E" w:rsidRPr="0080050C">
        <w:t xml:space="preserve">pre-existing </w:t>
      </w:r>
      <w:r w:rsidR="006D635D" w:rsidRPr="0080050C">
        <w:t>transient table</w:t>
      </w:r>
      <w:r w:rsidR="00037331" w:rsidRPr="0080050C">
        <w:t>.</w:t>
      </w:r>
    </w:p>
    <w:p w14:paraId="6476BAAE" w14:textId="4F563957" w:rsidR="00A346E7" w:rsidRPr="0080050C" w:rsidRDefault="00A346E7" w:rsidP="003C3E01">
      <w:pPr>
        <w:pStyle w:val="ListParagraph"/>
        <w:numPr>
          <w:ilvl w:val="0"/>
          <w:numId w:val="54"/>
        </w:numPr>
      </w:pPr>
      <w:r w:rsidRPr="0080050C">
        <w:t>Crea</w:t>
      </w:r>
      <w:r w:rsidR="00BE6FD9" w:rsidRPr="0080050C">
        <w:t>te</w:t>
      </w:r>
      <w:r w:rsidR="00DB36EA" w:rsidRPr="0080050C">
        <w:t xml:space="preserve">s transient table </w:t>
      </w:r>
      <w:r w:rsidR="004151D1" w:rsidRPr="0080050C">
        <w:t>under the “Scratch” schema</w:t>
      </w:r>
      <w:r w:rsidR="00037331" w:rsidRPr="0080050C">
        <w:t>.</w:t>
      </w:r>
    </w:p>
    <w:p w14:paraId="1B1B1282" w14:textId="39E2973F" w:rsidR="00E268AD" w:rsidRPr="0080050C" w:rsidRDefault="00E268AD" w:rsidP="003C3E01">
      <w:pPr>
        <w:pStyle w:val="ListParagraph"/>
        <w:numPr>
          <w:ilvl w:val="0"/>
          <w:numId w:val="54"/>
        </w:numPr>
      </w:pPr>
      <w:r w:rsidRPr="0080050C">
        <w:t xml:space="preserve">Populates </w:t>
      </w:r>
      <w:r w:rsidR="7933EAAA" w:rsidRPr="0080050C">
        <w:t xml:space="preserve">the </w:t>
      </w:r>
      <w:r w:rsidRPr="0080050C">
        <w:t>Scratch table with</w:t>
      </w:r>
      <w:r w:rsidR="004A179A" w:rsidRPr="0080050C">
        <w:t xml:space="preserve"> </w:t>
      </w:r>
      <w:r w:rsidR="006101F4" w:rsidRPr="0080050C">
        <w:t>records from Table B</w:t>
      </w:r>
      <w:r w:rsidR="00037331" w:rsidRPr="0080050C">
        <w:t>.</w:t>
      </w:r>
    </w:p>
    <w:p w14:paraId="7642C0E4" w14:textId="45411780" w:rsidR="001875AA" w:rsidRPr="0080050C" w:rsidRDefault="005C07F2" w:rsidP="004570CE">
      <w:r w:rsidRPr="0080050C">
        <w:t>It should be noted that t</w:t>
      </w:r>
      <w:r w:rsidR="001E569E" w:rsidRPr="0080050C">
        <w:t>he pattern used for loading</w:t>
      </w:r>
      <w:r w:rsidR="00904AF8" w:rsidRPr="0080050C">
        <w:t xml:space="preserve"> data takes advantage </w:t>
      </w:r>
      <w:r w:rsidR="00F1637A" w:rsidRPr="0080050C">
        <w:t xml:space="preserve">of </w:t>
      </w:r>
      <w:r w:rsidR="00FE6325" w:rsidRPr="0080050C">
        <w:t>Synapse Analytics</w:t>
      </w:r>
      <w:r w:rsidR="00F1637A" w:rsidRPr="0080050C">
        <w:t>’</w:t>
      </w:r>
      <w:r w:rsidR="00FE6325" w:rsidRPr="0080050C">
        <w:t xml:space="preserve"> </w:t>
      </w:r>
      <w:r w:rsidR="7933EAAA" w:rsidRPr="0080050C">
        <w:t>parallelisation</w:t>
      </w:r>
      <w:r w:rsidR="00FE6325" w:rsidRPr="0080050C">
        <w:t xml:space="preserve"> capabilities </w:t>
      </w:r>
      <w:r w:rsidR="00C12758" w:rsidRPr="0080050C">
        <w:t xml:space="preserve">through the use of </w:t>
      </w:r>
      <w:r w:rsidR="008820D2" w:rsidRPr="0080050C">
        <w:t xml:space="preserve">the </w:t>
      </w:r>
      <w:r w:rsidR="00D941B2" w:rsidRPr="0080050C">
        <w:t>CTAS</w:t>
      </w:r>
      <w:r w:rsidR="008820D2" w:rsidRPr="0080050C">
        <w:t xml:space="preserve"> statement</w:t>
      </w:r>
      <w:r w:rsidR="0087049B" w:rsidRPr="0080050C">
        <w:t>. W</w:t>
      </w:r>
      <w:r w:rsidR="00F26B23" w:rsidRPr="0080050C">
        <w:t xml:space="preserve">hilst it </w:t>
      </w:r>
      <w:r w:rsidR="00D0145D" w:rsidRPr="0080050C">
        <w:t>needs</w:t>
      </w:r>
      <w:r w:rsidR="008344F1" w:rsidRPr="0080050C">
        <w:t xml:space="preserve"> </w:t>
      </w:r>
      <w:r w:rsidR="0087049B" w:rsidRPr="0080050C">
        <w:t xml:space="preserve">the creation of </w:t>
      </w:r>
      <w:r w:rsidR="008344F1" w:rsidRPr="0080050C">
        <w:t>a</w:t>
      </w:r>
      <w:r w:rsidR="000F5AC8" w:rsidRPr="0080050C">
        <w:t xml:space="preserve"> transie</w:t>
      </w:r>
      <w:r w:rsidR="00163BAA" w:rsidRPr="0080050C">
        <w:t>n</w:t>
      </w:r>
      <w:r w:rsidR="000F5AC8" w:rsidRPr="0080050C">
        <w:t xml:space="preserve">t </w:t>
      </w:r>
      <w:r w:rsidR="008344F1" w:rsidRPr="0080050C">
        <w:t>table</w:t>
      </w:r>
      <w:r w:rsidR="004E3837" w:rsidRPr="0080050C">
        <w:t xml:space="preserve"> to </w:t>
      </w:r>
      <w:r w:rsidR="00487D50" w:rsidRPr="0080050C">
        <w:t>te</w:t>
      </w:r>
      <w:r w:rsidR="000F5AC8" w:rsidRPr="0080050C">
        <w:t>mporarily store data</w:t>
      </w:r>
      <w:r w:rsidR="00F26B23" w:rsidRPr="0080050C">
        <w:t>, the performance gain</w:t>
      </w:r>
      <w:r w:rsidR="00A926A7" w:rsidRPr="0080050C">
        <w:t xml:space="preserve">s </w:t>
      </w:r>
      <w:r w:rsidR="004B658E" w:rsidRPr="0080050C">
        <w:t>obtai</w:t>
      </w:r>
      <w:r w:rsidR="007107EB" w:rsidRPr="0080050C">
        <w:t xml:space="preserve">ned by processing data </w:t>
      </w:r>
      <w:r w:rsidR="00A61723" w:rsidRPr="0080050C">
        <w:t>in par</w:t>
      </w:r>
      <w:r w:rsidR="003E2EEA" w:rsidRPr="0080050C">
        <w:t>allel</w:t>
      </w:r>
      <w:r w:rsidR="003B6B38" w:rsidRPr="0080050C">
        <w:t xml:space="preserve"> </w:t>
      </w:r>
      <w:r w:rsidR="00842B10" w:rsidRPr="0080050C">
        <w:t>are</w:t>
      </w:r>
      <w:r w:rsidR="006047FC" w:rsidRPr="0080050C">
        <w:t xml:space="preserve"> significant </w:t>
      </w:r>
      <w:r w:rsidR="00842B10" w:rsidRPr="0080050C">
        <w:t xml:space="preserve">enough to </w:t>
      </w:r>
      <w:r w:rsidR="001875AA" w:rsidRPr="0080050C">
        <w:t>warrant this approach.</w:t>
      </w:r>
      <w:r w:rsidR="00030505" w:rsidRPr="0080050C">
        <w:t xml:space="preserve"> </w:t>
      </w:r>
    </w:p>
    <w:p w14:paraId="364D55F0" w14:textId="3C9A260F" w:rsidR="00ED412C" w:rsidRPr="0080050C" w:rsidRDefault="00ED412C" w:rsidP="00416BA2">
      <w:r w:rsidRPr="0080050C">
        <w:t>The second part of the stored procedure</w:t>
      </w:r>
      <w:r w:rsidR="002335E4" w:rsidRPr="0080050C">
        <w:t xml:space="preserve"> </w:t>
      </w:r>
      <w:r w:rsidR="00A71FD5" w:rsidRPr="0080050C">
        <w:t xml:space="preserve">also </w:t>
      </w:r>
      <w:r w:rsidR="001C2900" w:rsidRPr="0080050C">
        <w:t xml:space="preserve">uses CTAS to create another transient </w:t>
      </w:r>
      <w:r w:rsidR="00724273" w:rsidRPr="0080050C">
        <w:t>table</w:t>
      </w:r>
      <w:r w:rsidR="00A71FD5" w:rsidRPr="0080050C">
        <w:t>. On this occasion</w:t>
      </w:r>
      <w:r w:rsidR="7933EAAA" w:rsidRPr="0080050C">
        <w:t>,</w:t>
      </w:r>
      <w:r w:rsidR="00A71FD5" w:rsidRPr="0080050C">
        <w:t xml:space="preserve"> </w:t>
      </w:r>
      <w:r w:rsidR="006E2DFD" w:rsidRPr="0080050C">
        <w:t xml:space="preserve">the transient table </w:t>
      </w:r>
      <w:r w:rsidR="00953139" w:rsidRPr="0080050C">
        <w:t xml:space="preserve">{Persisted}.{EntityName_Upsert} </w:t>
      </w:r>
      <w:r w:rsidR="008200D3" w:rsidRPr="0080050C">
        <w:t xml:space="preserve">will </w:t>
      </w:r>
      <w:r w:rsidR="00FC59CB" w:rsidRPr="0080050C">
        <w:t xml:space="preserve">hold the </w:t>
      </w:r>
      <w:r w:rsidR="7933EAAA" w:rsidRPr="0080050C">
        <w:t>result set</w:t>
      </w:r>
      <w:r w:rsidR="00E82029" w:rsidRPr="0080050C">
        <w:t xml:space="preserve"> of a </w:t>
      </w:r>
      <w:r w:rsidR="00B51385" w:rsidRPr="0080050C">
        <w:t>v</w:t>
      </w:r>
      <w:r w:rsidR="00DB07DC" w:rsidRPr="0080050C">
        <w:t>ertical join (Union)</w:t>
      </w:r>
      <w:r w:rsidR="00C37FC4" w:rsidRPr="0080050C">
        <w:t xml:space="preserve"> between</w:t>
      </w:r>
      <w:r w:rsidR="0029537F" w:rsidRPr="0080050C">
        <w:t xml:space="preserve"> the </w:t>
      </w:r>
      <w:r w:rsidR="00971CFE" w:rsidRPr="0080050C">
        <w:t xml:space="preserve">incoming </w:t>
      </w:r>
      <w:r w:rsidR="00B865A3" w:rsidRPr="0080050C">
        <w:t>records</w:t>
      </w:r>
      <w:r w:rsidR="00971CFE" w:rsidRPr="0080050C">
        <w:t xml:space="preserve"> </w:t>
      </w:r>
      <w:r w:rsidR="00C37FC4" w:rsidRPr="0080050C">
        <w:t>(Scratch) and pre</w:t>
      </w:r>
      <w:r w:rsidR="000E1883" w:rsidRPr="0080050C">
        <w:t xml:space="preserve">-existing </w:t>
      </w:r>
      <w:r w:rsidR="00E4292D" w:rsidRPr="0080050C">
        <w:t>records (Persisted).</w:t>
      </w:r>
      <w:r w:rsidR="0078088F" w:rsidRPr="0080050C">
        <w:t xml:space="preserve"> </w:t>
      </w:r>
    </w:p>
    <w:p w14:paraId="72E7ACAC" w14:textId="2A9A7F2E" w:rsidR="004D6DF3" w:rsidRPr="0080050C" w:rsidRDefault="00E83217" w:rsidP="00416BA2">
      <w:r w:rsidRPr="0080050C">
        <w:object w:dxaOrig="4729" w:dyaOrig="4921" w14:anchorId="2B6A1F93">
          <v:shape id="_x0000_i1026" type="#_x0000_t75" style="width:102pt;height:102.75pt" o:ole="">
            <v:imagedata r:id="rId95" o:title=""/>
          </v:shape>
          <o:OLEObject Type="Embed" ProgID="Visio.Drawing.15" ShapeID="_x0000_i1026" DrawAspect="Content" ObjectID="_1650976704" r:id="rId96"/>
        </w:object>
      </w:r>
    </w:p>
    <w:p w14:paraId="6294E344" w14:textId="63987CA0" w:rsidR="001B3F16" w:rsidRPr="0080050C" w:rsidRDefault="00EE0D82" w:rsidP="00416BA2">
      <w:r w:rsidRPr="0080050C">
        <w:t xml:space="preserve">The </w:t>
      </w:r>
      <w:r w:rsidR="7933EAAA" w:rsidRPr="0080050C">
        <w:t>union</w:t>
      </w:r>
      <w:r w:rsidR="0007307F" w:rsidRPr="0080050C">
        <w:t xml:space="preserve"> between Scratch and Persisted does the following</w:t>
      </w:r>
      <w:r w:rsidR="003F0F4B" w:rsidRPr="0080050C">
        <w:t>:</w:t>
      </w:r>
    </w:p>
    <w:p w14:paraId="1D12B097" w14:textId="44D12128" w:rsidR="0007307F" w:rsidRPr="0080050C" w:rsidRDefault="00313738" w:rsidP="003C3E01">
      <w:pPr>
        <w:pStyle w:val="ListParagraph"/>
        <w:numPr>
          <w:ilvl w:val="0"/>
          <w:numId w:val="55"/>
        </w:numPr>
      </w:pPr>
      <w:r w:rsidRPr="0080050C">
        <w:t>K</w:t>
      </w:r>
      <w:r w:rsidR="0037445C" w:rsidRPr="0080050C">
        <w:t>eeps original rows</w:t>
      </w:r>
      <w:r w:rsidR="00A67A7A" w:rsidRPr="0080050C">
        <w:t xml:space="preserve"> currently in </w:t>
      </w:r>
      <w:r w:rsidR="00255C58" w:rsidRPr="0080050C">
        <w:t xml:space="preserve">the </w:t>
      </w:r>
      <w:r w:rsidR="0051124C" w:rsidRPr="0080050C">
        <w:t>P</w:t>
      </w:r>
      <w:r w:rsidR="00255C58" w:rsidRPr="0080050C">
        <w:t>ersisted table</w:t>
      </w:r>
      <w:r w:rsidR="00037331" w:rsidRPr="0080050C">
        <w:t>.</w:t>
      </w:r>
    </w:p>
    <w:p w14:paraId="4AFFB8A3" w14:textId="25F1CA22" w:rsidR="00285C7B" w:rsidRPr="0080050C" w:rsidRDefault="00072B56" w:rsidP="003C3E01">
      <w:pPr>
        <w:pStyle w:val="ListParagraph"/>
        <w:numPr>
          <w:ilvl w:val="0"/>
          <w:numId w:val="55"/>
        </w:numPr>
      </w:pPr>
      <w:r w:rsidRPr="0080050C">
        <w:t>Uses</w:t>
      </w:r>
      <w:r w:rsidR="7933EAAA" w:rsidRPr="0080050C">
        <w:t xml:space="preserve"> the</w:t>
      </w:r>
      <w:r w:rsidR="00285C7B" w:rsidRPr="0080050C">
        <w:t xml:space="preserve"> hash column created in Table B to append only </w:t>
      </w:r>
      <w:r w:rsidR="00CE43DD" w:rsidRPr="0080050C">
        <w:t>N</w:t>
      </w:r>
      <w:r w:rsidR="00285C7B" w:rsidRPr="0080050C">
        <w:t>ew</w:t>
      </w:r>
      <w:r w:rsidR="0051124C" w:rsidRPr="0080050C">
        <w:t>/Changed</w:t>
      </w:r>
      <w:r w:rsidR="00285C7B" w:rsidRPr="0080050C">
        <w:t xml:space="preserve"> records</w:t>
      </w:r>
      <w:r w:rsidR="00687E2B" w:rsidRPr="0080050C">
        <w:t xml:space="preserve"> from Scratch table</w:t>
      </w:r>
      <w:r w:rsidR="00037331" w:rsidRPr="0080050C">
        <w:t>.</w:t>
      </w:r>
    </w:p>
    <w:p w14:paraId="078E0D3C" w14:textId="47E44295" w:rsidR="009727D8" w:rsidRPr="0080050C" w:rsidRDefault="00CE43DD" w:rsidP="003C3E01">
      <w:pPr>
        <w:pStyle w:val="ListParagraph"/>
        <w:numPr>
          <w:ilvl w:val="0"/>
          <w:numId w:val="55"/>
        </w:numPr>
      </w:pPr>
      <w:r w:rsidRPr="0080050C">
        <w:t>Add</w:t>
      </w:r>
      <w:r w:rsidR="008A7ED8" w:rsidRPr="0080050C">
        <w:t>s a P</w:t>
      </w:r>
      <w:r w:rsidR="00B56350" w:rsidRPr="0080050C">
        <w:t xml:space="preserve">rimary </w:t>
      </w:r>
      <w:r w:rsidR="008A7ED8" w:rsidRPr="0080050C">
        <w:t>K</w:t>
      </w:r>
      <w:r w:rsidR="00B56350" w:rsidRPr="0080050C">
        <w:t>ey (PK)</w:t>
      </w:r>
      <w:r w:rsidR="008A7ED8" w:rsidRPr="0080050C">
        <w:t xml:space="preserve"> </w:t>
      </w:r>
      <w:r w:rsidR="00BD78B1" w:rsidRPr="0080050C">
        <w:t xml:space="preserve">by adding </w:t>
      </w:r>
      <w:r w:rsidR="009727D8" w:rsidRPr="0080050C">
        <w:t>the last PK in Persisted table and incrementing by 1</w:t>
      </w:r>
      <w:r w:rsidR="00037331" w:rsidRPr="0080050C">
        <w:t>.</w:t>
      </w:r>
    </w:p>
    <w:p w14:paraId="2A827B10" w14:textId="3C03F78E" w:rsidR="009727D8" w:rsidRPr="0080050C" w:rsidRDefault="009727D8" w:rsidP="009727D8">
      <w:r w:rsidRPr="0080050C">
        <w:t>The CTAS statement does the following</w:t>
      </w:r>
      <w:r w:rsidR="003F0F4B" w:rsidRPr="0080050C">
        <w:t>:</w:t>
      </w:r>
    </w:p>
    <w:p w14:paraId="03935A13" w14:textId="0575EB19" w:rsidR="009727D8" w:rsidRPr="0080050C" w:rsidRDefault="009727D8" w:rsidP="003C3E01">
      <w:pPr>
        <w:pStyle w:val="ListParagraph"/>
        <w:numPr>
          <w:ilvl w:val="0"/>
          <w:numId w:val="56"/>
        </w:numPr>
      </w:pPr>
      <w:r w:rsidRPr="0080050C">
        <w:t>Creates a transient table within the Persisted schema</w:t>
      </w:r>
      <w:r w:rsidR="00C45134" w:rsidRPr="0080050C">
        <w:t xml:space="preserve"> in the following manner {Persisted}.{EntityName_Upsert</w:t>
      </w:r>
      <w:r w:rsidR="7933EAAA" w:rsidRPr="0080050C">
        <w:t>}.</w:t>
      </w:r>
    </w:p>
    <w:p w14:paraId="62BDBFF3" w14:textId="2EF5C92C" w:rsidR="00391540" w:rsidRPr="0080050C" w:rsidRDefault="001B3F16" w:rsidP="00C45134">
      <w:r w:rsidRPr="0080050C">
        <w:lastRenderedPageBreak/>
        <w:t xml:space="preserve">The last </w:t>
      </w:r>
      <w:r w:rsidR="000A3C76" w:rsidRPr="0080050C">
        <w:t xml:space="preserve">section </w:t>
      </w:r>
      <w:r w:rsidR="00391540" w:rsidRPr="0080050C">
        <w:t xml:space="preserve">involves renaming tables, to </w:t>
      </w:r>
      <w:r w:rsidR="7933EAAA" w:rsidRPr="0080050C">
        <w:t>swapping</w:t>
      </w:r>
      <w:r w:rsidR="00391540" w:rsidRPr="0080050C">
        <w:t xml:space="preserve"> in </w:t>
      </w:r>
      <w:r w:rsidR="7933EAAA" w:rsidRPr="0080050C">
        <w:t>the</w:t>
      </w:r>
      <w:r w:rsidR="00391540" w:rsidRPr="0080050C">
        <w:t xml:space="preserve"> new table</w:t>
      </w:r>
      <w:r w:rsidR="00FE1271" w:rsidRPr="0080050C">
        <w:t xml:space="preserve"> </w:t>
      </w:r>
      <w:r w:rsidR="00391540" w:rsidRPr="0080050C">
        <w:t xml:space="preserve">and then </w:t>
      </w:r>
      <w:r w:rsidR="7933EAAA" w:rsidRPr="0080050C">
        <w:t>dropping the</w:t>
      </w:r>
      <w:r w:rsidR="00391540" w:rsidRPr="0080050C">
        <w:t xml:space="preserve"> old table.</w:t>
      </w:r>
    </w:p>
    <w:p w14:paraId="6D5CF56B" w14:textId="319A028C" w:rsidR="00391540" w:rsidRPr="0080050C" w:rsidRDefault="00196E76" w:rsidP="00C45134">
      <w:r w:rsidRPr="0080050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97">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80050C" w:rsidRDefault="0082426B" w:rsidP="0082426B"/>
    <w:p w14:paraId="75AAFBAA" w14:textId="4FD6E0F9" w:rsidR="002B7439" w:rsidRPr="0080050C" w:rsidRDefault="00C02E17" w:rsidP="00277AC1">
      <w:pPr>
        <w:pStyle w:val="Heading4"/>
      </w:pPr>
      <w:r w:rsidRPr="0080050C">
        <w:t>Presentation View</w:t>
      </w:r>
    </w:p>
    <w:p w14:paraId="69EDC0F3" w14:textId="54A41A76" w:rsidR="007C2FE5" w:rsidRPr="0080050C" w:rsidRDefault="004165C8" w:rsidP="00CB559C">
      <w:r w:rsidRPr="0080050C">
        <w:t>The d</w:t>
      </w:r>
      <w:r w:rsidR="006A51D7" w:rsidRPr="0080050C">
        <w:t xml:space="preserve">ata stored in </w:t>
      </w:r>
      <w:r w:rsidR="007D4575" w:rsidRPr="0080050C">
        <w:t>Synapse Analytics</w:t>
      </w:r>
      <w:r w:rsidR="006A51D7" w:rsidRPr="0080050C">
        <w:t xml:space="preserve"> </w:t>
      </w:r>
      <w:r w:rsidRPr="0080050C">
        <w:t>is</w:t>
      </w:r>
      <w:r w:rsidR="004D48CA" w:rsidRPr="0080050C">
        <w:t xml:space="preserve"> accessed by </w:t>
      </w:r>
      <w:r w:rsidR="7933EAAA" w:rsidRPr="0080050C">
        <w:t>Power BI</w:t>
      </w:r>
      <w:r w:rsidR="004D48CA" w:rsidRPr="0080050C">
        <w:t xml:space="preserve"> </w:t>
      </w:r>
      <w:r w:rsidR="00537709" w:rsidRPr="0080050C">
        <w:t xml:space="preserve">via a set of SQL views. </w:t>
      </w:r>
      <w:r w:rsidR="00133810" w:rsidRPr="0080050C">
        <w:t xml:space="preserve">Views are created in </w:t>
      </w:r>
      <w:r w:rsidR="7933EAAA" w:rsidRPr="0080050C">
        <w:t xml:space="preserve">the </w:t>
      </w:r>
      <w:r w:rsidR="00133810" w:rsidRPr="0080050C">
        <w:t>Presentation schema.</w:t>
      </w:r>
      <w:r w:rsidR="00537709" w:rsidRPr="0080050C">
        <w:t xml:space="preserve"> </w:t>
      </w:r>
      <w:r w:rsidR="00E708E8" w:rsidRPr="0080050C">
        <w:t xml:space="preserve">There </w:t>
      </w:r>
      <w:r w:rsidR="7933EAAA" w:rsidRPr="0080050C">
        <w:t>will</w:t>
      </w:r>
      <w:r w:rsidR="00E708E8" w:rsidRPr="0080050C">
        <w:t xml:space="preserve"> be</w:t>
      </w:r>
      <w:r w:rsidR="00436947" w:rsidRPr="0080050C">
        <w:t xml:space="preserve"> </w:t>
      </w:r>
      <w:r w:rsidR="7933EAAA" w:rsidRPr="0080050C">
        <w:t xml:space="preserve">a </w:t>
      </w:r>
      <w:r w:rsidR="00436947" w:rsidRPr="0080050C">
        <w:t>single</w:t>
      </w:r>
      <w:r w:rsidR="00537709" w:rsidRPr="0080050C">
        <w:t xml:space="preserve"> view per entity.</w:t>
      </w:r>
    </w:p>
    <w:p w14:paraId="7DA1D98A" w14:textId="7DDF3651" w:rsidR="00BB17CD" w:rsidRPr="0080050C" w:rsidRDefault="00F87E98" w:rsidP="00CB559C">
      <w:r w:rsidRPr="0080050C">
        <w:t xml:space="preserve">To </w:t>
      </w:r>
      <w:r w:rsidR="00F004C9" w:rsidRPr="0080050C">
        <w:t xml:space="preserve">create </w:t>
      </w:r>
      <w:r w:rsidR="00C3756D" w:rsidRPr="0080050C">
        <w:t xml:space="preserve">a </w:t>
      </w:r>
      <w:r w:rsidRPr="0080050C">
        <w:t xml:space="preserve">new </w:t>
      </w:r>
      <w:r w:rsidR="00944AFC" w:rsidRPr="0080050C">
        <w:t>view</w:t>
      </w:r>
      <w:r w:rsidR="7933EAAA" w:rsidRPr="0080050C">
        <w:t>, follow the steps</w:t>
      </w:r>
      <w:r w:rsidR="00F004C9" w:rsidRPr="0080050C">
        <w:t xml:space="preserve"> below:</w:t>
      </w:r>
    </w:p>
    <w:p w14:paraId="331B08CD" w14:textId="7E57BFF9" w:rsidR="00F004C9" w:rsidRPr="0080050C" w:rsidRDefault="00F004C9" w:rsidP="003C3E01">
      <w:pPr>
        <w:pStyle w:val="ListParagraph"/>
        <w:numPr>
          <w:ilvl w:val="6"/>
          <w:numId w:val="57"/>
        </w:numPr>
        <w:ind w:left="567"/>
      </w:pPr>
      <w:r w:rsidRPr="0080050C">
        <w:t xml:space="preserve">Open </w:t>
      </w:r>
      <w:r w:rsidR="00A0683F" w:rsidRPr="0080050C">
        <w:t xml:space="preserve">solution’s </w:t>
      </w:r>
      <w:r w:rsidR="00A7133A" w:rsidRPr="0080050C">
        <w:t>d</w:t>
      </w:r>
      <w:r w:rsidRPr="0080050C">
        <w:t xml:space="preserve">atabase </w:t>
      </w:r>
      <w:r w:rsidR="00A7133A" w:rsidRPr="0080050C">
        <w:t>p</w:t>
      </w:r>
      <w:r w:rsidRPr="0080050C">
        <w:t>rojec</w:t>
      </w:r>
      <w:r w:rsidR="00A0683F" w:rsidRPr="0080050C">
        <w:t>t</w:t>
      </w:r>
      <w:r w:rsidR="00AB519A" w:rsidRPr="0080050C">
        <w:t xml:space="preserve"> </w:t>
      </w:r>
      <w:r w:rsidR="003F35FD" w:rsidRPr="0080050C">
        <w:t>with Visual Studio</w:t>
      </w:r>
      <w:r w:rsidR="00A0683F" w:rsidRPr="0080050C">
        <w:t xml:space="preserve"> 2019</w:t>
      </w:r>
    </w:p>
    <w:p w14:paraId="73FF6AF8" w14:textId="7870F2E7" w:rsidR="00F004C9" w:rsidRPr="0080050C" w:rsidRDefault="00395633" w:rsidP="003C3E01">
      <w:pPr>
        <w:pStyle w:val="ListParagraph"/>
        <w:numPr>
          <w:ilvl w:val="6"/>
          <w:numId w:val="57"/>
        </w:numPr>
        <w:ind w:left="567"/>
      </w:pPr>
      <w:r w:rsidRPr="0080050C">
        <w:t xml:space="preserve">Navigate to View folder in </w:t>
      </w:r>
      <w:r w:rsidR="006312EA" w:rsidRPr="0080050C">
        <w:t>p</w:t>
      </w:r>
      <w:r w:rsidRPr="0080050C">
        <w:t>res</w:t>
      </w:r>
      <w:r w:rsidR="00080409" w:rsidRPr="0080050C">
        <w:t>entation</w:t>
      </w:r>
      <w:r w:rsidR="00521230" w:rsidRPr="0080050C">
        <w:t>.</w:t>
      </w:r>
    </w:p>
    <w:p w14:paraId="13D4F931" w14:textId="2F1811FC" w:rsidR="00AC4DF1" w:rsidRPr="0080050C" w:rsidRDefault="0027500A" w:rsidP="003C3E01">
      <w:pPr>
        <w:pStyle w:val="ListParagraph"/>
        <w:numPr>
          <w:ilvl w:val="6"/>
          <w:numId w:val="57"/>
        </w:numPr>
        <w:ind w:left="567"/>
      </w:pPr>
      <w:r w:rsidRPr="0080050C">
        <w:t xml:space="preserve">Right </w:t>
      </w:r>
      <w:r w:rsidR="00A7133A" w:rsidRPr="0080050C">
        <w:t>c</w:t>
      </w:r>
      <w:r w:rsidRPr="0080050C">
        <w:t xml:space="preserve">lick on </w:t>
      </w:r>
      <w:r w:rsidR="006779ED" w:rsidRPr="0080050C">
        <w:t>“</w:t>
      </w:r>
      <w:r w:rsidRPr="0080050C">
        <w:t>View</w:t>
      </w:r>
      <w:r w:rsidR="006779ED" w:rsidRPr="0080050C">
        <w:t>”</w:t>
      </w:r>
      <w:r w:rsidRPr="0080050C">
        <w:t xml:space="preserve"> </w:t>
      </w:r>
      <w:r w:rsidR="00A7133A" w:rsidRPr="0080050C">
        <w:t>f</w:t>
      </w:r>
      <w:r w:rsidRPr="0080050C">
        <w:t>older</w:t>
      </w:r>
      <w:r w:rsidR="006779ED" w:rsidRPr="0080050C">
        <w:t>, “Add”</w:t>
      </w:r>
      <w:r w:rsidRPr="0080050C">
        <w:t xml:space="preserve"> and </w:t>
      </w:r>
      <w:r w:rsidR="00EE1EBB" w:rsidRPr="0080050C">
        <w:t>choose from the list “View…”</w:t>
      </w:r>
    </w:p>
    <w:p w14:paraId="0C2638B7" w14:textId="6698587A" w:rsidR="00EE1EBB" w:rsidRPr="0080050C" w:rsidRDefault="00EE1EBB" w:rsidP="00EE1EBB">
      <w:pPr>
        <w:pStyle w:val="ListParagraph"/>
        <w:ind w:left="567"/>
      </w:pPr>
      <w:r>
        <w:drawing>
          <wp:inline distT="0" distB="0" distL="0" distR="0" wp14:anchorId="4B2814E6" wp14:editId="6949E6E2">
            <wp:extent cx="3262965" cy="1668573"/>
            <wp:effectExtent l="0" t="0" r="0" b="8255"/>
            <wp:docPr id="48026468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AFB01B" w:rsidR="00627B61" w:rsidRPr="0080050C" w:rsidRDefault="2F4F1CE7" w:rsidP="003C3E01">
      <w:pPr>
        <w:pStyle w:val="ListParagraph"/>
        <w:numPr>
          <w:ilvl w:val="6"/>
          <w:numId w:val="57"/>
        </w:numPr>
        <w:ind w:left="567"/>
      </w:pPr>
      <w:r w:rsidRPr="0080050C">
        <w:t xml:space="preserve">Then on the solution explorer double click on the file that has been created and replace </w:t>
      </w:r>
      <w:r w:rsidR="7933EAAA" w:rsidRPr="0080050C">
        <w:t>the content</w:t>
      </w:r>
      <w:r w:rsidRPr="0080050C">
        <w:t xml:space="preserve"> of the file with </w:t>
      </w:r>
      <w:r w:rsidR="7933EAAA" w:rsidRPr="0080050C">
        <w:t xml:space="preserve">the </w:t>
      </w:r>
      <w:r w:rsidRPr="0080050C">
        <w:t xml:space="preserve">template code of the view. This </w:t>
      </w:r>
      <w:r w:rsidR="7933EAAA" w:rsidRPr="0080050C">
        <w:t>view</w:t>
      </w:r>
      <w:r w:rsidRPr="0080050C">
        <w:t xml:space="preserve"> will need to be </w:t>
      </w:r>
      <w:r w:rsidR="7933EAAA" w:rsidRPr="0080050C">
        <w:t>updated</w:t>
      </w:r>
      <w:r w:rsidRPr="0080050C">
        <w:t xml:space="preserve"> to reflect </w:t>
      </w:r>
      <w:r w:rsidR="7933EAAA" w:rsidRPr="0080050C">
        <w:t xml:space="preserve">the </w:t>
      </w:r>
      <w:r w:rsidRPr="0080050C">
        <w:t>entity to be processed.</w:t>
      </w:r>
      <w:r w:rsidR="00F56A72" w:rsidRPr="0080050C">
        <w:br/>
      </w:r>
      <w:r w:rsidR="009428E6">
        <w:drawing>
          <wp:inline distT="0" distB="0" distL="0" distR="0" wp14:anchorId="1082E330" wp14:editId="5BB8B4BE">
            <wp:extent cx="5738248" cy="3060558"/>
            <wp:effectExtent l="0" t="0" r="0" b="6985"/>
            <wp:docPr id="553364091" name="Picture 1215095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509543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738248" cy="3060558"/>
                    </a:xfrm>
                    <a:prstGeom prst="rect">
                      <a:avLst/>
                    </a:prstGeom>
                  </pic:spPr>
                </pic:pic>
              </a:graphicData>
            </a:graphic>
          </wp:inline>
        </w:drawing>
      </w:r>
    </w:p>
    <w:p w14:paraId="71C2F229" w14:textId="0A0A6E06" w:rsidR="00627B61" w:rsidRPr="0080050C" w:rsidRDefault="00627B61" w:rsidP="003C3E01">
      <w:pPr>
        <w:pStyle w:val="ListParagraph"/>
        <w:numPr>
          <w:ilvl w:val="6"/>
          <w:numId w:val="57"/>
        </w:numPr>
        <w:ind w:left="567"/>
      </w:pPr>
      <w:r w:rsidRPr="0080050C">
        <w:t>Save the code</w:t>
      </w:r>
      <w:r w:rsidR="7933EAAA" w:rsidRPr="0080050C">
        <w:t>.</w:t>
      </w:r>
    </w:p>
    <w:p w14:paraId="1826EA90" w14:textId="5CBE5BA8" w:rsidR="00583EBD" w:rsidRPr="0080050C" w:rsidRDefault="00532F96" w:rsidP="003C3E01">
      <w:pPr>
        <w:pStyle w:val="ListParagraph"/>
        <w:numPr>
          <w:ilvl w:val="6"/>
          <w:numId w:val="57"/>
        </w:numPr>
        <w:ind w:left="567"/>
      </w:pPr>
      <w:r w:rsidRPr="0080050C">
        <w:t>Open S</w:t>
      </w:r>
      <w:r w:rsidR="00D80632" w:rsidRPr="0080050C">
        <w:t xml:space="preserve">QL Server </w:t>
      </w:r>
      <w:r w:rsidRPr="0080050C">
        <w:t>M</w:t>
      </w:r>
      <w:r w:rsidR="00D80632" w:rsidRPr="0080050C">
        <w:t xml:space="preserve">anagement </w:t>
      </w:r>
      <w:r w:rsidRPr="0080050C">
        <w:t>S</w:t>
      </w:r>
      <w:r w:rsidR="00D80632" w:rsidRPr="0080050C">
        <w:t>tudio</w:t>
      </w:r>
      <w:r w:rsidRPr="0080050C">
        <w:t xml:space="preserve"> and </w:t>
      </w:r>
      <w:r w:rsidR="00D80632" w:rsidRPr="0080050C">
        <w:t>deploy</w:t>
      </w:r>
      <w:r w:rsidR="00315666" w:rsidRPr="0080050C">
        <w:t xml:space="preserve"> </w:t>
      </w:r>
      <w:r w:rsidR="7933EAAA" w:rsidRPr="0080050C">
        <w:t xml:space="preserve">the </w:t>
      </w:r>
      <w:r w:rsidR="00315666" w:rsidRPr="0080050C">
        <w:t>created view to</w:t>
      </w:r>
      <w:r w:rsidR="00936850" w:rsidRPr="0080050C">
        <w:t xml:space="preserve"> Synapse Analytics</w:t>
      </w:r>
      <w:r w:rsidR="7933EAAA" w:rsidRPr="0080050C">
        <w:t>.</w:t>
      </w:r>
    </w:p>
    <w:p w14:paraId="531220CC" w14:textId="77777777" w:rsidR="004E3FC1" w:rsidRPr="0080050C" w:rsidRDefault="004E3FC1">
      <w:pPr>
        <w:spacing w:after="200" w:line="276" w:lineRule="auto"/>
      </w:pPr>
      <w:r w:rsidRPr="0080050C">
        <w:br w:type="page"/>
      </w:r>
    </w:p>
    <w:p w14:paraId="31D84CEE" w14:textId="1FC1E488" w:rsidR="00716D10" w:rsidRPr="0080050C" w:rsidRDefault="0028528D" w:rsidP="00965F8A">
      <w:pPr>
        <w:pStyle w:val="Heading3"/>
      </w:pPr>
      <w:bookmarkStart w:id="115" w:name="_Toc30060828"/>
      <w:bookmarkStart w:id="116" w:name="_Toc30767817"/>
      <w:r w:rsidRPr="0080050C">
        <w:lastRenderedPageBreak/>
        <w:t>How to c</w:t>
      </w:r>
      <w:r w:rsidR="00716D10" w:rsidRPr="0080050C">
        <w:t xml:space="preserve">onfigure </w:t>
      </w:r>
      <w:r w:rsidR="007D4575" w:rsidRPr="0080050C">
        <w:t>Synapse Analytics</w:t>
      </w:r>
      <w:bookmarkEnd w:id="115"/>
      <w:bookmarkEnd w:id="116"/>
      <w:r w:rsidR="00BA055C" w:rsidRPr="0080050C">
        <w:t xml:space="preserve"> </w:t>
      </w:r>
    </w:p>
    <w:p w14:paraId="64B029D5" w14:textId="4E412150" w:rsidR="00717D9C" w:rsidRPr="0080050C" w:rsidRDefault="007C19B9" w:rsidP="00717D9C">
      <w:r w:rsidRPr="0080050C">
        <w:t xml:space="preserve">The transform stage uses </w:t>
      </w:r>
      <w:r w:rsidR="00650B07" w:rsidRPr="0080050C">
        <w:t>the same orchestration mechanism,</w:t>
      </w:r>
      <w:r w:rsidR="00752571" w:rsidRPr="0080050C">
        <w:t xml:space="preserve"> as described</w:t>
      </w:r>
      <w:r w:rsidR="00741B45" w:rsidRPr="0080050C">
        <w:t xml:space="preserve"> in the </w:t>
      </w:r>
      <w:r w:rsidR="003E354F" w:rsidRPr="0080050C">
        <w:rPr>
          <w:b/>
        </w:rPr>
        <w:fldChar w:fldCharType="begin"/>
      </w:r>
      <w:r w:rsidR="003E354F" w:rsidRPr="0080050C">
        <w:rPr>
          <w:b/>
        </w:rPr>
        <w:instrText xml:space="preserve"> REF _Ref29367162 \h </w:instrText>
      </w:r>
      <w:r w:rsidR="00B43892" w:rsidRPr="0080050C">
        <w:rPr>
          <w:b/>
        </w:rPr>
        <w:instrText xml:space="preserve"> \* MERGEFORMAT </w:instrText>
      </w:r>
      <w:r w:rsidR="003E354F" w:rsidRPr="0080050C">
        <w:rPr>
          <w:b/>
        </w:rPr>
      </w:r>
      <w:r w:rsidR="003E354F" w:rsidRPr="0080050C">
        <w:rPr>
          <w:b/>
        </w:rPr>
        <w:fldChar w:fldCharType="separate"/>
      </w:r>
      <w:r w:rsidR="00B43892" w:rsidRPr="0080050C">
        <w:rPr>
          <w:b/>
        </w:rPr>
        <w:t xml:space="preserve">Configure Synapse Analytics for Ingestion </w:t>
      </w:r>
      <w:r w:rsidR="003E354F" w:rsidRPr="0080050C">
        <w:rPr>
          <w:b/>
        </w:rPr>
        <w:fldChar w:fldCharType="end"/>
      </w:r>
      <w:r w:rsidR="00741B45" w:rsidRPr="0080050C">
        <w:t>section</w:t>
      </w:r>
      <w:r w:rsidR="005A522A" w:rsidRPr="0080050C">
        <w:t xml:space="preserve"> of this document</w:t>
      </w:r>
      <w:r w:rsidR="00650B07" w:rsidRPr="0080050C">
        <w:t>.</w:t>
      </w:r>
      <w:r w:rsidR="000B54D2" w:rsidRPr="0080050C">
        <w:t xml:space="preserve"> This stage uses the same Control</w:t>
      </w:r>
      <w:r w:rsidR="00FD5B34" w:rsidRPr="0080050C">
        <w:t>.Entity</w:t>
      </w:r>
      <w:r w:rsidR="000B54D2" w:rsidRPr="0080050C">
        <w:t xml:space="preserve"> </w:t>
      </w:r>
      <w:r w:rsidR="00650B07" w:rsidRPr="0080050C">
        <w:t>table</w:t>
      </w:r>
      <w:r w:rsidR="006B4B9B" w:rsidRPr="0080050C">
        <w:t xml:space="preserve"> as ingestion, just with different colum</w:t>
      </w:r>
      <w:r w:rsidR="00367782" w:rsidRPr="0080050C">
        <w:t>ns being populated</w:t>
      </w:r>
      <w:r w:rsidR="000B54D2" w:rsidRPr="0080050C">
        <w:t xml:space="preserve">. </w:t>
      </w:r>
      <w:r w:rsidR="0077196D" w:rsidRPr="0080050C">
        <w:t>Control.</w:t>
      </w:r>
      <w:r w:rsidR="000B54D2" w:rsidRPr="0080050C">
        <w:t>SourceSystem</w:t>
      </w:r>
      <w:r w:rsidR="00A8049A" w:rsidRPr="0080050C">
        <w:t xml:space="preserve"> </w:t>
      </w:r>
      <w:r w:rsidR="004F664E" w:rsidRPr="0080050C">
        <w:t>should be already populated as Source System record has been created for Ingestion.</w:t>
      </w:r>
    </w:p>
    <w:p w14:paraId="69C5A856" w14:textId="1DF10346" w:rsidR="005D5B7D" w:rsidRPr="0080050C" w:rsidRDefault="00DA651C" w:rsidP="005D5B7D">
      <w:r w:rsidRPr="0080050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967F5F" w:rsidRPr="0080050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80050C" w:rsidRDefault="00AD043D" w:rsidP="00E920DE">
            <w:pPr>
              <w:spacing w:after="0"/>
              <w:rPr>
                <w:b w:val="0"/>
                <w:bCs w:val="0"/>
                <w:color w:val="FEFFFF" w:themeColor="text2"/>
              </w:rPr>
            </w:pPr>
            <w:r w:rsidRPr="0080050C">
              <w:rPr>
                <w:b w:val="0"/>
                <w:bCs w:val="0"/>
                <w:color w:val="FEFFFF" w:themeColor="text2"/>
              </w:rPr>
              <w:t>Column Name</w:t>
            </w:r>
          </w:p>
        </w:tc>
        <w:tc>
          <w:tcPr>
            <w:tcW w:w="4566" w:type="dxa"/>
          </w:tcPr>
          <w:p w14:paraId="51990A1D" w14:textId="77777777"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Description</w:t>
            </w:r>
          </w:p>
        </w:tc>
        <w:tc>
          <w:tcPr>
            <w:tcW w:w="637" w:type="dxa"/>
          </w:tcPr>
          <w:p w14:paraId="7725D3FF" w14:textId="4E85A502"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 xml:space="preserve">Max </w:t>
            </w:r>
            <w:r w:rsidR="00EF5C93">
              <w:rPr>
                <w:b w:val="0"/>
                <w:bCs w:val="0"/>
                <w:color w:val="FEFFFF" w:themeColor="text2"/>
              </w:rPr>
              <w:t>Characters</w:t>
            </w:r>
          </w:p>
        </w:tc>
        <w:tc>
          <w:tcPr>
            <w:tcW w:w="2266" w:type="dxa"/>
          </w:tcPr>
          <w:p w14:paraId="0142D933" w14:textId="10081E79" w:rsidR="00AD043D" w:rsidRPr="0080050C" w:rsidRDefault="00AD043D" w:rsidP="00E920DE">
            <w:pPr>
              <w:spacing w:after="0"/>
              <w:cnfStyle w:val="100000000000" w:firstRow="1" w:lastRow="0" w:firstColumn="0" w:lastColumn="0" w:oddVBand="0" w:evenVBand="0" w:oddHBand="0" w:evenHBand="0" w:firstRowFirstColumn="0" w:firstRowLastColumn="0" w:lastRowFirstColumn="0" w:lastRowLastColumn="0"/>
              <w:rPr>
                <w:b w:val="0"/>
                <w:bCs w:val="0"/>
                <w:color w:val="FEFFFF" w:themeColor="text2"/>
              </w:rPr>
            </w:pPr>
            <w:r w:rsidRPr="0080050C">
              <w:rPr>
                <w:b w:val="0"/>
                <w:bCs w:val="0"/>
                <w:color w:val="FEFFFF" w:themeColor="text2"/>
              </w:rPr>
              <w:t>Required</w:t>
            </w:r>
            <w:r w:rsidR="009D724D" w:rsidRPr="0080050C">
              <w:rPr>
                <w:b w:val="0"/>
                <w:bCs w:val="0"/>
                <w:color w:val="FEFFFF" w:themeColor="text2"/>
              </w:rPr>
              <w:t xml:space="preserve"> in Transform stage</w:t>
            </w:r>
          </w:p>
        </w:tc>
      </w:tr>
      <w:tr w:rsidR="001910B4" w:rsidRPr="0080050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80050C" w:rsidRDefault="00F37FFE" w:rsidP="00F37FFE">
            <w:pPr>
              <w:spacing w:after="0"/>
              <w:rPr>
                <w:color w:val="FEFFFF" w:themeColor="text2"/>
              </w:rPr>
            </w:pPr>
            <w:r w:rsidRPr="0080050C">
              <w:rPr>
                <w:color w:val="FEFFFF" w:themeColor="text2"/>
              </w:rPr>
              <w:t>EntityId</w:t>
            </w:r>
          </w:p>
        </w:tc>
        <w:tc>
          <w:tcPr>
            <w:tcW w:w="4566" w:type="dxa"/>
            <w:tcBorders>
              <w:top w:val="none" w:sz="0" w:space="0" w:color="auto"/>
              <w:bottom w:val="none" w:sz="0" w:space="0" w:color="auto"/>
            </w:tcBorders>
          </w:tcPr>
          <w:p w14:paraId="27CB91A9" w14:textId="3A7D1201"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An integer number incremented by 1 that uniquely identifies each source. This value can’t be duplicated</w:t>
            </w:r>
            <w:r w:rsidR="001E5FA0">
              <w:t>.</w:t>
            </w:r>
          </w:p>
        </w:tc>
        <w:tc>
          <w:tcPr>
            <w:tcW w:w="637" w:type="dxa"/>
            <w:tcBorders>
              <w:top w:val="none" w:sz="0" w:space="0" w:color="auto"/>
              <w:bottom w:val="none" w:sz="0" w:space="0" w:color="auto"/>
            </w:tcBorders>
          </w:tcPr>
          <w:p w14:paraId="479FBFA2"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56878F6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80050C" w:rsidRDefault="00F37FFE" w:rsidP="00F37FFE">
            <w:pPr>
              <w:spacing w:after="0"/>
              <w:rPr>
                <w:color w:val="FEFFFF" w:themeColor="text2"/>
              </w:rPr>
            </w:pPr>
            <w:r w:rsidRPr="0080050C">
              <w:rPr>
                <w:color w:val="FEFFFF" w:themeColor="text2"/>
              </w:rPr>
              <w:t>EntityCode</w:t>
            </w:r>
          </w:p>
        </w:tc>
        <w:tc>
          <w:tcPr>
            <w:tcW w:w="4566" w:type="dxa"/>
          </w:tcPr>
          <w:p w14:paraId="3F18F5B0" w14:textId="1B7E1F0E"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A short code that uniquely identifies a source system. Files uploaded to a Blob Storage should be located in the same folder as the Source System Code.</w:t>
            </w:r>
          </w:p>
        </w:tc>
        <w:tc>
          <w:tcPr>
            <w:tcW w:w="637" w:type="dxa"/>
          </w:tcPr>
          <w:p w14:paraId="3B9646C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F25A147"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80050C" w:rsidRDefault="00F37FFE" w:rsidP="00F37FFE">
            <w:pPr>
              <w:spacing w:after="0"/>
              <w:rPr>
                <w:color w:val="FEFFFF" w:themeColor="text2"/>
              </w:rPr>
            </w:pPr>
            <w:r w:rsidRPr="0080050C">
              <w:rPr>
                <w:color w:val="FEFFFF" w:themeColor="text2"/>
              </w:rPr>
              <w:t>EntityName</w:t>
            </w:r>
          </w:p>
        </w:tc>
        <w:tc>
          <w:tcPr>
            <w:tcW w:w="4566" w:type="dxa"/>
            <w:tcBorders>
              <w:top w:val="none" w:sz="0" w:space="0" w:color="auto"/>
              <w:bottom w:val="none" w:sz="0" w:space="0" w:color="auto"/>
            </w:tcBorders>
          </w:tcPr>
          <w:p w14:paraId="4086F734" w14:textId="76D34C0C"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Descriptive name of the source system.</w:t>
            </w:r>
          </w:p>
        </w:tc>
        <w:tc>
          <w:tcPr>
            <w:tcW w:w="637" w:type="dxa"/>
            <w:tcBorders>
              <w:top w:val="none" w:sz="0" w:space="0" w:color="auto"/>
              <w:bottom w:val="none" w:sz="0" w:space="0" w:color="auto"/>
            </w:tcBorders>
          </w:tcPr>
          <w:p w14:paraId="14C6544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100</w:t>
            </w:r>
          </w:p>
        </w:tc>
        <w:tc>
          <w:tcPr>
            <w:tcW w:w="2266" w:type="dxa"/>
            <w:tcBorders>
              <w:top w:val="none" w:sz="0" w:space="0" w:color="auto"/>
              <w:bottom w:val="none" w:sz="0" w:space="0" w:color="auto"/>
            </w:tcBorders>
          </w:tcPr>
          <w:p w14:paraId="179B8E65"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True</w:t>
            </w:r>
          </w:p>
        </w:tc>
      </w:tr>
      <w:tr w:rsidR="00967F5F" w:rsidRPr="0080050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80050C" w:rsidRDefault="00AD043D" w:rsidP="00E920DE">
            <w:pPr>
              <w:spacing w:after="0"/>
              <w:rPr>
                <w:color w:val="FEFFFF" w:themeColor="text2"/>
              </w:rPr>
            </w:pPr>
            <w:r w:rsidRPr="0080050C">
              <w:rPr>
                <w:color w:val="FEFFFF" w:themeColor="text2"/>
              </w:rPr>
              <w:t>SourceContainer</w:t>
            </w:r>
          </w:p>
        </w:tc>
        <w:tc>
          <w:tcPr>
            <w:tcW w:w="4566" w:type="dxa"/>
            <w:shd w:val="clear" w:color="auto" w:fill="D3D3D3" w:themeFill="background2" w:themeFillShade="E6"/>
          </w:tcPr>
          <w:p w14:paraId="11C0399F" w14:textId="7BBBD288" w:rsidR="00AD043D" w:rsidRPr="0080050C" w:rsidRDefault="00502B24" w:rsidP="00E920DE">
            <w:pPr>
              <w:cnfStyle w:val="000000000000" w:firstRow="0" w:lastRow="0" w:firstColumn="0" w:lastColumn="0" w:oddVBand="0" w:evenVBand="0" w:oddHBand="0" w:evenHBand="0" w:firstRowFirstColumn="0" w:firstRowLastColumn="0" w:lastRowFirstColumn="0" w:lastRowLastColumn="0"/>
              <w:rPr>
                <w:bCs/>
              </w:rPr>
            </w:pPr>
            <w:r w:rsidRPr="0080050C">
              <w:t xml:space="preserve">Not populated </w:t>
            </w:r>
            <w:r w:rsidR="00C7744F" w:rsidRPr="0080050C">
              <w:t>when defining</w:t>
            </w:r>
            <w:r w:rsidRPr="0080050C">
              <w:t xml:space="preserve"> transform</w:t>
            </w:r>
            <w:r w:rsidR="00F37FFE" w:rsidRPr="0080050C">
              <w:t>ation</w:t>
            </w:r>
            <w:r w:rsidRPr="0080050C">
              <w:t xml:space="preserve"> Entity</w:t>
            </w:r>
            <w:r w:rsidR="00C7744F" w:rsidRPr="0080050C">
              <w:t xml:space="preserve">. Value </w:t>
            </w:r>
            <w:r w:rsidR="00F37FFE" w:rsidRPr="0080050C">
              <w:t>is</w:t>
            </w:r>
            <w:r w:rsidR="00C7744F" w:rsidRPr="0080050C">
              <w:t xml:space="preserve"> NULL</w:t>
            </w:r>
            <w:r w:rsidR="00F840F0">
              <w:t>.</w:t>
            </w:r>
          </w:p>
        </w:tc>
        <w:tc>
          <w:tcPr>
            <w:tcW w:w="637" w:type="dxa"/>
            <w:shd w:val="clear" w:color="auto" w:fill="D3D3D3" w:themeFill="background2" w:themeFillShade="E6"/>
          </w:tcPr>
          <w:p w14:paraId="166F374C"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shd w:val="clear" w:color="auto" w:fill="D3D3D3" w:themeFill="background2" w:themeFillShade="E6"/>
          </w:tcPr>
          <w:p w14:paraId="43A90A5E"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80050C" w:rsidRDefault="00F37FFE" w:rsidP="00F37FFE">
            <w:pPr>
              <w:spacing w:after="0"/>
              <w:rPr>
                <w:color w:val="FEFFFF" w:themeColor="text2"/>
              </w:rPr>
            </w:pPr>
            <w:r w:rsidRPr="0080050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5D4B8E7E"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80050C" w:rsidRDefault="00F37FFE" w:rsidP="00F37FFE">
            <w:pPr>
              <w:spacing w:after="0"/>
              <w:rPr>
                <w:color w:val="FEFFFF" w:themeColor="text2"/>
              </w:rPr>
            </w:pPr>
            <w:r w:rsidRPr="0080050C">
              <w:rPr>
                <w:color w:val="FEFFFF" w:themeColor="text2"/>
              </w:rPr>
              <w:t>SourceFileName</w:t>
            </w:r>
          </w:p>
        </w:tc>
        <w:tc>
          <w:tcPr>
            <w:tcW w:w="4566" w:type="dxa"/>
            <w:shd w:val="clear" w:color="auto" w:fill="D3D3D3" w:themeFill="background2" w:themeFillShade="E6"/>
          </w:tcPr>
          <w:p w14:paraId="13A9989C" w14:textId="1A5DFFC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6C506339"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75</w:t>
            </w:r>
          </w:p>
        </w:tc>
        <w:tc>
          <w:tcPr>
            <w:tcW w:w="2266" w:type="dxa"/>
            <w:shd w:val="clear" w:color="auto" w:fill="D3D3D3" w:themeFill="background2" w:themeFillShade="E6"/>
          </w:tcPr>
          <w:p w14:paraId="62FB77A4"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80050C" w:rsidRDefault="00F37FFE" w:rsidP="00F37FFE">
            <w:pPr>
              <w:spacing w:after="0"/>
              <w:rPr>
                <w:color w:val="FEFFFF" w:themeColor="text2"/>
              </w:rPr>
            </w:pPr>
            <w:r w:rsidRPr="0080050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0C95C82"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967F5F" w:rsidRPr="0080050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80050C" w:rsidRDefault="00F37FFE" w:rsidP="00F37FFE">
            <w:pPr>
              <w:spacing w:after="0"/>
              <w:rPr>
                <w:color w:val="FEFFFF" w:themeColor="text2"/>
              </w:rPr>
            </w:pPr>
            <w:r w:rsidRPr="0080050C">
              <w:rPr>
                <w:color w:val="FEFFFF" w:themeColor="text2"/>
              </w:rPr>
              <w:t>TargetFolderPath</w:t>
            </w:r>
          </w:p>
        </w:tc>
        <w:tc>
          <w:tcPr>
            <w:tcW w:w="4566" w:type="dxa"/>
            <w:shd w:val="clear" w:color="auto" w:fill="D3D3D3" w:themeFill="background2" w:themeFillShade="E6"/>
          </w:tcPr>
          <w:p w14:paraId="374955EB" w14:textId="1C6DB0B4"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Not populated when defining transformation Entity. Value is NULL</w:t>
            </w:r>
            <w:r w:rsidR="00F840F0">
              <w:t>.</w:t>
            </w:r>
          </w:p>
        </w:tc>
        <w:tc>
          <w:tcPr>
            <w:tcW w:w="637" w:type="dxa"/>
            <w:shd w:val="clear" w:color="auto" w:fill="D3D3D3" w:themeFill="background2" w:themeFillShade="E6"/>
          </w:tcPr>
          <w:p w14:paraId="1371F150"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200</w:t>
            </w:r>
          </w:p>
        </w:tc>
        <w:tc>
          <w:tcPr>
            <w:tcW w:w="2266" w:type="dxa"/>
            <w:shd w:val="clear" w:color="auto" w:fill="D3D3D3" w:themeFill="background2" w:themeFillShade="E6"/>
          </w:tcPr>
          <w:p w14:paraId="154354D8" w14:textId="77777777" w:rsidR="00F37FFE" w:rsidRPr="0080050C" w:rsidRDefault="00F37FFE" w:rsidP="00F37FFE">
            <w:pPr>
              <w:cnfStyle w:val="000000000000" w:firstRow="0" w:lastRow="0" w:firstColumn="0" w:lastColumn="0" w:oddVBand="0" w:evenVBand="0" w:oddHBand="0" w:evenHBand="0" w:firstRowFirstColumn="0" w:firstRowLastColumn="0" w:lastRowFirstColumn="0" w:lastRowLastColumn="0"/>
            </w:pPr>
            <w:r w:rsidRPr="0080050C">
              <w:t>False</w:t>
            </w:r>
          </w:p>
        </w:tc>
      </w:tr>
      <w:tr w:rsidR="00967F5F" w:rsidRPr="0080050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80050C" w:rsidRDefault="00F37FFE" w:rsidP="00F37FFE">
            <w:pPr>
              <w:spacing w:after="0"/>
              <w:rPr>
                <w:color w:val="FEFFFF" w:themeColor="text2"/>
              </w:rPr>
            </w:pPr>
            <w:r w:rsidRPr="0080050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1D7FD68B"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Not populated when defining transformation Entity. Value is NULL</w:t>
            </w:r>
            <w:r w:rsidR="00F840F0">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80050C" w:rsidRDefault="00F37FFE" w:rsidP="00F37FFE">
            <w:pPr>
              <w:cnfStyle w:val="000000100000" w:firstRow="0" w:lastRow="0" w:firstColumn="0" w:lastColumn="0" w:oddVBand="0" w:evenVBand="0" w:oddHBand="1" w:evenHBand="0" w:firstRowFirstColumn="0" w:firstRowLastColumn="0" w:lastRowFirstColumn="0" w:lastRowLastColumn="0"/>
            </w:pPr>
            <w:r w:rsidRPr="0080050C">
              <w:t>False</w:t>
            </w:r>
          </w:p>
        </w:tc>
      </w:tr>
      <w:tr w:rsidR="001910B4" w:rsidRPr="0080050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80050C" w:rsidRDefault="00AD043D" w:rsidP="00E920DE">
            <w:pPr>
              <w:spacing w:after="0"/>
              <w:rPr>
                <w:color w:val="FEFFFF" w:themeColor="text2"/>
              </w:rPr>
            </w:pPr>
            <w:r w:rsidRPr="0080050C">
              <w:rPr>
                <w:color w:val="FEFFFF" w:themeColor="text2"/>
              </w:rPr>
              <w:t>TargetSchema</w:t>
            </w:r>
          </w:p>
        </w:tc>
        <w:tc>
          <w:tcPr>
            <w:tcW w:w="4566" w:type="dxa"/>
          </w:tcPr>
          <w:p w14:paraId="4F600488" w14:textId="6AFEC2C6" w:rsidR="00AD043D" w:rsidRPr="0080050C" w:rsidRDefault="00DF6647"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SQL </w:t>
            </w:r>
            <w:r w:rsidR="001C102B" w:rsidRPr="0080050C">
              <w:t>s</w:t>
            </w:r>
            <w:r w:rsidR="00AD043D" w:rsidRPr="0080050C">
              <w:t>chema where data will be processed</w:t>
            </w:r>
            <w:r w:rsidR="001E5FA0">
              <w:t>.</w:t>
            </w:r>
          </w:p>
        </w:tc>
        <w:tc>
          <w:tcPr>
            <w:tcW w:w="637" w:type="dxa"/>
          </w:tcPr>
          <w:p w14:paraId="319AA32F"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14730A62" w14:textId="651F79A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80050C" w:rsidRDefault="00AD043D" w:rsidP="00E920DE">
            <w:pPr>
              <w:spacing w:after="0"/>
              <w:rPr>
                <w:color w:val="FEFFFF" w:themeColor="text2"/>
              </w:rPr>
            </w:pPr>
            <w:r w:rsidRPr="0080050C">
              <w:rPr>
                <w:color w:val="FEFFFF" w:themeColor="text2"/>
              </w:rPr>
              <w:t>TargetTable</w:t>
            </w:r>
          </w:p>
        </w:tc>
        <w:tc>
          <w:tcPr>
            <w:tcW w:w="4566" w:type="dxa"/>
            <w:tcBorders>
              <w:top w:val="none" w:sz="0" w:space="0" w:color="auto"/>
              <w:bottom w:val="none" w:sz="0" w:space="0" w:color="auto"/>
            </w:tcBorders>
          </w:tcPr>
          <w:p w14:paraId="205847BA" w14:textId="6C791891" w:rsidR="00AD043D" w:rsidRPr="0080050C" w:rsidRDefault="002C1CA4" w:rsidP="00E920DE">
            <w:pPr>
              <w:cnfStyle w:val="000000100000" w:firstRow="0" w:lastRow="0" w:firstColumn="0" w:lastColumn="0" w:oddVBand="0" w:evenVBand="0" w:oddHBand="1"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t</w:t>
            </w:r>
            <w:r w:rsidR="00AD043D" w:rsidRPr="0080050C">
              <w:t xml:space="preserve">able where data will be </w:t>
            </w:r>
            <w:r w:rsidRPr="0080050C">
              <w:t>persisted</w:t>
            </w:r>
            <w:r w:rsidR="001E5FA0">
              <w:t>.</w:t>
            </w:r>
          </w:p>
        </w:tc>
        <w:tc>
          <w:tcPr>
            <w:tcW w:w="637" w:type="dxa"/>
            <w:tcBorders>
              <w:top w:val="none" w:sz="0" w:space="0" w:color="auto"/>
              <w:bottom w:val="none" w:sz="0" w:space="0" w:color="auto"/>
            </w:tcBorders>
          </w:tcPr>
          <w:p w14:paraId="75C4628A" w14:textId="77777777" w:rsidR="00AD043D" w:rsidRPr="0080050C" w:rsidRDefault="00AD043D" w:rsidP="00E920DE">
            <w:pPr>
              <w:cnfStyle w:val="000000100000" w:firstRow="0" w:lastRow="0" w:firstColumn="0" w:lastColumn="0" w:oddVBand="0" w:evenVBand="0" w:oddHBand="1" w:evenHBand="0" w:firstRowFirstColumn="0" w:firstRowLastColumn="0" w:lastRowFirstColumn="0" w:lastRowLastColumn="0"/>
            </w:pPr>
            <w:r w:rsidRPr="0080050C">
              <w:t>50</w:t>
            </w:r>
          </w:p>
        </w:tc>
        <w:tc>
          <w:tcPr>
            <w:tcW w:w="2266" w:type="dxa"/>
            <w:tcBorders>
              <w:top w:val="none" w:sz="0" w:space="0" w:color="auto"/>
              <w:bottom w:val="none" w:sz="0" w:space="0" w:color="auto"/>
            </w:tcBorders>
          </w:tcPr>
          <w:p w14:paraId="0A053C46" w14:textId="682E9A09" w:rsidR="00AD043D" w:rsidRPr="0080050C" w:rsidRDefault="009D724D" w:rsidP="00E920DE">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80050C" w:rsidRDefault="00AD043D" w:rsidP="00E920DE">
            <w:pPr>
              <w:spacing w:after="0"/>
              <w:rPr>
                <w:color w:val="FEFFFF" w:themeColor="text2"/>
              </w:rPr>
            </w:pPr>
            <w:r w:rsidRPr="0080050C">
              <w:rPr>
                <w:color w:val="FEFFFF" w:themeColor="text2"/>
              </w:rPr>
              <w:t>TargetStoredProcedure</w:t>
            </w:r>
          </w:p>
        </w:tc>
        <w:tc>
          <w:tcPr>
            <w:tcW w:w="4566" w:type="dxa"/>
          </w:tcPr>
          <w:p w14:paraId="193B386B" w14:textId="420CC2A0" w:rsidR="00AD043D" w:rsidRPr="0080050C" w:rsidRDefault="00577232" w:rsidP="00E920DE">
            <w:pPr>
              <w:cnfStyle w:val="000000000000" w:firstRow="0" w:lastRow="0" w:firstColumn="0" w:lastColumn="0" w:oddVBand="0" w:evenVBand="0" w:oddHBand="0" w:evenHBand="0" w:firstRowFirstColumn="0" w:firstRowLastColumn="0" w:lastRowFirstColumn="0" w:lastRowLastColumn="0"/>
            </w:pPr>
            <w:r w:rsidRPr="0080050C">
              <w:t>Specifies the</w:t>
            </w:r>
            <w:r w:rsidR="00AD043D" w:rsidRPr="0080050C">
              <w:t xml:space="preserve"> </w:t>
            </w:r>
            <w:r w:rsidRPr="0080050C">
              <w:t>t</w:t>
            </w:r>
            <w:r w:rsidR="00AD043D" w:rsidRPr="0080050C">
              <w:t xml:space="preserve">arget </w:t>
            </w:r>
            <w:r w:rsidRPr="0080050C">
              <w:t>s</w:t>
            </w:r>
            <w:r w:rsidR="00AD043D" w:rsidRPr="0080050C">
              <w:t xml:space="preserve">tored </w:t>
            </w:r>
            <w:r w:rsidRPr="0080050C">
              <w:t>p</w:t>
            </w:r>
            <w:r w:rsidR="00AD043D" w:rsidRPr="0080050C">
              <w:t xml:space="preserve">rocedure that will process </w:t>
            </w:r>
            <w:r w:rsidRPr="0080050C">
              <w:t xml:space="preserve">the </w:t>
            </w:r>
            <w:r w:rsidR="00AD043D" w:rsidRPr="0080050C">
              <w:t>data</w:t>
            </w:r>
            <w:r w:rsidR="001E5FA0">
              <w:t>.</w:t>
            </w:r>
          </w:p>
        </w:tc>
        <w:tc>
          <w:tcPr>
            <w:tcW w:w="637" w:type="dxa"/>
          </w:tcPr>
          <w:p w14:paraId="0FF024E9" w14:textId="77777777" w:rsidR="00AD043D" w:rsidRPr="0080050C" w:rsidRDefault="00AD043D" w:rsidP="00E920DE">
            <w:pPr>
              <w:cnfStyle w:val="000000000000" w:firstRow="0" w:lastRow="0" w:firstColumn="0" w:lastColumn="0" w:oddVBand="0" w:evenVBand="0" w:oddHBand="0" w:evenHBand="0" w:firstRowFirstColumn="0" w:firstRowLastColumn="0" w:lastRowFirstColumn="0" w:lastRowLastColumn="0"/>
            </w:pPr>
            <w:r w:rsidRPr="0080050C">
              <w:t>50</w:t>
            </w:r>
          </w:p>
        </w:tc>
        <w:tc>
          <w:tcPr>
            <w:tcW w:w="2266" w:type="dxa"/>
          </w:tcPr>
          <w:p w14:paraId="0AC4AF6D" w14:textId="2631080B" w:rsidR="00AD043D" w:rsidRPr="0080050C" w:rsidRDefault="009D724D" w:rsidP="00E920DE">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80050C" w:rsidRDefault="00D26B4F" w:rsidP="00D26B4F">
            <w:pPr>
              <w:spacing w:after="0"/>
              <w:rPr>
                <w:color w:val="FEFFFF" w:themeColor="text2"/>
              </w:rPr>
            </w:pPr>
            <w:r w:rsidRPr="0080050C">
              <w:rPr>
                <w:color w:val="FEFFFF" w:themeColor="text2"/>
              </w:rPr>
              <w:t>SourceSystemId</w:t>
            </w:r>
          </w:p>
        </w:tc>
        <w:tc>
          <w:tcPr>
            <w:tcW w:w="4566" w:type="dxa"/>
            <w:tcBorders>
              <w:top w:val="none" w:sz="0" w:space="0" w:color="auto"/>
              <w:bottom w:val="none" w:sz="0" w:space="0" w:color="auto"/>
            </w:tcBorders>
          </w:tcPr>
          <w:p w14:paraId="03FEA6E9" w14:textId="1BA5FC33"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SourceSystemId from Control.SourceSystem table</w:t>
            </w:r>
            <w:r w:rsidR="001E5FA0">
              <w:t>.</w:t>
            </w:r>
          </w:p>
        </w:tc>
        <w:tc>
          <w:tcPr>
            <w:tcW w:w="637" w:type="dxa"/>
            <w:tcBorders>
              <w:top w:val="none" w:sz="0" w:space="0" w:color="auto"/>
              <w:bottom w:val="none" w:sz="0" w:space="0" w:color="auto"/>
            </w:tcBorders>
          </w:tcPr>
          <w:p w14:paraId="5B55E9B9"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09F43713"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r w:rsidR="001910B4" w:rsidRPr="0080050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80050C" w:rsidRDefault="00D26B4F" w:rsidP="00D26B4F">
            <w:pPr>
              <w:spacing w:after="0"/>
              <w:rPr>
                <w:color w:val="FEFFFF" w:themeColor="text2"/>
              </w:rPr>
            </w:pPr>
            <w:r w:rsidRPr="0080050C">
              <w:rPr>
                <w:color w:val="FEFFFF" w:themeColor="text2"/>
              </w:rPr>
              <w:t>CurationStageId</w:t>
            </w:r>
          </w:p>
        </w:tc>
        <w:tc>
          <w:tcPr>
            <w:tcW w:w="4566" w:type="dxa"/>
          </w:tcPr>
          <w:p w14:paraId="6ABFA132" w14:textId="6BBC2628"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CurationStageId from Control.CurationStage</w:t>
            </w:r>
            <w:r w:rsidR="001E5FA0">
              <w:t>.</w:t>
            </w:r>
          </w:p>
        </w:tc>
        <w:tc>
          <w:tcPr>
            <w:tcW w:w="637" w:type="dxa"/>
          </w:tcPr>
          <w:p w14:paraId="5497F4B2"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NA</w:t>
            </w:r>
          </w:p>
        </w:tc>
        <w:tc>
          <w:tcPr>
            <w:tcW w:w="2266" w:type="dxa"/>
          </w:tcPr>
          <w:p w14:paraId="64934254" w14:textId="77777777" w:rsidR="00D26B4F" w:rsidRPr="0080050C" w:rsidRDefault="00D26B4F" w:rsidP="00D26B4F">
            <w:pPr>
              <w:cnfStyle w:val="000000000000" w:firstRow="0" w:lastRow="0" w:firstColumn="0" w:lastColumn="0" w:oddVBand="0" w:evenVBand="0" w:oddHBand="0" w:evenHBand="0" w:firstRowFirstColumn="0" w:firstRowLastColumn="0" w:lastRowFirstColumn="0" w:lastRowLastColumn="0"/>
            </w:pPr>
            <w:r w:rsidRPr="0080050C">
              <w:t>True</w:t>
            </w:r>
          </w:p>
        </w:tc>
      </w:tr>
      <w:tr w:rsidR="001910B4" w:rsidRPr="0080050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80050C" w:rsidRDefault="00D26B4F" w:rsidP="00D26B4F">
            <w:pPr>
              <w:spacing w:after="0"/>
              <w:rPr>
                <w:color w:val="FEFFFF" w:themeColor="text2"/>
              </w:rPr>
            </w:pPr>
            <w:r w:rsidRPr="0080050C">
              <w:rPr>
                <w:color w:val="FEFFFF" w:themeColor="text2"/>
              </w:rPr>
              <w:t>Active</w:t>
            </w:r>
          </w:p>
        </w:tc>
        <w:tc>
          <w:tcPr>
            <w:tcW w:w="4566" w:type="dxa"/>
            <w:tcBorders>
              <w:top w:val="none" w:sz="0" w:space="0" w:color="auto"/>
              <w:bottom w:val="none" w:sz="0" w:space="0" w:color="auto"/>
            </w:tcBorders>
          </w:tcPr>
          <w:p w14:paraId="73607899" w14:textId="71857E11"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NA</w:t>
            </w:r>
          </w:p>
        </w:tc>
        <w:tc>
          <w:tcPr>
            <w:tcW w:w="2266" w:type="dxa"/>
            <w:tcBorders>
              <w:top w:val="none" w:sz="0" w:space="0" w:color="auto"/>
              <w:bottom w:val="none" w:sz="0" w:space="0" w:color="auto"/>
            </w:tcBorders>
          </w:tcPr>
          <w:p w14:paraId="22AE0DED" w14:textId="77777777" w:rsidR="00D26B4F" w:rsidRPr="0080050C" w:rsidRDefault="00D26B4F" w:rsidP="00D26B4F">
            <w:pPr>
              <w:cnfStyle w:val="000000100000" w:firstRow="0" w:lastRow="0" w:firstColumn="0" w:lastColumn="0" w:oddVBand="0" w:evenVBand="0" w:oddHBand="1" w:evenHBand="0" w:firstRowFirstColumn="0" w:firstRowLastColumn="0" w:lastRowFirstColumn="0" w:lastRowLastColumn="0"/>
            </w:pPr>
            <w:r w:rsidRPr="0080050C">
              <w:t>True</w:t>
            </w:r>
          </w:p>
        </w:tc>
      </w:tr>
    </w:tbl>
    <w:p w14:paraId="10DA511D" w14:textId="77777777" w:rsidR="0046757F" w:rsidRPr="0080050C" w:rsidRDefault="0046757F" w:rsidP="0046757F"/>
    <w:p w14:paraId="7E729E2F" w14:textId="45C46C91" w:rsidR="00DC6606" w:rsidRPr="0080050C" w:rsidRDefault="00BE3F07" w:rsidP="00DC6606">
      <w:r w:rsidRPr="0080050C">
        <w:t xml:space="preserve">This will result with values </w:t>
      </w:r>
      <w:r w:rsidR="00F4053F" w:rsidRPr="0080050C">
        <w:t xml:space="preserve">for </w:t>
      </w:r>
      <w:r w:rsidR="00502B24" w:rsidRPr="0080050C">
        <w:t>transform entit</w:t>
      </w:r>
      <w:r w:rsidR="00581377" w:rsidRPr="0080050C">
        <w:t>i</w:t>
      </w:r>
      <w:r w:rsidR="00502B24" w:rsidRPr="0080050C">
        <w:t>es in</w:t>
      </w:r>
      <w:r w:rsidR="001A34B8" w:rsidRPr="0080050C">
        <w:t xml:space="preserve"> the </w:t>
      </w:r>
      <w:r w:rsidR="00502B24" w:rsidRPr="0080050C">
        <w:t xml:space="preserve">Control.Entity </w:t>
      </w:r>
      <w:r w:rsidR="001A34B8" w:rsidRPr="0080050C">
        <w:t xml:space="preserve">table </w:t>
      </w:r>
      <w:r w:rsidR="002C49B5">
        <w:t xml:space="preserve">that </w:t>
      </w:r>
      <w:r w:rsidR="001A34B8" w:rsidRPr="0080050C">
        <w:t>look like the example below</w:t>
      </w:r>
      <w:r w:rsidR="00502B24" w:rsidRPr="0080050C">
        <w:t>:</w:t>
      </w:r>
    </w:p>
    <w:p w14:paraId="77258E04" w14:textId="2C33AF30" w:rsidR="00502B24" w:rsidRPr="0080050C" w:rsidRDefault="00502B24" w:rsidP="00153A8E">
      <w:r w:rsidRPr="0080050C">
        <w:lastRenderedPageBreak/>
        <w:drawing>
          <wp:inline distT="0" distB="0" distL="0" distR="0" wp14:anchorId="55D49C7A" wp14:editId="69948A85">
            <wp:extent cx="6120765" cy="1061720"/>
            <wp:effectExtent l="0" t="0" r="0" b="5080"/>
            <wp:docPr id="163506529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100">
                      <a:extLst>
                        <a:ext uri="{28A0092B-C50C-407E-A947-70E740481C1C}">
                          <a14:useLocalDpi xmlns:a14="http://schemas.microsoft.com/office/drawing/2010/main" val="0"/>
                        </a:ext>
                      </a:extLst>
                    </a:blip>
                    <a:stretch>
                      <a:fillRect/>
                    </a:stretch>
                  </pic:blipFill>
                  <pic:spPr>
                    <a:xfrm>
                      <a:off x="0" y="0"/>
                      <a:ext cx="6120765" cy="1061720"/>
                    </a:xfrm>
                    <a:prstGeom prst="rect">
                      <a:avLst/>
                    </a:prstGeom>
                  </pic:spPr>
                </pic:pic>
              </a:graphicData>
            </a:graphic>
          </wp:inline>
        </w:drawing>
      </w:r>
    </w:p>
    <w:p w14:paraId="01D4F336" w14:textId="77777777" w:rsidR="00DE0DB4" w:rsidRPr="0080050C" w:rsidRDefault="00DE0DB4" w:rsidP="00153A8E"/>
    <w:p w14:paraId="401F9C70" w14:textId="279ABCA9" w:rsidR="00223988" w:rsidRPr="0080050C" w:rsidRDefault="00A85A9C" w:rsidP="00223988">
      <w:pPr>
        <w:pStyle w:val="Heading3"/>
      </w:pPr>
      <w:bookmarkStart w:id="117" w:name="_Toc30060829"/>
      <w:bookmarkStart w:id="118" w:name="_Toc30767818"/>
      <w:r w:rsidRPr="0080050C">
        <w:t>Power BI Model</w:t>
      </w:r>
      <w:bookmarkEnd w:id="117"/>
      <w:bookmarkEnd w:id="118"/>
    </w:p>
    <w:p w14:paraId="65E30EC7" w14:textId="2FC4AB5F" w:rsidR="004E4448" w:rsidRPr="0080050C" w:rsidRDefault="000A5084" w:rsidP="004E4448">
      <w:r w:rsidRPr="0080050C">
        <w:t>The Power BI Template provided as part of the solution</w:t>
      </w:r>
      <w:r w:rsidR="003F19C4" w:rsidRPr="0080050C">
        <w:t xml:space="preserve"> contains the </w:t>
      </w:r>
      <w:r w:rsidR="008B2743" w:rsidRPr="0080050C">
        <w:t xml:space="preserve">layout, data model and queries necessary to </w:t>
      </w:r>
      <w:r w:rsidR="00D655B4" w:rsidRPr="0080050C">
        <w:t xml:space="preserve">visualize </w:t>
      </w:r>
      <w:r w:rsidR="005E734F" w:rsidRPr="0080050C">
        <w:t>the</w:t>
      </w:r>
      <w:r w:rsidR="005D5B7D" w:rsidRPr="0080050C">
        <w:t xml:space="preserve"> </w:t>
      </w:r>
      <w:r w:rsidR="00D655B4" w:rsidRPr="0080050C">
        <w:t>da</w:t>
      </w:r>
      <w:r w:rsidR="00717D9C" w:rsidRPr="0080050C">
        <w:t>ta</w:t>
      </w:r>
      <w:r w:rsidR="001A1DBC" w:rsidRPr="0080050C">
        <w:t>.</w:t>
      </w:r>
      <w:r w:rsidR="007F2DDC" w:rsidRPr="0080050C">
        <w:t xml:space="preserve"> The </w:t>
      </w:r>
      <w:r w:rsidR="00F827ED" w:rsidRPr="0080050C">
        <w:t>template</w:t>
      </w:r>
      <w:r w:rsidR="00F27FD7" w:rsidRPr="0080050C">
        <w:t xml:space="preserve"> omits the</w:t>
      </w:r>
      <w:r w:rsidR="00B55AD1" w:rsidRPr="0080050C">
        <w:t xml:space="preserve"> </w:t>
      </w:r>
      <w:r w:rsidR="0046757F" w:rsidRPr="0080050C">
        <w:t xml:space="preserve">report’s </w:t>
      </w:r>
      <w:r w:rsidR="008C463B" w:rsidRPr="0080050C">
        <w:t>underlying data</w:t>
      </w:r>
      <w:r w:rsidR="00E4200C" w:rsidRPr="0080050C">
        <w:t xml:space="preserve"> as this </w:t>
      </w:r>
      <w:r w:rsidR="00BF4BD5" w:rsidRPr="0080050C">
        <w:t xml:space="preserve">is imported </w:t>
      </w:r>
      <w:r w:rsidR="009A4D40" w:rsidRPr="0080050C">
        <w:t xml:space="preserve">when </w:t>
      </w:r>
      <w:r w:rsidR="00203D01" w:rsidRPr="0080050C">
        <w:t xml:space="preserve">the template is </w:t>
      </w:r>
      <w:r w:rsidR="009A4D40" w:rsidRPr="0080050C">
        <w:t>initially open</w:t>
      </w:r>
      <w:r w:rsidR="00203D01" w:rsidRPr="0080050C">
        <w:t>ed</w:t>
      </w:r>
      <w:r w:rsidR="005774D1" w:rsidRPr="0080050C">
        <w:t>.</w:t>
      </w:r>
      <w:r w:rsidR="00DC6606" w:rsidRPr="0080050C">
        <w:t xml:space="preserve"> </w:t>
      </w:r>
      <w:r w:rsidR="00CB3265" w:rsidRPr="0080050C">
        <w:t>It is required</w:t>
      </w:r>
      <w:r w:rsidR="00DC6606" w:rsidRPr="0080050C">
        <w:t xml:space="preserve"> to point Power BI to </w:t>
      </w:r>
      <w:r w:rsidR="00CB3265" w:rsidRPr="0080050C">
        <w:t xml:space="preserve">the </w:t>
      </w:r>
      <w:r w:rsidR="00DC6606" w:rsidRPr="0080050C">
        <w:t>instance of Synapse Analytics.</w:t>
      </w:r>
    </w:p>
    <w:p w14:paraId="26EF186E" w14:textId="24762841" w:rsidR="00AC37F3" w:rsidRPr="0080050C" w:rsidRDefault="00AC37F3" w:rsidP="004E4448">
      <w:r w:rsidRPr="0080050C">
        <w:t xml:space="preserve">The </w:t>
      </w:r>
      <w:r w:rsidR="00E85C9F" w:rsidRPr="0080050C">
        <w:t xml:space="preserve">showcase report </w:t>
      </w:r>
      <w:r w:rsidR="008F790E" w:rsidRPr="0080050C">
        <w:t xml:space="preserve">contains the </w:t>
      </w:r>
      <w:r w:rsidR="00A924A7" w:rsidRPr="0080050C">
        <w:t>decomposition tree visual</w:t>
      </w:r>
      <w:r w:rsidR="00BC51BF" w:rsidRPr="0080050C">
        <w:t>, which is a preview feature at the time of writing</w:t>
      </w:r>
      <w:r w:rsidR="006B7DD3" w:rsidRPr="0080050C">
        <w:t xml:space="preserve">. To ensure it is correctly displayed when the template is opened for the first time, </w:t>
      </w:r>
      <w:r w:rsidR="00BB54FD" w:rsidRPr="0080050C">
        <w:t xml:space="preserve">it should be enabled </w:t>
      </w:r>
      <w:r w:rsidR="00422659" w:rsidRPr="0080050C">
        <w:t xml:space="preserve">prior to perform the steps detailed below. </w:t>
      </w:r>
      <w:r w:rsidR="00EC46B0" w:rsidRPr="0080050C">
        <w:t xml:space="preserve">Open Power BI Desktop, </w:t>
      </w:r>
      <w:r w:rsidR="007943C2" w:rsidRPr="0080050C">
        <w:t xml:space="preserve">select </w:t>
      </w:r>
      <w:r w:rsidR="007943C2" w:rsidRPr="0080050C">
        <w:rPr>
          <w:b/>
        </w:rPr>
        <w:t>File &gt; Options and Settings &gt; Options &gt; Preview Features &gt; Decomposition tree visual</w:t>
      </w:r>
      <w:r w:rsidR="005157DD" w:rsidRPr="0080050C">
        <w:t>.</w:t>
      </w:r>
    </w:p>
    <w:p w14:paraId="63F2FA49" w14:textId="1811424B" w:rsidR="005157DD" w:rsidRPr="0080050C" w:rsidRDefault="005157DD" w:rsidP="004E4448">
      <w:r>
        <w:drawing>
          <wp:inline distT="0" distB="0" distL="0" distR="0" wp14:anchorId="76897603" wp14:editId="41477284">
            <wp:extent cx="3427523" cy="3302000"/>
            <wp:effectExtent l="0" t="0" r="1905" b="0"/>
            <wp:docPr id="5198822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427523" cy="3302000"/>
                    </a:xfrm>
                    <a:prstGeom prst="rect">
                      <a:avLst/>
                    </a:prstGeom>
                  </pic:spPr>
                </pic:pic>
              </a:graphicData>
            </a:graphic>
          </wp:inline>
        </w:drawing>
      </w:r>
    </w:p>
    <w:p w14:paraId="6928FECD" w14:textId="6DF62584" w:rsidR="005157DD" w:rsidRPr="0080050C" w:rsidRDefault="0095611C" w:rsidP="004E4448">
      <w:r w:rsidRPr="0080050C">
        <w:t xml:space="preserve">After </w:t>
      </w:r>
      <w:r w:rsidR="000737E0" w:rsidRPr="0080050C">
        <w:t xml:space="preserve">pressing OK, a new window pops up informing </w:t>
      </w:r>
      <w:r w:rsidR="00D74012" w:rsidRPr="0080050C">
        <w:t>Power BI Desktop must be restarted to enable the feature.</w:t>
      </w:r>
      <w:r w:rsidR="00AD4292" w:rsidRPr="0080050C">
        <w:t xml:space="preserve"> Press OK, close the application and continue to the next steps.</w:t>
      </w:r>
    </w:p>
    <w:p w14:paraId="170A37F6" w14:textId="14908BDB" w:rsidR="00AD4292" w:rsidRPr="0080050C" w:rsidRDefault="00AD4292" w:rsidP="004E4448">
      <w:r>
        <w:drawing>
          <wp:inline distT="0" distB="0" distL="0" distR="0" wp14:anchorId="08520A68" wp14:editId="27A48A5C">
            <wp:extent cx="2698750" cy="1190625"/>
            <wp:effectExtent l="0" t="0" r="6350" b="9525"/>
            <wp:docPr id="7565028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2">
                      <a:extLst>
                        <a:ext uri="{28A0092B-C50C-407E-A947-70E740481C1C}">
                          <a14:useLocalDpi xmlns:a14="http://schemas.microsoft.com/office/drawing/2010/main" val="0"/>
                        </a:ext>
                      </a:extLst>
                    </a:blip>
                    <a:stretch>
                      <a:fillRect/>
                    </a:stretch>
                  </pic:blipFill>
                  <pic:spPr>
                    <a:xfrm>
                      <a:off x="0" y="0"/>
                      <a:ext cx="2698750" cy="1190625"/>
                    </a:xfrm>
                    <a:prstGeom prst="rect">
                      <a:avLst/>
                    </a:prstGeom>
                  </pic:spPr>
                </pic:pic>
              </a:graphicData>
            </a:graphic>
          </wp:inline>
        </w:drawing>
      </w:r>
    </w:p>
    <w:p w14:paraId="45818BAC" w14:textId="6CAFD68E" w:rsidR="005774D1" w:rsidRPr="0080050C" w:rsidRDefault="00611218" w:rsidP="004E4448">
      <w:r w:rsidRPr="0080050C">
        <w:lastRenderedPageBreak/>
        <w:t>When open</w:t>
      </w:r>
      <w:r w:rsidR="00CB3265" w:rsidRPr="0080050C">
        <w:t>ing</w:t>
      </w:r>
      <w:r w:rsidRPr="0080050C">
        <w:t xml:space="preserve"> the template</w:t>
      </w:r>
      <w:r w:rsidR="00CB3265" w:rsidRPr="0080050C">
        <w:t>,</w:t>
      </w:r>
      <w:r w:rsidR="00DC6606" w:rsidRPr="0080050C">
        <w:t xml:space="preserve"> </w:t>
      </w:r>
      <w:r w:rsidR="00CB3265" w:rsidRPr="0080050C">
        <w:t>it is requested</w:t>
      </w:r>
      <w:r w:rsidR="00F84CE2" w:rsidRPr="0080050C">
        <w:t xml:space="preserve"> to provide </w:t>
      </w:r>
      <w:r w:rsidR="003B3358" w:rsidRPr="0080050C">
        <w:t xml:space="preserve">values for </w:t>
      </w:r>
      <w:r w:rsidR="00CB3265" w:rsidRPr="0080050C">
        <w:t>the</w:t>
      </w:r>
      <w:r w:rsidR="003B3358" w:rsidRPr="0080050C">
        <w:t xml:space="preserve"> </w:t>
      </w:r>
      <w:r w:rsidR="00295505" w:rsidRPr="0080050C">
        <w:t xml:space="preserve">Synapse Analytics Server and Database. These values </w:t>
      </w:r>
      <w:r w:rsidR="00CB3265" w:rsidRPr="0080050C">
        <w:t>are</w:t>
      </w:r>
      <w:r w:rsidR="00AF5E7E" w:rsidRPr="0080050C">
        <w:t xml:space="preserve"> </w:t>
      </w:r>
      <w:r w:rsidR="007F6121" w:rsidRPr="0080050C">
        <w:t xml:space="preserve">stored as </w:t>
      </w:r>
      <w:r w:rsidR="00AF5E7E" w:rsidRPr="0080050C">
        <w:t>parameter</w:t>
      </w:r>
      <w:r w:rsidR="007F6121" w:rsidRPr="0080050C">
        <w:t>s a</w:t>
      </w:r>
      <w:r w:rsidR="00760158" w:rsidRPr="0080050C">
        <w:t xml:space="preserve">nd can be amended by </w:t>
      </w:r>
      <w:r w:rsidR="00715DA1" w:rsidRPr="0080050C">
        <w:t>select</w:t>
      </w:r>
      <w:r w:rsidR="00D93009" w:rsidRPr="0080050C">
        <w:t xml:space="preserve">ing </w:t>
      </w:r>
      <w:r w:rsidR="00D93009" w:rsidRPr="0080050C">
        <w:rPr>
          <w:b/>
        </w:rPr>
        <w:t>Home &gt; Edit Queries &gt; Edit Parameters</w:t>
      </w:r>
      <w:r w:rsidR="00581906" w:rsidRPr="0080050C">
        <w:t xml:space="preserve">, </w:t>
      </w:r>
      <w:r w:rsidR="003257F8" w:rsidRPr="0080050C">
        <w:t>or</w:t>
      </w:r>
      <w:r w:rsidR="00581906" w:rsidRPr="0080050C">
        <w:t xml:space="preserve"> </w:t>
      </w:r>
      <w:r w:rsidR="00FB37CD" w:rsidRPr="0080050C">
        <w:t>in Power Query under</w:t>
      </w:r>
      <w:r w:rsidR="001E3FDE" w:rsidRPr="0080050C">
        <w:t xml:space="preserve"> the </w:t>
      </w:r>
      <w:r w:rsidR="00DF4690" w:rsidRPr="0080050C">
        <w:t>O</w:t>
      </w:r>
      <w:r w:rsidR="00FB37CD" w:rsidRPr="0080050C">
        <w:t xml:space="preserve">ther </w:t>
      </w:r>
      <w:r w:rsidR="00DF4690" w:rsidRPr="0080050C">
        <w:t>Q</w:t>
      </w:r>
      <w:r w:rsidR="00FB37CD" w:rsidRPr="0080050C">
        <w:t xml:space="preserve">ueries </w:t>
      </w:r>
      <w:r w:rsidR="001E3FDE" w:rsidRPr="0080050C">
        <w:t>folder</w:t>
      </w:r>
      <w:r w:rsidR="00921B9B" w:rsidRPr="0080050C">
        <w:t xml:space="preserve"> </w:t>
      </w:r>
      <w:r w:rsidR="00DF4690" w:rsidRPr="0080050C">
        <w:t>(</w:t>
      </w:r>
      <w:r w:rsidR="003257F8" w:rsidRPr="0080050C">
        <w:t xml:space="preserve">see </w:t>
      </w:r>
      <w:r w:rsidR="00921B9B" w:rsidRPr="0080050C">
        <w:t>section 3</w:t>
      </w:r>
      <w:r w:rsidR="00DF4690" w:rsidRPr="0080050C">
        <w:t>.1.3.2)</w:t>
      </w:r>
    </w:p>
    <w:p w14:paraId="25FF1FBE" w14:textId="0B03E3BD" w:rsidR="00AD0CDE" w:rsidRPr="0080050C" w:rsidRDefault="00A46E80" w:rsidP="004E4448">
      <w:r>
        <w:drawing>
          <wp:inline distT="0" distB="0" distL="0" distR="0" wp14:anchorId="58B6FF85" wp14:editId="0BA1F8FF">
            <wp:extent cx="3595607" cy="1421979"/>
            <wp:effectExtent l="0" t="0" r="5080" b="6985"/>
            <wp:docPr id="155429298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3595607" cy="1421979"/>
                    </a:xfrm>
                    <a:prstGeom prst="rect">
                      <a:avLst/>
                    </a:prstGeom>
                  </pic:spPr>
                </pic:pic>
              </a:graphicData>
            </a:graphic>
          </wp:inline>
        </w:drawing>
      </w:r>
    </w:p>
    <w:p w14:paraId="54D9DF3B" w14:textId="77777777" w:rsidR="00A46E80" w:rsidRPr="0080050C" w:rsidRDefault="00A46E80" w:rsidP="004E4448"/>
    <w:p w14:paraId="56D4FDC1" w14:textId="25E49B66" w:rsidR="007A1664" w:rsidRPr="0080050C" w:rsidRDefault="00DE4E48" w:rsidP="004E4448">
      <w:r w:rsidRPr="0080050C">
        <w:t>Upon successful</w:t>
      </w:r>
      <w:r w:rsidR="007A1664" w:rsidRPr="0080050C">
        <w:t xml:space="preserve"> authent</w:t>
      </w:r>
      <w:r w:rsidR="00D40CFF" w:rsidRPr="0080050C">
        <w:t>ication</w:t>
      </w:r>
      <w:r w:rsidR="00EE67D3" w:rsidRPr="0080050C">
        <w:t xml:space="preserve">, the </w:t>
      </w:r>
      <w:r w:rsidR="0072569D" w:rsidRPr="0080050C">
        <w:t>report’s data get</w:t>
      </w:r>
      <w:r w:rsidR="00DF34DC" w:rsidRPr="0080050C">
        <w:t>s loaded into the Data Model</w:t>
      </w:r>
      <w:r w:rsidR="00A76FDA" w:rsidRPr="0080050C">
        <w:t xml:space="preserve">. </w:t>
      </w:r>
    </w:p>
    <w:p w14:paraId="4574AF5F" w14:textId="1EA80865" w:rsidR="00AF5E7E" w:rsidRPr="0080050C" w:rsidRDefault="007A1664" w:rsidP="004E4448">
      <w:r w:rsidRPr="0080050C">
        <w:drawing>
          <wp:inline distT="0" distB="0" distL="0" distR="0" wp14:anchorId="2F56C5E3" wp14:editId="01A253AB">
            <wp:extent cx="3078480" cy="2315306"/>
            <wp:effectExtent l="0" t="0" r="7620"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4">
                      <a:extLst>
                        <a:ext uri="{28A0092B-C50C-407E-A947-70E740481C1C}">
                          <a14:useLocalDpi xmlns:a14="http://schemas.microsoft.com/office/drawing/2010/main" val="0"/>
                        </a:ext>
                      </a:extLst>
                    </a:blip>
                    <a:stretch>
                      <a:fillRect/>
                    </a:stretch>
                  </pic:blipFill>
                  <pic:spPr>
                    <a:xfrm>
                      <a:off x="0" y="0"/>
                      <a:ext cx="3078480" cy="2315306"/>
                    </a:xfrm>
                    <a:prstGeom prst="rect">
                      <a:avLst/>
                    </a:prstGeom>
                  </pic:spPr>
                </pic:pic>
              </a:graphicData>
            </a:graphic>
          </wp:inline>
        </w:drawing>
      </w:r>
      <w:r w:rsidR="2F4F1CE7" w:rsidRPr="0080050C">
        <w:t xml:space="preserve"> </w:t>
      </w:r>
    </w:p>
    <w:p w14:paraId="4C8E594E" w14:textId="69C185E8" w:rsidR="006F1F90" w:rsidRPr="0080050C" w:rsidRDefault="00665626" w:rsidP="006F1F90">
      <w:r w:rsidRPr="0080050C">
        <w:t>This prompts the creation of the report including all the pages, visuals, data model art</w:t>
      </w:r>
      <w:r w:rsidR="0099499E" w:rsidRPr="0080050C">
        <w:t>e</w:t>
      </w:r>
      <w:r w:rsidRPr="0080050C">
        <w:t>f</w:t>
      </w:r>
      <w:r w:rsidR="0099499E" w:rsidRPr="0080050C">
        <w:t>a</w:t>
      </w:r>
      <w:r w:rsidRPr="0080050C">
        <w:t>cts</w:t>
      </w:r>
      <w:r w:rsidR="007B7712" w:rsidRPr="0080050C">
        <w:t xml:space="preserve">, and queries </w:t>
      </w:r>
      <w:r w:rsidR="00C55D0F" w:rsidRPr="0080050C">
        <w:t>which the report is based on.</w:t>
      </w:r>
    </w:p>
    <w:p w14:paraId="04135A3A" w14:textId="77777777" w:rsidR="004E3FC1" w:rsidRPr="0080050C" w:rsidRDefault="004E3FC1" w:rsidP="004E4448"/>
    <w:p w14:paraId="20B291F7" w14:textId="5BF1F0A4" w:rsidR="00977C14" w:rsidRPr="0080050C" w:rsidRDefault="00223988" w:rsidP="00977C14">
      <w:pPr>
        <w:pStyle w:val="Heading4"/>
      </w:pPr>
      <w:r w:rsidRPr="0080050C">
        <w:t xml:space="preserve">How to add </w:t>
      </w:r>
      <w:r w:rsidR="00EC13EC" w:rsidRPr="0080050C">
        <w:t xml:space="preserve">a </w:t>
      </w:r>
      <w:r w:rsidRPr="0080050C">
        <w:t xml:space="preserve">Presentation </w:t>
      </w:r>
      <w:r w:rsidR="00A04543" w:rsidRPr="0080050C">
        <w:t>v</w:t>
      </w:r>
      <w:r w:rsidRPr="0080050C">
        <w:t xml:space="preserve">iew from </w:t>
      </w:r>
      <w:r w:rsidR="00EC13EC" w:rsidRPr="0080050C">
        <w:t xml:space="preserve">an </w:t>
      </w:r>
      <w:r w:rsidRPr="0080050C">
        <w:t>existing connection</w:t>
      </w:r>
    </w:p>
    <w:p w14:paraId="43FF2C82" w14:textId="02C1E2B3" w:rsidR="00977C14" w:rsidRPr="0080050C" w:rsidRDefault="00FF32D0" w:rsidP="003C3E01">
      <w:pPr>
        <w:pStyle w:val="ListParagraph"/>
        <w:numPr>
          <w:ilvl w:val="0"/>
          <w:numId w:val="46"/>
        </w:numPr>
      </w:pPr>
      <w:r w:rsidRPr="0080050C">
        <w:t xml:space="preserve">To </w:t>
      </w:r>
      <w:r w:rsidR="003E0AB9" w:rsidRPr="0080050C">
        <w:t>add a new data source from an existing connection</w:t>
      </w:r>
      <w:r w:rsidR="00F1379E" w:rsidRPr="0080050C">
        <w:t>,</w:t>
      </w:r>
      <w:r w:rsidR="003E0AB9" w:rsidRPr="0080050C">
        <w:t xml:space="preserve"> </w:t>
      </w:r>
      <w:r w:rsidR="009D55A4" w:rsidRPr="0080050C">
        <w:t>navigate to</w:t>
      </w:r>
      <w:r w:rsidR="00984EE0" w:rsidRPr="0080050C">
        <w:t xml:space="preserve"> the Home Tab under external data </w:t>
      </w:r>
      <w:r w:rsidR="00240A85" w:rsidRPr="0080050C">
        <w:t xml:space="preserve">and </w:t>
      </w:r>
      <w:r w:rsidR="00984EE0" w:rsidRPr="0080050C">
        <w:t>click “Get data”</w:t>
      </w:r>
      <w:r w:rsidR="001A4166" w:rsidRPr="0080050C">
        <w:t>,</w:t>
      </w:r>
      <w:r w:rsidR="00984EE0" w:rsidRPr="0080050C">
        <w:t xml:space="preserve"> as shown below</w:t>
      </w:r>
      <w:r w:rsidR="00240A85" w:rsidRPr="0080050C">
        <w:t>.</w:t>
      </w:r>
      <w:r w:rsidR="003600FD" w:rsidRPr="0080050C">
        <w:t xml:space="preserve"> </w:t>
      </w:r>
    </w:p>
    <w:p w14:paraId="2C433F16" w14:textId="290E3BE7" w:rsidR="00984EE0" w:rsidRPr="0080050C" w:rsidRDefault="00C32DF2" w:rsidP="00BB6C00">
      <w:pPr>
        <w:ind w:firstLine="360"/>
      </w:pPr>
      <w:r w:rsidRPr="0080050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5">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80050C" w:rsidRDefault="00A97C26" w:rsidP="00113B16">
      <w:pPr>
        <w:ind w:left="360"/>
      </w:pPr>
      <w:r w:rsidRPr="0080050C">
        <w:t>T</w:t>
      </w:r>
      <w:r w:rsidR="00AE2AF7" w:rsidRPr="0080050C">
        <w:t xml:space="preserve">o </w:t>
      </w:r>
      <w:r w:rsidRPr="0080050C">
        <w:t>select Azure SQL Data Warehouse (</w:t>
      </w:r>
      <w:r w:rsidR="002F6A11" w:rsidRPr="0080050C">
        <w:t>previous name for Synapse Analytics)</w:t>
      </w:r>
      <w:r w:rsidR="00B920B0" w:rsidRPr="0080050C">
        <w:t>,</w:t>
      </w:r>
      <w:r w:rsidR="00AE2AF7" w:rsidRPr="0080050C">
        <w:t xml:space="preserve"> click on more</w:t>
      </w:r>
      <w:r w:rsidR="003653D8" w:rsidRPr="0080050C">
        <w:t xml:space="preserve"> to get </w:t>
      </w:r>
      <w:r w:rsidR="00B920B0" w:rsidRPr="0080050C">
        <w:t>access to a wider range of sources</w:t>
      </w:r>
      <w:r w:rsidR="000C225B" w:rsidRPr="0080050C">
        <w:t xml:space="preserve">. </w:t>
      </w:r>
      <w:r w:rsidR="00B17F46" w:rsidRPr="0080050C">
        <w:t>N</w:t>
      </w:r>
      <w:r w:rsidR="00B33A08" w:rsidRPr="0080050C">
        <w:t xml:space="preserve">avigate to </w:t>
      </w:r>
      <w:r w:rsidR="00C87A77" w:rsidRPr="0080050C">
        <w:t>Azure</w:t>
      </w:r>
      <w:r w:rsidR="00B17F46" w:rsidRPr="0080050C">
        <w:t xml:space="preserve"> and select</w:t>
      </w:r>
      <w:r w:rsidR="00C87A77" w:rsidRPr="0080050C">
        <w:t xml:space="preserve"> Azure SQL Data Warehouse.</w:t>
      </w:r>
    </w:p>
    <w:p w14:paraId="6BF0A1CE" w14:textId="2463F931" w:rsidR="000C225B" w:rsidRPr="0080050C" w:rsidRDefault="000C225B" w:rsidP="004B681B">
      <w:pPr>
        <w:ind w:firstLine="360"/>
      </w:pPr>
      <w:r w:rsidRPr="0080050C">
        <w:lastRenderedPageBreak/>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6">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80050C" w:rsidRDefault="00815272" w:rsidP="003C3E01">
      <w:pPr>
        <w:pStyle w:val="ListParagraph"/>
        <w:numPr>
          <w:ilvl w:val="0"/>
          <w:numId w:val="46"/>
        </w:numPr>
      </w:pPr>
      <w:r w:rsidRPr="0080050C">
        <w:t>A</w:t>
      </w:r>
      <w:r w:rsidR="003A2670" w:rsidRPr="0080050C">
        <w:t xml:space="preserve"> dialog box</w:t>
      </w:r>
      <w:r w:rsidR="00BA702F" w:rsidRPr="0080050C">
        <w:t xml:space="preserve"> </w:t>
      </w:r>
      <w:r w:rsidR="003A2670" w:rsidRPr="0080050C">
        <w:t xml:space="preserve">asking to confirm </w:t>
      </w:r>
      <w:r w:rsidRPr="0080050C">
        <w:t>the</w:t>
      </w:r>
      <w:r w:rsidR="00316B18" w:rsidRPr="0080050C">
        <w:t xml:space="preserve"> </w:t>
      </w:r>
      <w:r w:rsidR="00BA702F" w:rsidRPr="0080050C">
        <w:t>S</w:t>
      </w:r>
      <w:r w:rsidR="00552EDC" w:rsidRPr="0080050C">
        <w:t>erver and Database details</w:t>
      </w:r>
      <w:r w:rsidR="00E76087" w:rsidRPr="0080050C">
        <w:t xml:space="preserve"> is prompted</w:t>
      </w:r>
      <w:r w:rsidR="00552EDC" w:rsidRPr="0080050C">
        <w:t xml:space="preserve">. </w:t>
      </w:r>
      <w:r w:rsidR="00446A87" w:rsidRPr="0080050C">
        <w:t>These</w:t>
      </w:r>
      <w:r w:rsidR="00F754F4" w:rsidRPr="0080050C">
        <w:t xml:space="preserve"> details </w:t>
      </w:r>
      <w:r w:rsidR="00170E64" w:rsidRPr="0080050C">
        <w:t>are</w:t>
      </w:r>
      <w:r w:rsidR="00866691" w:rsidRPr="0080050C">
        <w:t xml:space="preserve"> </w:t>
      </w:r>
      <w:r w:rsidR="00F754F4" w:rsidRPr="0080050C">
        <w:t>stored in parameter</w:t>
      </w:r>
      <w:r w:rsidR="007A2639" w:rsidRPr="0080050C">
        <w:t>s</w:t>
      </w:r>
      <w:r w:rsidR="0041516F" w:rsidRPr="0080050C">
        <w:t xml:space="preserve">. </w:t>
      </w:r>
      <w:r w:rsidR="00B72E73" w:rsidRPr="0080050C">
        <w:t>Once map</w:t>
      </w:r>
      <w:r w:rsidR="001B5258" w:rsidRPr="0080050C">
        <w:t>ped,</w:t>
      </w:r>
      <w:r w:rsidR="00B72E73" w:rsidRPr="0080050C">
        <w:t xml:space="preserve"> leave the default Data Connectivity mode selected</w:t>
      </w:r>
      <w:r w:rsidR="003E5D6F" w:rsidRPr="0080050C">
        <w:t>.</w:t>
      </w:r>
    </w:p>
    <w:p w14:paraId="55BE4CFD" w14:textId="49FA42A8" w:rsidR="00047FCD" w:rsidRPr="0080050C" w:rsidRDefault="00047FCD" w:rsidP="004B681B">
      <w:pPr>
        <w:ind w:firstLine="360"/>
      </w:pPr>
      <w:r w:rsidRPr="0080050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4BC1BAC5" w14:textId="77777777" w:rsidR="00463B63" w:rsidRDefault="001B5258" w:rsidP="003C3E01">
      <w:pPr>
        <w:pStyle w:val="ListParagraph"/>
        <w:numPr>
          <w:ilvl w:val="0"/>
          <w:numId w:val="46"/>
        </w:numPr>
        <w:ind w:left="360"/>
      </w:pPr>
      <w:r w:rsidRPr="0080050C">
        <w:t>T</w:t>
      </w:r>
      <w:r w:rsidR="001D2989" w:rsidRPr="0080050C">
        <w:t>he Navigator</w:t>
      </w:r>
      <w:r w:rsidR="00873CA4" w:rsidRPr="0080050C">
        <w:t xml:space="preserve"> menu</w:t>
      </w:r>
      <w:r w:rsidR="005B0335" w:rsidRPr="0080050C">
        <w:t xml:space="preserve"> </w:t>
      </w:r>
      <w:r w:rsidR="007C5FC8" w:rsidRPr="0080050C">
        <w:t>allows</w:t>
      </w:r>
      <w:r w:rsidR="00D40A57" w:rsidRPr="0080050C">
        <w:t xml:space="preserve"> </w:t>
      </w:r>
      <w:r w:rsidR="00721DB1" w:rsidRPr="0080050C">
        <w:t xml:space="preserve">the </w:t>
      </w:r>
      <w:r w:rsidR="00D40A57" w:rsidRPr="0080050C">
        <w:t>select</w:t>
      </w:r>
      <w:r w:rsidR="00721DB1" w:rsidRPr="0080050C">
        <w:t>ion of</w:t>
      </w:r>
      <w:r w:rsidR="00D40A57" w:rsidRPr="0080050C">
        <w:t xml:space="preserve"> </w:t>
      </w:r>
      <w:r w:rsidR="002E0F71" w:rsidRPr="0080050C">
        <w:t xml:space="preserve">new </w:t>
      </w:r>
      <w:r w:rsidR="00D40A57" w:rsidRPr="0080050C">
        <w:t>entity</w:t>
      </w:r>
      <w:r w:rsidR="00622BD8" w:rsidRPr="0080050C">
        <w:t>/entities</w:t>
      </w:r>
      <w:r w:rsidR="00487C78" w:rsidRPr="0080050C">
        <w:t>.</w:t>
      </w:r>
    </w:p>
    <w:p w14:paraId="1D991966" w14:textId="11B79AFE" w:rsidR="00D435E1" w:rsidRPr="0080050C" w:rsidRDefault="00D435E1" w:rsidP="008A0C94">
      <w:pPr>
        <w:pStyle w:val="ListParagraph"/>
        <w:ind w:left="360"/>
      </w:pPr>
      <w:r w:rsidRPr="0080050C">
        <w:drawing>
          <wp:inline distT="0" distB="0" distL="0" distR="0" wp14:anchorId="1BBA4BD9" wp14:editId="282435E5">
            <wp:extent cx="6119699" cy="13430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extLst>
                        <a:ext uri="{28A0092B-C50C-407E-A947-70E740481C1C}">
                          <a14:useLocalDpi xmlns:a14="http://schemas.microsoft.com/office/drawing/2010/main" val="0"/>
                        </a:ext>
                      </a:extLst>
                    </a:blip>
                    <a:srcRect t="3292"/>
                    <a:stretch/>
                  </pic:blipFill>
                  <pic:spPr bwMode="auto">
                    <a:xfrm>
                      <a:off x="0" y="0"/>
                      <a:ext cx="6120765"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80050C" w:rsidRDefault="00E54327" w:rsidP="00670A52">
      <w:pPr>
        <w:pStyle w:val="ListParagraph"/>
        <w:ind w:left="360"/>
      </w:pPr>
    </w:p>
    <w:p w14:paraId="1E06110E" w14:textId="3EF8F5DA" w:rsidR="00670A52" w:rsidRPr="0080050C" w:rsidRDefault="00CA2722" w:rsidP="00670A52">
      <w:pPr>
        <w:pStyle w:val="ListParagraph"/>
        <w:ind w:left="360"/>
      </w:pPr>
      <w:r w:rsidRPr="0080050C">
        <w:t>It is possible to</w:t>
      </w:r>
      <w:r w:rsidR="00D30182" w:rsidRPr="0080050C">
        <w:t xml:space="preserve"> either load the data into</w:t>
      </w:r>
      <w:r w:rsidR="006461D8" w:rsidRPr="0080050C">
        <w:t xml:space="preserve"> the Model without Transforming it</w:t>
      </w:r>
      <w:r w:rsidR="00941340" w:rsidRPr="0080050C">
        <w:t xml:space="preserve"> (Load) or </w:t>
      </w:r>
      <w:r w:rsidR="00BE6AF3" w:rsidRPr="0080050C">
        <w:t xml:space="preserve">Transforming the data in Power Query before Loading it into the Model (Transform Data). </w:t>
      </w:r>
      <w:r w:rsidR="004B5B51" w:rsidRPr="0080050C">
        <w:t>Select “Transform Data” a</w:t>
      </w:r>
      <w:r w:rsidR="00816A39" w:rsidRPr="0080050C">
        <w:t xml:space="preserve">s the next section </w:t>
      </w:r>
      <w:r w:rsidR="00E54327" w:rsidRPr="0080050C">
        <w:t xml:space="preserve">is carried out in </w:t>
      </w:r>
      <w:r w:rsidRPr="0080050C">
        <w:t>the</w:t>
      </w:r>
      <w:r w:rsidR="00E54327" w:rsidRPr="0080050C">
        <w:t xml:space="preserve"> Power Query env</w:t>
      </w:r>
      <w:r w:rsidR="00DE465E" w:rsidRPr="0080050C">
        <w:t>ir</w:t>
      </w:r>
      <w:r w:rsidR="00E54327" w:rsidRPr="0080050C">
        <w:t>o</w:t>
      </w:r>
      <w:r w:rsidR="00DE465E" w:rsidRPr="0080050C">
        <w:t>n</w:t>
      </w:r>
      <w:r w:rsidR="00E54327" w:rsidRPr="0080050C">
        <w:t>ment.</w:t>
      </w:r>
    </w:p>
    <w:p w14:paraId="5FDA30E1" w14:textId="77777777" w:rsidR="00E54327" w:rsidRPr="0080050C" w:rsidRDefault="00E54327" w:rsidP="00670A52">
      <w:pPr>
        <w:pStyle w:val="ListParagraph"/>
        <w:ind w:left="360"/>
      </w:pPr>
    </w:p>
    <w:p w14:paraId="6D0FEEDE" w14:textId="5318841F" w:rsidR="00D30182" w:rsidRPr="0080050C" w:rsidRDefault="00D30182" w:rsidP="00670A52">
      <w:pPr>
        <w:pStyle w:val="ListParagraph"/>
        <w:ind w:left="360"/>
      </w:pPr>
      <w:r w:rsidRPr="0080050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09">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334443C9" w:rsidR="00CE07EA" w:rsidRPr="0080050C" w:rsidRDefault="0067141A" w:rsidP="00670A52">
      <w:pPr>
        <w:pStyle w:val="ListParagraph"/>
        <w:ind w:left="360"/>
      </w:pPr>
      <w:r w:rsidRPr="0080050C">
        <w:t xml:space="preserve">Power Query </w:t>
      </w:r>
      <w:r w:rsidR="00E42E34" w:rsidRPr="0080050C">
        <w:t>has been setup with the following</w:t>
      </w:r>
      <w:r w:rsidR="00E755C8" w:rsidRPr="0080050C">
        <w:t xml:space="preserve"> folder structure to house t</w:t>
      </w:r>
      <w:r w:rsidR="00D812B6" w:rsidRPr="0080050C">
        <w:t xml:space="preserve">he various </w:t>
      </w:r>
      <w:r w:rsidR="000A1EF0" w:rsidRPr="0080050C">
        <w:t>Data model</w:t>
      </w:r>
      <w:r w:rsidR="003B41EE" w:rsidRPr="0080050C">
        <w:t xml:space="preserve"> art</w:t>
      </w:r>
      <w:r w:rsidR="0099499E" w:rsidRPr="0080050C">
        <w:t>e</w:t>
      </w:r>
      <w:r w:rsidR="003B41EE" w:rsidRPr="0080050C">
        <w:t>f</w:t>
      </w:r>
      <w:r w:rsidR="008D7A00" w:rsidRPr="0080050C">
        <w:t>a</w:t>
      </w:r>
      <w:r w:rsidR="003B41EE" w:rsidRPr="0080050C">
        <w:t>cts</w:t>
      </w:r>
    </w:p>
    <w:p w14:paraId="630140CB" w14:textId="77777777" w:rsidR="00EE57E8" w:rsidRPr="0080050C" w:rsidRDefault="00EE57E8" w:rsidP="00670A52">
      <w:pPr>
        <w:pStyle w:val="ListParagraph"/>
        <w:ind w:left="360"/>
      </w:pPr>
    </w:p>
    <w:p w14:paraId="299C46D0" w14:textId="199F6C25" w:rsidR="000A1EF0" w:rsidRPr="0080050C" w:rsidRDefault="009B401D" w:rsidP="00670A52">
      <w:pPr>
        <w:pStyle w:val="ListParagraph"/>
        <w:ind w:left="360"/>
      </w:pPr>
      <w:r w:rsidRPr="0080050C">
        <w:lastRenderedPageBreak/>
        <w:drawing>
          <wp:inline distT="0" distB="0" distL="0" distR="0" wp14:anchorId="14047B38" wp14:editId="33FD2582">
            <wp:extent cx="1656988" cy="1440305"/>
            <wp:effectExtent l="0" t="0" r="635" b="7620"/>
            <wp:docPr id="17607929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0">
                      <a:extLst>
                        <a:ext uri="{28A0092B-C50C-407E-A947-70E740481C1C}">
                          <a14:useLocalDpi xmlns:a14="http://schemas.microsoft.com/office/drawing/2010/main" val="0"/>
                        </a:ext>
                      </a:extLst>
                    </a:blip>
                    <a:stretch>
                      <a:fillRect/>
                    </a:stretch>
                  </pic:blipFill>
                  <pic:spPr>
                    <a:xfrm>
                      <a:off x="0" y="0"/>
                      <a:ext cx="1656988" cy="1440305"/>
                    </a:xfrm>
                    <a:prstGeom prst="rect">
                      <a:avLst/>
                    </a:prstGeom>
                  </pic:spPr>
                </pic:pic>
              </a:graphicData>
            </a:graphic>
          </wp:inline>
        </w:drawing>
      </w:r>
    </w:p>
    <w:p w14:paraId="10D3A783" w14:textId="77777777" w:rsidR="00113C0E" w:rsidRPr="0080050C" w:rsidRDefault="00113C0E" w:rsidP="00670A52">
      <w:pPr>
        <w:pStyle w:val="ListParagraph"/>
        <w:ind w:left="360"/>
      </w:pPr>
    </w:p>
    <w:p w14:paraId="140665C6" w14:textId="4BDD2D4A" w:rsidR="00D87085" w:rsidRPr="0080050C" w:rsidRDefault="00D87085" w:rsidP="00670A52">
      <w:pPr>
        <w:pStyle w:val="ListParagraph"/>
        <w:ind w:left="360"/>
      </w:pPr>
      <w:r w:rsidRPr="0080050C">
        <w:rPr>
          <w:b/>
        </w:rPr>
        <w:t xml:space="preserve">DEFAULTVALUES </w:t>
      </w:r>
      <w:r w:rsidRPr="0080050C">
        <w:t xml:space="preserve"> - contains all the </w:t>
      </w:r>
      <w:r w:rsidR="00B119F3" w:rsidRPr="0080050C">
        <w:t>default</w:t>
      </w:r>
      <w:r w:rsidR="001B3F23" w:rsidRPr="0080050C">
        <w:t xml:space="preserve"> values</w:t>
      </w:r>
      <w:r w:rsidR="00F67A4D" w:rsidRPr="0080050C">
        <w:t xml:space="preserve"> that will be used in place of null values</w:t>
      </w:r>
      <w:r w:rsidR="009B2377" w:rsidRPr="0080050C">
        <w:t>.</w:t>
      </w:r>
    </w:p>
    <w:p w14:paraId="3A5893B4" w14:textId="11AEC202" w:rsidR="00534014" w:rsidRPr="0080050C" w:rsidRDefault="00534014" w:rsidP="00670A52">
      <w:pPr>
        <w:pStyle w:val="ListParagraph"/>
        <w:ind w:left="360"/>
      </w:pPr>
      <w:r w:rsidRPr="0080050C">
        <w:rPr>
          <w:b/>
        </w:rPr>
        <w:t xml:space="preserve">RAW </w:t>
      </w:r>
      <w:r w:rsidR="00113C0E" w:rsidRPr="0080050C">
        <w:rPr>
          <w:b/>
        </w:rPr>
        <w:t xml:space="preserve"> </w:t>
      </w:r>
      <w:r w:rsidRPr="0080050C">
        <w:t xml:space="preserve">– contains all the entities in their raw form without any </w:t>
      </w:r>
      <w:r w:rsidR="00113C0E" w:rsidRPr="0080050C">
        <w:t>transform</w:t>
      </w:r>
      <w:r w:rsidR="00C95834" w:rsidRPr="0080050C">
        <w:t>ations</w:t>
      </w:r>
    </w:p>
    <w:p w14:paraId="2D03AD27" w14:textId="0BA37AE7" w:rsidR="002F11CC" w:rsidRPr="0080050C" w:rsidRDefault="002F11CC" w:rsidP="00670A52">
      <w:pPr>
        <w:pStyle w:val="ListParagraph"/>
        <w:ind w:left="360"/>
      </w:pPr>
      <w:r w:rsidRPr="0080050C">
        <w:rPr>
          <w:b/>
        </w:rPr>
        <w:t>DIMENSIONS</w:t>
      </w:r>
      <w:r w:rsidR="00C95834" w:rsidRPr="0080050C">
        <w:rPr>
          <w:b/>
        </w:rPr>
        <w:t xml:space="preserve"> </w:t>
      </w:r>
      <w:r w:rsidR="00C95834" w:rsidRPr="0080050C">
        <w:t xml:space="preserve">– contains </w:t>
      </w:r>
      <w:r w:rsidR="00627EED" w:rsidRPr="0080050C">
        <w:t xml:space="preserve">transformed </w:t>
      </w:r>
      <w:r w:rsidR="00AE54FC" w:rsidRPr="0080050C">
        <w:t xml:space="preserve">Dimensional </w:t>
      </w:r>
      <w:r w:rsidR="00653884" w:rsidRPr="0080050C">
        <w:t>entities</w:t>
      </w:r>
      <w:r w:rsidR="00AE54FC" w:rsidRPr="0080050C">
        <w:t xml:space="preserve"> stored as </w:t>
      </w:r>
      <w:r w:rsidR="00C95834" w:rsidRPr="0080050C">
        <w:t xml:space="preserve">query references to the </w:t>
      </w:r>
      <w:r w:rsidR="00C866CB" w:rsidRPr="0080050C">
        <w:t xml:space="preserve">underlying </w:t>
      </w:r>
      <w:r w:rsidR="00470760" w:rsidRPr="0080050C">
        <w:t>raw entity</w:t>
      </w:r>
      <w:r w:rsidR="00093F74" w:rsidRPr="0080050C">
        <w:t>.</w:t>
      </w:r>
    </w:p>
    <w:p w14:paraId="14075470" w14:textId="19AEA485" w:rsidR="002F11CC" w:rsidRPr="0080050C" w:rsidRDefault="002F11CC" w:rsidP="00670A52">
      <w:pPr>
        <w:pStyle w:val="ListParagraph"/>
        <w:ind w:left="360"/>
      </w:pPr>
      <w:r w:rsidRPr="0080050C">
        <w:rPr>
          <w:b/>
        </w:rPr>
        <w:t>FACTS</w:t>
      </w:r>
      <w:r w:rsidR="005966E0" w:rsidRPr="0080050C">
        <w:t xml:space="preserve"> – contains transformed Fact entities stored as query references to the underlying </w:t>
      </w:r>
      <w:r w:rsidR="00470760" w:rsidRPr="0080050C">
        <w:t xml:space="preserve">raw </w:t>
      </w:r>
      <w:r w:rsidR="005966E0" w:rsidRPr="0080050C">
        <w:t>entity</w:t>
      </w:r>
      <w:r w:rsidR="00093F74" w:rsidRPr="0080050C">
        <w:t>.</w:t>
      </w:r>
    </w:p>
    <w:p w14:paraId="4B810D87" w14:textId="5BEA496C" w:rsidR="002F11CC" w:rsidRPr="0080050C" w:rsidRDefault="002F11CC" w:rsidP="00670A52">
      <w:pPr>
        <w:pStyle w:val="ListParagraph"/>
        <w:ind w:left="360"/>
      </w:pPr>
      <w:r w:rsidRPr="0080050C">
        <w:rPr>
          <w:b/>
        </w:rPr>
        <w:t>TEMPTABLE</w:t>
      </w:r>
      <w:r w:rsidR="00470760" w:rsidRPr="0080050C">
        <w:rPr>
          <w:b/>
        </w:rPr>
        <w:t xml:space="preserve"> – </w:t>
      </w:r>
      <w:r w:rsidR="00470760" w:rsidRPr="0080050C">
        <w:t>contains temp</w:t>
      </w:r>
      <w:r w:rsidR="00BD5FF7" w:rsidRPr="0080050C">
        <w:t>orary t</w:t>
      </w:r>
      <w:r w:rsidR="00F001D9" w:rsidRPr="0080050C">
        <w:t xml:space="preserve">ables that </w:t>
      </w:r>
      <w:r w:rsidR="001A6490" w:rsidRPr="0080050C">
        <w:t>fac</w:t>
      </w:r>
      <w:r w:rsidR="0078422F" w:rsidRPr="0080050C">
        <w:t>i</w:t>
      </w:r>
      <w:r w:rsidR="004D660C" w:rsidRPr="0080050C">
        <w:t>l</w:t>
      </w:r>
      <w:r w:rsidR="008F6587" w:rsidRPr="0080050C">
        <w:t>it</w:t>
      </w:r>
      <w:r w:rsidR="004D660C" w:rsidRPr="0080050C">
        <w:t>ate</w:t>
      </w:r>
      <w:r w:rsidR="00BA4994" w:rsidRPr="0080050C">
        <w:t xml:space="preserve"> lookup</w:t>
      </w:r>
      <w:r w:rsidR="0077478E" w:rsidRPr="0080050C">
        <w:t>s between the Fact</w:t>
      </w:r>
      <w:r w:rsidR="0035028E" w:rsidRPr="0080050C">
        <w:t xml:space="preserve">s and </w:t>
      </w:r>
      <w:r w:rsidR="0077478E" w:rsidRPr="0080050C">
        <w:t>Dimension</w:t>
      </w:r>
      <w:r w:rsidR="00850CC2" w:rsidRPr="0080050C">
        <w:t>s</w:t>
      </w:r>
      <w:r w:rsidR="0077478E" w:rsidRPr="0080050C">
        <w:t xml:space="preserve"> </w:t>
      </w:r>
      <w:r w:rsidR="00850CC2" w:rsidRPr="0080050C">
        <w:t>in order to store F</w:t>
      </w:r>
      <w:r w:rsidR="003B7500" w:rsidRPr="0080050C">
        <w:t>K</w:t>
      </w:r>
      <w:r w:rsidR="00093F74" w:rsidRPr="0080050C">
        <w:t>.</w:t>
      </w:r>
    </w:p>
    <w:p w14:paraId="17B7546C" w14:textId="459293B9" w:rsidR="006F1F90" w:rsidRPr="0080050C" w:rsidRDefault="00911C8C" w:rsidP="006F1F90">
      <w:pPr>
        <w:pStyle w:val="ListParagraph"/>
        <w:ind w:left="360"/>
      </w:pPr>
      <w:r w:rsidRPr="0080050C">
        <w:rPr>
          <w:b/>
        </w:rPr>
        <w:t>Other Queries</w:t>
      </w:r>
      <w:r w:rsidR="00896297" w:rsidRPr="0080050C">
        <w:rPr>
          <w:b/>
        </w:rPr>
        <w:t xml:space="preserve"> </w:t>
      </w:r>
      <w:r w:rsidR="00896297" w:rsidRPr="0080050C">
        <w:t>- contains</w:t>
      </w:r>
      <w:r w:rsidR="00E62D6D" w:rsidRPr="0080050C">
        <w:t xml:space="preserve"> values for</w:t>
      </w:r>
      <w:r w:rsidR="00853B55" w:rsidRPr="0080050C">
        <w:t xml:space="preserve"> the</w:t>
      </w:r>
      <w:r w:rsidR="00E62D6D" w:rsidRPr="0080050C">
        <w:t xml:space="preserve"> </w:t>
      </w:r>
      <w:r w:rsidR="009C03A5" w:rsidRPr="0080050C">
        <w:t>Server</w:t>
      </w:r>
      <w:r w:rsidR="006551C2" w:rsidRPr="0080050C">
        <w:t xml:space="preserve"> </w:t>
      </w:r>
      <w:r w:rsidR="006C3FBE" w:rsidRPr="0080050C">
        <w:t xml:space="preserve">and Database </w:t>
      </w:r>
      <w:r w:rsidR="00E62D6D" w:rsidRPr="0080050C">
        <w:t>parameters</w:t>
      </w:r>
      <w:r w:rsidR="006C3FBE" w:rsidRPr="0080050C">
        <w:t xml:space="preserve"> used when connec</w:t>
      </w:r>
      <w:r w:rsidR="009D574A" w:rsidRPr="0080050C">
        <w:t>ting to Synapse Analytics</w:t>
      </w:r>
      <w:r w:rsidR="00093F74" w:rsidRPr="0080050C">
        <w:t>.</w:t>
      </w:r>
    </w:p>
    <w:p w14:paraId="23F3B89D" w14:textId="77777777" w:rsidR="004E3FC1" w:rsidRPr="0080050C" w:rsidRDefault="004E3FC1" w:rsidP="00670A52">
      <w:pPr>
        <w:pStyle w:val="ListParagraph"/>
        <w:ind w:left="360"/>
      </w:pPr>
    </w:p>
    <w:p w14:paraId="3B99B9C9" w14:textId="0AFE637D" w:rsidR="00223988" w:rsidRPr="0080050C" w:rsidRDefault="00223988" w:rsidP="00114A0F">
      <w:pPr>
        <w:pStyle w:val="Heading4"/>
      </w:pPr>
      <w:r w:rsidRPr="0080050C">
        <w:t xml:space="preserve">How to add </w:t>
      </w:r>
      <w:r w:rsidR="00360986" w:rsidRPr="0080050C">
        <w:t xml:space="preserve">a </w:t>
      </w:r>
      <w:r w:rsidRPr="0080050C">
        <w:t xml:space="preserve">Dimension </w:t>
      </w:r>
      <w:r w:rsidR="00A04543" w:rsidRPr="0080050C">
        <w:t>t</w:t>
      </w:r>
      <w:r w:rsidRPr="0080050C">
        <w:t xml:space="preserve">able from </w:t>
      </w:r>
      <w:r w:rsidR="00360986" w:rsidRPr="0080050C">
        <w:t xml:space="preserve">a </w:t>
      </w:r>
      <w:r w:rsidRPr="0080050C">
        <w:t xml:space="preserve">Presentation </w:t>
      </w:r>
      <w:r w:rsidR="00A04543" w:rsidRPr="0080050C">
        <w:t>v</w:t>
      </w:r>
      <w:r w:rsidRPr="0080050C">
        <w:t>iew</w:t>
      </w:r>
    </w:p>
    <w:p w14:paraId="729D0D6D" w14:textId="2B6506F3" w:rsidR="00416FA5" w:rsidRPr="0080050C" w:rsidRDefault="00416FA5" w:rsidP="0042320E">
      <w:r w:rsidRPr="0080050C">
        <w:t xml:space="preserve">Once the </w:t>
      </w:r>
      <w:r w:rsidR="00B40E32" w:rsidRPr="0080050C">
        <w:t>entity has been imported into Power Query</w:t>
      </w:r>
      <w:r w:rsidR="004A008C" w:rsidRPr="0080050C">
        <w:t>,</w:t>
      </w:r>
      <w:r w:rsidR="0042320E" w:rsidRPr="0080050C">
        <w:t xml:space="preserve"> </w:t>
      </w:r>
      <w:r w:rsidR="00D16556" w:rsidRPr="0080050C">
        <w:t>it can be transformed</w:t>
      </w:r>
      <w:r w:rsidR="00E638E5" w:rsidRPr="0080050C">
        <w:t xml:space="preserve">. This section </w:t>
      </w:r>
      <w:r w:rsidR="00D51520" w:rsidRPr="0080050C">
        <w:t xml:space="preserve">outlines the </w:t>
      </w:r>
      <w:r w:rsidR="00261F8C" w:rsidRPr="0080050C">
        <w:t xml:space="preserve">pattern used to create </w:t>
      </w:r>
      <w:r w:rsidR="004E6890" w:rsidRPr="0080050C">
        <w:t>Dimension tables</w:t>
      </w:r>
      <w:r w:rsidR="005A7842" w:rsidRPr="0080050C">
        <w:t xml:space="preserve"> from</w:t>
      </w:r>
      <w:r w:rsidR="00C44122" w:rsidRPr="0080050C">
        <w:t xml:space="preserve"> </w:t>
      </w:r>
      <w:r w:rsidR="00200E82" w:rsidRPr="0080050C">
        <w:t xml:space="preserve">the underlying </w:t>
      </w:r>
      <w:r w:rsidR="00D31960" w:rsidRPr="0080050C">
        <w:t>Present</w:t>
      </w:r>
      <w:r w:rsidR="00150369" w:rsidRPr="0080050C">
        <w:t>ation View.</w:t>
      </w:r>
    </w:p>
    <w:p w14:paraId="1A90455F" w14:textId="67472A17" w:rsidR="001F09FD" w:rsidRPr="0080050C" w:rsidRDefault="000A151F" w:rsidP="003C3E01">
      <w:pPr>
        <w:pStyle w:val="ListParagraph"/>
        <w:numPr>
          <w:ilvl w:val="0"/>
          <w:numId w:val="47"/>
        </w:numPr>
      </w:pPr>
      <w:r w:rsidRPr="0080050C">
        <w:t xml:space="preserve">Create a </w:t>
      </w:r>
      <w:r w:rsidR="004C3DEA" w:rsidRPr="0080050C">
        <w:t>reference</w:t>
      </w:r>
      <w:r w:rsidR="00507AE3" w:rsidRPr="0080050C">
        <w:t xml:space="preserve"> table </w:t>
      </w:r>
      <w:r w:rsidR="000167ED" w:rsidRPr="0080050C">
        <w:t xml:space="preserve">as shown </w:t>
      </w:r>
      <w:r w:rsidR="00725A31" w:rsidRPr="0080050C">
        <w:t>below. After that</w:t>
      </w:r>
      <w:r w:rsidR="003F5CBE" w:rsidRPr="0080050C">
        <w:t>,</w:t>
      </w:r>
      <w:r w:rsidR="00725A31" w:rsidRPr="0080050C">
        <w:t xml:space="preserve"> move the newly created reference table into </w:t>
      </w:r>
      <w:r w:rsidR="00255201" w:rsidRPr="0080050C">
        <w:t>the DIMENSIONS folder as</w:t>
      </w:r>
      <w:r w:rsidR="00897FB0" w:rsidRPr="0080050C">
        <w:t xml:space="preserve"> shown in the second step.</w:t>
      </w:r>
    </w:p>
    <w:p w14:paraId="1E66B51A" w14:textId="6E0D7146" w:rsidR="00897FB0" w:rsidRPr="0080050C" w:rsidRDefault="00897FB0" w:rsidP="00897FB0">
      <w:pPr>
        <w:ind w:firstLine="360"/>
      </w:pPr>
      <w:r w:rsidRPr="0080050C">
        <w:drawing>
          <wp:inline distT="0" distB="0" distL="0" distR="0" wp14:anchorId="14BF69D1" wp14:editId="65D80BD3">
            <wp:extent cx="3406435" cy="2735817"/>
            <wp:effectExtent l="0" t="0" r="381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1">
                      <a:extLst>
                        <a:ext uri="{28A0092B-C50C-407E-A947-70E740481C1C}">
                          <a14:useLocalDpi xmlns:a14="http://schemas.microsoft.com/office/drawing/2010/main" val="0"/>
                        </a:ext>
                      </a:extLst>
                    </a:blip>
                    <a:stretch>
                      <a:fillRect/>
                    </a:stretch>
                  </pic:blipFill>
                  <pic:spPr>
                    <a:xfrm>
                      <a:off x="0" y="0"/>
                      <a:ext cx="3406435" cy="2735817"/>
                    </a:xfrm>
                    <a:prstGeom prst="rect">
                      <a:avLst/>
                    </a:prstGeom>
                  </pic:spPr>
                </pic:pic>
              </a:graphicData>
            </a:graphic>
          </wp:inline>
        </w:drawing>
      </w:r>
    </w:p>
    <w:p w14:paraId="5FA15DDC" w14:textId="19B09D2B" w:rsidR="0036594A" w:rsidRPr="0080050C" w:rsidRDefault="00A56273" w:rsidP="003C3E01">
      <w:pPr>
        <w:pStyle w:val="ListParagraph"/>
        <w:numPr>
          <w:ilvl w:val="0"/>
          <w:numId w:val="47"/>
        </w:numPr>
      </w:pPr>
      <w:r w:rsidRPr="0080050C">
        <w:t xml:space="preserve">Rename the </w:t>
      </w:r>
      <w:r w:rsidR="00CD6346" w:rsidRPr="0080050C">
        <w:t xml:space="preserve">new reference table </w:t>
      </w:r>
      <w:r w:rsidR="00921C8C" w:rsidRPr="0080050C">
        <w:t>as</w:t>
      </w:r>
      <w:r w:rsidR="00EB2E48" w:rsidRPr="0080050C">
        <w:t xml:space="preserve"> {D</w:t>
      </w:r>
      <w:r w:rsidR="000F1E10" w:rsidRPr="0080050C">
        <w:t>im</w:t>
      </w:r>
      <w:r w:rsidR="00EB2E48" w:rsidRPr="0080050C">
        <w:t>}</w:t>
      </w:r>
      <w:r w:rsidR="000F1E10" w:rsidRPr="0080050C">
        <w:t>{EntityName}</w:t>
      </w:r>
      <w:r w:rsidR="00E35266" w:rsidRPr="0080050C">
        <w:t>.</w:t>
      </w:r>
      <w:r w:rsidR="007D40D0" w:rsidRPr="0080050C">
        <w:t xml:space="preserve"> </w:t>
      </w:r>
      <w:r w:rsidR="000816F7" w:rsidRPr="0080050C">
        <w:t xml:space="preserve">The pattern </w:t>
      </w:r>
      <w:r w:rsidR="0036594A" w:rsidRPr="0080050C">
        <w:t>for creating dimension tables is:</w:t>
      </w:r>
    </w:p>
    <w:p w14:paraId="64FBBC4F" w14:textId="5631F5B0" w:rsidR="0036594A" w:rsidRPr="0080050C" w:rsidRDefault="00C8796B" w:rsidP="003C3E01">
      <w:pPr>
        <w:pStyle w:val="ListParagraph"/>
        <w:numPr>
          <w:ilvl w:val="1"/>
          <w:numId w:val="47"/>
        </w:numPr>
      </w:pPr>
      <w:r w:rsidRPr="0080050C">
        <w:t xml:space="preserve">Select only descriptive attributes which </w:t>
      </w:r>
      <w:r w:rsidR="00921C8C" w:rsidRPr="0080050C">
        <w:t>will be</w:t>
      </w:r>
      <w:r w:rsidRPr="0080050C">
        <w:t xml:space="preserve"> use</w:t>
      </w:r>
      <w:r w:rsidR="00921C8C" w:rsidRPr="0080050C">
        <w:t>d</w:t>
      </w:r>
      <w:r w:rsidRPr="0080050C">
        <w:t xml:space="preserve"> to slice and dice </w:t>
      </w:r>
      <w:r w:rsidR="00921C8C" w:rsidRPr="0080050C">
        <w:t>the</w:t>
      </w:r>
      <w:r w:rsidRPr="0080050C">
        <w:t xml:space="preserve"> data</w:t>
      </w:r>
      <w:r w:rsidR="00A6795F" w:rsidRPr="0080050C">
        <w:t>.</w:t>
      </w:r>
      <w:r w:rsidR="00653B22" w:rsidRPr="0080050C">
        <w:t xml:space="preserve"> </w:t>
      </w:r>
      <w:r w:rsidR="00921C8C" w:rsidRPr="0080050C">
        <w:t>D</w:t>
      </w:r>
      <w:r w:rsidR="002B1249" w:rsidRPr="0080050C">
        <w:t xml:space="preserve">o this </w:t>
      </w:r>
      <w:r w:rsidR="00D41050" w:rsidRPr="0080050C">
        <w:t xml:space="preserve">by navigating to </w:t>
      </w:r>
      <w:r w:rsidR="00973824" w:rsidRPr="0080050C">
        <w:t xml:space="preserve">the </w:t>
      </w:r>
      <w:r w:rsidR="009924A2" w:rsidRPr="0080050C">
        <w:t>m</w:t>
      </w:r>
      <w:r w:rsidR="00D41050" w:rsidRPr="0080050C">
        <w:t>anage columns</w:t>
      </w:r>
      <w:r w:rsidR="00973824" w:rsidRPr="0080050C">
        <w:t xml:space="preserve"> section</w:t>
      </w:r>
      <w:r w:rsidR="00D41050" w:rsidRPr="0080050C">
        <w:t xml:space="preserve"> </w:t>
      </w:r>
      <w:r w:rsidR="00921C8C" w:rsidRPr="0080050C">
        <w:t xml:space="preserve">and </w:t>
      </w:r>
      <w:r w:rsidR="00D41050" w:rsidRPr="0080050C">
        <w:t>remov</w:t>
      </w:r>
      <w:r w:rsidR="009924A2" w:rsidRPr="0080050C">
        <w:t>e columns</w:t>
      </w:r>
      <w:r w:rsidR="001242A5" w:rsidRPr="0080050C">
        <w:t xml:space="preserve"> as shown</w:t>
      </w:r>
      <w:r w:rsidR="00C431EB" w:rsidRPr="0080050C">
        <w:t xml:space="preserve"> in the first step</w:t>
      </w:r>
      <w:r w:rsidR="001242A5" w:rsidRPr="0080050C">
        <w:t>. Then</w:t>
      </w:r>
      <w:r w:rsidR="00921C8C" w:rsidRPr="0080050C">
        <w:t>,</w:t>
      </w:r>
      <w:r w:rsidR="005B3CDD" w:rsidRPr="0080050C">
        <w:t xml:space="preserve"> select the appropriate option</w:t>
      </w:r>
      <w:r w:rsidR="005C05AD" w:rsidRPr="0080050C">
        <w:t xml:space="preserve"> (</w:t>
      </w:r>
      <w:r w:rsidR="0023751D" w:rsidRPr="0080050C">
        <w:t>remove columns or remove other columns</w:t>
      </w:r>
      <w:r w:rsidR="005C05AD" w:rsidRPr="0080050C">
        <w:t>)</w:t>
      </w:r>
      <w:r w:rsidR="00093F74" w:rsidRPr="0080050C">
        <w:t>.</w:t>
      </w:r>
    </w:p>
    <w:p w14:paraId="63ABF262" w14:textId="667598FE" w:rsidR="00653B22" w:rsidRPr="0080050C" w:rsidRDefault="00653B22" w:rsidP="00653B22">
      <w:pPr>
        <w:ind w:left="1080"/>
      </w:pPr>
      <w:r w:rsidRPr="0080050C">
        <w:lastRenderedPageBreak/>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2">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17C143D7" w:rsidR="008316BA" w:rsidRPr="0080050C" w:rsidRDefault="00912EE0" w:rsidP="003C3E01">
      <w:pPr>
        <w:pStyle w:val="ListParagraph"/>
        <w:numPr>
          <w:ilvl w:val="1"/>
          <w:numId w:val="47"/>
        </w:numPr>
      </w:pPr>
      <w:r w:rsidRPr="0080050C">
        <w:t>R</w:t>
      </w:r>
      <w:r w:rsidR="0081328B" w:rsidRPr="0080050C">
        <w:t>emove duplicates</w:t>
      </w:r>
      <w:r w:rsidR="005722B6" w:rsidRPr="0080050C">
        <w:t xml:space="preserve"> to ensure that all records are unique. </w:t>
      </w:r>
      <w:r w:rsidR="00825154" w:rsidRPr="0080050C">
        <w:t>D</w:t>
      </w:r>
      <w:r w:rsidR="0022609C" w:rsidRPr="0080050C">
        <w:t xml:space="preserve">o so by selecting the remaining columns </w:t>
      </w:r>
      <w:r w:rsidR="00973824" w:rsidRPr="0080050C">
        <w:t xml:space="preserve">and </w:t>
      </w:r>
      <w:r w:rsidR="00C431EB" w:rsidRPr="0080050C">
        <w:t>n</w:t>
      </w:r>
      <w:r w:rsidR="00973824" w:rsidRPr="0080050C">
        <w:t xml:space="preserve">avigating to </w:t>
      </w:r>
      <w:r w:rsidR="00C431EB" w:rsidRPr="0080050C">
        <w:t xml:space="preserve">the </w:t>
      </w:r>
      <w:r w:rsidR="00973824" w:rsidRPr="0080050C">
        <w:t>reduce rows</w:t>
      </w:r>
      <w:r w:rsidR="0022609C" w:rsidRPr="0080050C">
        <w:t xml:space="preserve"> </w:t>
      </w:r>
      <w:r w:rsidR="00C431EB" w:rsidRPr="0080050C">
        <w:t>section and then remove</w:t>
      </w:r>
      <w:r w:rsidR="00390EA2" w:rsidRPr="0080050C">
        <w:t xml:space="preserve"> rows as shown in the second step.</w:t>
      </w:r>
      <w:r w:rsidR="007D12BF" w:rsidRPr="0080050C">
        <w:t xml:space="preserve"> </w:t>
      </w:r>
      <w:r w:rsidR="00026BCE" w:rsidRPr="0080050C">
        <w:t xml:space="preserve">It </w:t>
      </w:r>
      <w:r w:rsidR="004D3723" w:rsidRPr="0080050C">
        <w:t xml:space="preserve">should be </w:t>
      </w:r>
      <w:r w:rsidR="00695A8A" w:rsidRPr="0080050C">
        <w:t>possible</w:t>
      </w:r>
      <w:r w:rsidR="004D3723" w:rsidRPr="0080050C">
        <w:t xml:space="preserve"> to select remove duplicates from the drop</w:t>
      </w:r>
      <w:r w:rsidR="00F8205D" w:rsidRPr="0080050C">
        <w:t>-</w:t>
      </w:r>
      <w:r w:rsidR="004D3723" w:rsidRPr="0080050C">
        <w:t>down menu as shown below</w:t>
      </w:r>
      <w:r w:rsidR="00695A8A" w:rsidRPr="0080050C">
        <w:t>.</w:t>
      </w:r>
    </w:p>
    <w:p w14:paraId="043C436A" w14:textId="08372412" w:rsidR="00B872E0" w:rsidRPr="0080050C" w:rsidRDefault="004D3723" w:rsidP="004D3723">
      <w:pPr>
        <w:ind w:left="1080"/>
      </w:pPr>
      <w:r w:rsidRPr="0080050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3">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80050C" w:rsidRDefault="002B512C" w:rsidP="00B872E0">
      <w:pPr>
        <w:ind w:left="1080"/>
      </w:pPr>
      <w:r w:rsidRPr="0080050C">
        <w:t>Alternatively, select the table icon above row numbers and choose Remove Duplicates.</w:t>
      </w:r>
    </w:p>
    <w:p w14:paraId="1A401A99" w14:textId="1A23557C" w:rsidR="00A7728E" w:rsidRPr="0080050C" w:rsidRDefault="00070B58" w:rsidP="003C3E01">
      <w:pPr>
        <w:pStyle w:val="ListParagraph"/>
        <w:numPr>
          <w:ilvl w:val="1"/>
          <w:numId w:val="47"/>
        </w:numPr>
      </w:pPr>
      <w:r w:rsidRPr="0080050C">
        <w:t>Finally</w:t>
      </w:r>
      <w:r w:rsidR="00695A8A" w:rsidRPr="0080050C">
        <w:t xml:space="preserve">, </w:t>
      </w:r>
      <w:r w:rsidRPr="0080050C">
        <w:t>a</w:t>
      </w:r>
      <w:r w:rsidR="00A7728E" w:rsidRPr="0080050C">
        <w:t xml:space="preserve">dd </w:t>
      </w:r>
      <w:r w:rsidR="00DD2B31" w:rsidRPr="0080050C">
        <w:t xml:space="preserve">an </w:t>
      </w:r>
      <w:r w:rsidR="00424252" w:rsidRPr="0080050C">
        <w:t>index column starting from 1</w:t>
      </w:r>
      <w:r w:rsidR="00DD4F08" w:rsidRPr="0080050C">
        <w:t>. This will be the primary key that uniquely identifies each row.</w:t>
      </w:r>
      <w:r w:rsidR="00623E3F" w:rsidRPr="0080050C">
        <w:t xml:space="preserve"> This can be </w:t>
      </w:r>
      <w:r w:rsidR="00E10B27" w:rsidRPr="0080050C">
        <w:t>done by</w:t>
      </w:r>
      <w:r w:rsidR="00F01142" w:rsidRPr="0080050C">
        <w:t xml:space="preserve"> </w:t>
      </w:r>
      <w:r w:rsidR="009F3E52" w:rsidRPr="0080050C">
        <w:t>navigating to the Add Column menu</w:t>
      </w:r>
      <w:r w:rsidR="006F5BC8" w:rsidRPr="0080050C">
        <w:t xml:space="preserve">, </w:t>
      </w:r>
      <w:r w:rsidR="00C935EF" w:rsidRPr="0080050C">
        <w:t xml:space="preserve">selecting the </w:t>
      </w:r>
      <w:r w:rsidR="006F5BC8" w:rsidRPr="0080050C">
        <w:t xml:space="preserve">index column </w:t>
      </w:r>
      <w:r w:rsidR="007A5388" w:rsidRPr="0080050C">
        <w:t xml:space="preserve">option </w:t>
      </w:r>
      <w:r w:rsidR="00F018F7" w:rsidRPr="0080050C">
        <w:t>and</w:t>
      </w:r>
      <w:r w:rsidR="00A84513" w:rsidRPr="0080050C">
        <w:t xml:space="preserve"> choose</w:t>
      </w:r>
      <w:r w:rsidR="007A5388" w:rsidRPr="0080050C">
        <w:t xml:space="preserve"> “From 1</w:t>
      </w:r>
      <w:r w:rsidR="00A84513" w:rsidRPr="0080050C">
        <w:t>”</w:t>
      </w:r>
      <w:r w:rsidR="009F3F0C" w:rsidRPr="0080050C">
        <w:t>.</w:t>
      </w:r>
      <w:r w:rsidR="007532C8" w:rsidRPr="0080050C">
        <w:t xml:space="preserve"> </w:t>
      </w:r>
    </w:p>
    <w:p w14:paraId="190EE9BF" w14:textId="0F34ECA9" w:rsidR="00F01142" w:rsidRPr="0080050C" w:rsidRDefault="009F3E52" w:rsidP="00F01142">
      <w:pPr>
        <w:pStyle w:val="ListParagraph"/>
        <w:ind w:left="1440"/>
      </w:pPr>
      <w:r w:rsidRPr="0080050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4">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80050C" w:rsidRDefault="00A0641C" w:rsidP="00F01142">
      <w:pPr>
        <w:pStyle w:val="ListParagraph"/>
        <w:ind w:left="1440"/>
      </w:pPr>
    </w:p>
    <w:p w14:paraId="51DD3247" w14:textId="63350E47" w:rsidR="007532C8" w:rsidRPr="0080050C" w:rsidRDefault="007532C8" w:rsidP="00F01142">
      <w:pPr>
        <w:pStyle w:val="ListParagraph"/>
        <w:ind w:left="1440"/>
      </w:pPr>
      <w:r w:rsidRPr="0080050C">
        <w:t>Be sure to rename the index in th</w:t>
      </w:r>
      <w:r w:rsidR="005F3672" w:rsidRPr="0080050C">
        <w:t>is manner {EntityName}{PK}</w:t>
      </w:r>
      <w:r w:rsidR="005E5EDB" w:rsidRPr="0080050C">
        <w:t>.</w:t>
      </w:r>
    </w:p>
    <w:p w14:paraId="2FB8E7A6" w14:textId="77777777" w:rsidR="00A0641C" w:rsidRPr="0080050C" w:rsidRDefault="00A0641C" w:rsidP="00F01142">
      <w:pPr>
        <w:pStyle w:val="ListParagraph"/>
        <w:ind w:left="1440"/>
      </w:pPr>
    </w:p>
    <w:p w14:paraId="2B301784" w14:textId="6FE1580A" w:rsidR="003E6377" w:rsidRPr="0080050C" w:rsidRDefault="003E6377" w:rsidP="00F01142">
      <w:pPr>
        <w:pStyle w:val="ListParagraph"/>
        <w:ind w:left="1440"/>
      </w:pPr>
      <w:r w:rsidRPr="0080050C">
        <w:drawing>
          <wp:inline distT="0" distB="0" distL="0" distR="0" wp14:anchorId="32FB7C55" wp14:editId="1FE69798">
            <wp:extent cx="5107304" cy="608807"/>
            <wp:effectExtent l="0" t="0" r="0" b="127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5">
                      <a:extLst>
                        <a:ext uri="{28A0092B-C50C-407E-A947-70E740481C1C}">
                          <a14:useLocalDpi xmlns:a14="http://schemas.microsoft.com/office/drawing/2010/main" val="0"/>
                        </a:ext>
                      </a:extLst>
                    </a:blip>
                    <a:stretch>
                      <a:fillRect/>
                    </a:stretch>
                  </pic:blipFill>
                  <pic:spPr>
                    <a:xfrm>
                      <a:off x="0" y="0"/>
                      <a:ext cx="5107304" cy="608807"/>
                    </a:xfrm>
                    <a:prstGeom prst="rect">
                      <a:avLst/>
                    </a:prstGeom>
                  </pic:spPr>
                </pic:pic>
              </a:graphicData>
            </a:graphic>
          </wp:inline>
        </w:drawing>
      </w:r>
    </w:p>
    <w:p w14:paraId="77BFE815" w14:textId="77777777" w:rsidR="004E3FC1" w:rsidRPr="0080050C" w:rsidRDefault="004E3FC1">
      <w:pPr>
        <w:spacing w:after="200" w:line="276" w:lineRule="auto"/>
      </w:pPr>
      <w:r w:rsidRPr="0080050C">
        <w:br w:type="page"/>
      </w:r>
    </w:p>
    <w:p w14:paraId="1379320F" w14:textId="01A00758" w:rsidR="00223988" w:rsidRPr="0080050C" w:rsidRDefault="00223988" w:rsidP="00114A0F">
      <w:pPr>
        <w:pStyle w:val="Heading4"/>
      </w:pPr>
      <w:r w:rsidRPr="0080050C">
        <w:lastRenderedPageBreak/>
        <w:t xml:space="preserve">How to add </w:t>
      </w:r>
      <w:r w:rsidR="00FE6B63" w:rsidRPr="0080050C">
        <w:t xml:space="preserve">a </w:t>
      </w:r>
      <w:r w:rsidRPr="0080050C">
        <w:t xml:space="preserve">Fact </w:t>
      </w:r>
      <w:r w:rsidR="00A04543" w:rsidRPr="0080050C">
        <w:t>t</w:t>
      </w:r>
      <w:r w:rsidRPr="0080050C">
        <w:t xml:space="preserve">able from </w:t>
      </w:r>
      <w:r w:rsidR="00FE6B63" w:rsidRPr="0080050C">
        <w:t xml:space="preserve">a </w:t>
      </w:r>
      <w:r w:rsidRPr="0080050C">
        <w:t xml:space="preserve">Presentation </w:t>
      </w:r>
      <w:r w:rsidR="00A04543" w:rsidRPr="0080050C">
        <w:t>v</w:t>
      </w:r>
      <w:r w:rsidRPr="0080050C">
        <w:t>iew</w:t>
      </w:r>
    </w:p>
    <w:p w14:paraId="1A4D85EE" w14:textId="583A061E" w:rsidR="00E42033" w:rsidRPr="0080050C" w:rsidRDefault="005E5EDB" w:rsidP="003C3E01">
      <w:pPr>
        <w:pStyle w:val="ListParagraph"/>
        <w:numPr>
          <w:ilvl w:val="0"/>
          <w:numId w:val="48"/>
        </w:numPr>
      </w:pPr>
      <w:r w:rsidRPr="0080050C">
        <w:t>C</w:t>
      </w:r>
      <w:r w:rsidR="003E166F" w:rsidRPr="0080050C">
        <w:t>reate</w:t>
      </w:r>
      <w:r w:rsidR="00A75573" w:rsidRPr="0080050C">
        <w:t xml:space="preserve"> a</w:t>
      </w:r>
      <w:r w:rsidR="003E166F" w:rsidRPr="0080050C">
        <w:t xml:space="preserve"> reference tabl</w:t>
      </w:r>
      <w:r w:rsidR="00A75573" w:rsidRPr="0080050C">
        <w:t xml:space="preserve">e similar to the one created in step 1 of </w:t>
      </w:r>
      <w:r w:rsidR="002F5171" w:rsidRPr="0080050C">
        <w:t xml:space="preserve">the previous </w:t>
      </w:r>
      <w:r w:rsidR="00A75573" w:rsidRPr="0080050C">
        <w:t>section</w:t>
      </w:r>
      <w:r w:rsidR="00EF546F" w:rsidRPr="0080050C">
        <w:t xml:space="preserve"> and </w:t>
      </w:r>
      <w:r w:rsidR="00B7001B" w:rsidRPr="0080050C">
        <w:t>move</w:t>
      </w:r>
      <w:r w:rsidR="00EF546F" w:rsidRPr="0080050C">
        <w:t xml:space="preserve"> it under</w:t>
      </w:r>
      <w:r w:rsidR="001A4144" w:rsidRPr="0080050C">
        <w:t xml:space="preserve"> the</w:t>
      </w:r>
      <w:r w:rsidR="00EF546F" w:rsidRPr="0080050C">
        <w:t xml:space="preserve"> FACTS</w:t>
      </w:r>
      <w:r w:rsidR="001A4144" w:rsidRPr="0080050C">
        <w:t xml:space="preserve"> folder</w:t>
      </w:r>
      <w:r w:rsidR="00332DCC" w:rsidRPr="0080050C">
        <w:t xml:space="preserve">. </w:t>
      </w:r>
      <w:r w:rsidR="002F5171" w:rsidRPr="0080050C">
        <w:t>R</w:t>
      </w:r>
      <w:r w:rsidR="00E30077" w:rsidRPr="0080050C">
        <w:t>ename the table in this manner {Fact}{EntityName}.</w:t>
      </w:r>
    </w:p>
    <w:p w14:paraId="17A1CA35" w14:textId="038F809E" w:rsidR="004A2B5A" w:rsidRPr="0080050C" w:rsidRDefault="00AD7EC4" w:rsidP="003C3E01">
      <w:pPr>
        <w:pStyle w:val="ListParagraph"/>
        <w:numPr>
          <w:ilvl w:val="0"/>
          <w:numId w:val="48"/>
        </w:numPr>
      </w:pPr>
      <w:r w:rsidRPr="0080050C">
        <w:t>R</w:t>
      </w:r>
      <w:r w:rsidR="00A75DB2" w:rsidRPr="0080050C">
        <w:t xml:space="preserve">emove </w:t>
      </w:r>
      <w:r w:rsidR="00C05346" w:rsidRPr="0080050C">
        <w:t xml:space="preserve">the relevant </w:t>
      </w:r>
      <w:r w:rsidR="00F860E6" w:rsidRPr="0080050C">
        <w:t>attributes</w:t>
      </w:r>
      <w:r w:rsidR="006D0ABA" w:rsidRPr="0080050C">
        <w:t>, s</w:t>
      </w:r>
      <w:r w:rsidR="00780AA0" w:rsidRPr="0080050C">
        <w:t xml:space="preserve">imilar to </w:t>
      </w:r>
      <w:r w:rsidR="000B0131" w:rsidRPr="0080050C">
        <w:t xml:space="preserve">step 2a of </w:t>
      </w:r>
      <w:r w:rsidRPr="0080050C">
        <w:t xml:space="preserve">the previous </w:t>
      </w:r>
      <w:r w:rsidR="000B0131" w:rsidRPr="0080050C">
        <w:t xml:space="preserve">section, only this time </w:t>
      </w:r>
      <w:r w:rsidRPr="0080050C">
        <w:t xml:space="preserve">the </w:t>
      </w:r>
      <w:r w:rsidR="007F7B55" w:rsidRPr="0080050C">
        <w:t>main focus</w:t>
      </w:r>
      <w:r w:rsidR="008A0216" w:rsidRPr="0080050C">
        <w:t xml:space="preserve"> should be</w:t>
      </w:r>
      <w:r w:rsidR="00607EEB" w:rsidRPr="0080050C">
        <w:t xml:space="preserve"> </w:t>
      </w:r>
      <w:r w:rsidR="007F7B55" w:rsidRPr="0080050C">
        <w:t>on</w:t>
      </w:r>
      <w:r w:rsidR="001F6C96" w:rsidRPr="0080050C">
        <w:t xml:space="preserve"> inclu</w:t>
      </w:r>
      <w:r w:rsidR="008E7668" w:rsidRPr="0080050C">
        <w:t xml:space="preserve">ding </w:t>
      </w:r>
      <w:r w:rsidR="006D0ABA" w:rsidRPr="0080050C">
        <w:t>addi</w:t>
      </w:r>
      <w:r w:rsidR="00067DF1" w:rsidRPr="0080050C">
        <w:t xml:space="preserve">tive </w:t>
      </w:r>
      <w:r w:rsidR="006D0ABA" w:rsidRPr="0080050C">
        <w:t xml:space="preserve">data. </w:t>
      </w:r>
      <w:r w:rsidR="00C05346" w:rsidRPr="0080050C">
        <w:t xml:space="preserve">Keep </w:t>
      </w:r>
      <w:r w:rsidR="00814895" w:rsidRPr="0080050C">
        <w:t xml:space="preserve">the </w:t>
      </w:r>
      <w:r w:rsidR="00C05346" w:rsidRPr="0080050C">
        <w:t>pre-existing surrogate ke</w:t>
      </w:r>
      <w:r w:rsidR="009E7CE3" w:rsidRPr="0080050C">
        <w:t>y</w:t>
      </w:r>
      <w:r w:rsidR="00814895" w:rsidRPr="0080050C">
        <w:t>s</w:t>
      </w:r>
      <w:r w:rsidR="008A0216" w:rsidRPr="0080050C">
        <w:t xml:space="preserve"> which we</w:t>
      </w:r>
      <w:r w:rsidR="000D34D8" w:rsidRPr="0080050C">
        <w:t>re</w:t>
      </w:r>
      <w:r w:rsidR="008A0216" w:rsidRPr="0080050C">
        <w:t xml:space="preserve"> </w:t>
      </w:r>
      <w:r w:rsidR="009E7CE3" w:rsidRPr="0080050C">
        <w:t>generated in Synapse Analytics</w:t>
      </w:r>
      <w:r w:rsidR="00594A8F" w:rsidRPr="0080050C">
        <w:t xml:space="preserve"> as this will ensure th</w:t>
      </w:r>
      <w:r w:rsidRPr="0080050C">
        <w:t>e</w:t>
      </w:r>
      <w:r w:rsidR="00594A8F" w:rsidRPr="0080050C">
        <w:t xml:space="preserve"> records are </w:t>
      </w:r>
      <w:r w:rsidR="00826606" w:rsidRPr="0080050C">
        <w:t>unique</w:t>
      </w:r>
      <w:r w:rsidR="006321A8" w:rsidRPr="0080050C">
        <w:t>.</w:t>
      </w:r>
      <w:r w:rsidR="00C63E4B" w:rsidRPr="0080050C">
        <w:t xml:space="preserve"> </w:t>
      </w:r>
      <w:r w:rsidR="00F94B36" w:rsidRPr="0080050C">
        <w:t xml:space="preserve">In addition, </w:t>
      </w:r>
      <w:r w:rsidR="000D34D8" w:rsidRPr="0080050C">
        <w:t xml:space="preserve">keep </w:t>
      </w:r>
      <w:r w:rsidR="00A73C6C" w:rsidRPr="0080050C">
        <w:t xml:space="preserve">the </w:t>
      </w:r>
      <w:r w:rsidR="000D34D8" w:rsidRPr="0080050C">
        <w:t>business keys as</w:t>
      </w:r>
      <w:r w:rsidR="00F94B36" w:rsidRPr="0080050C">
        <w:t xml:space="preserve"> </w:t>
      </w:r>
      <w:r w:rsidR="0006507D" w:rsidRPr="0080050C">
        <w:t xml:space="preserve">it </w:t>
      </w:r>
      <w:r w:rsidR="00F94B36" w:rsidRPr="0080050C">
        <w:t>will provide the necessary reference to</w:t>
      </w:r>
      <w:r w:rsidR="00C36871" w:rsidRPr="0080050C">
        <w:t xml:space="preserve"> join</w:t>
      </w:r>
      <w:r w:rsidR="00F94B36" w:rsidRPr="0080050C">
        <w:t xml:space="preserve"> the temp table</w:t>
      </w:r>
      <w:r w:rsidR="001743EB" w:rsidRPr="0080050C">
        <w:t>.</w:t>
      </w:r>
    </w:p>
    <w:p w14:paraId="5E802442" w14:textId="4CB9F94E" w:rsidR="006F1F90" w:rsidRPr="0080050C" w:rsidRDefault="00A00C60" w:rsidP="006F1F90">
      <w:r w:rsidRPr="0080050C">
        <w:t>The next section cover</w:t>
      </w:r>
      <w:r w:rsidR="005E7B09" w:rsidRPr="0080050C">
        <w:t xml:space="preserve">s </w:t>
      </w:r>
      <w:r w:rsidR="00471868" w:rsidRPr="0080050C">
        <w:t xml:space="preserve">how </w:t>
      </w:r>
      <w:r w:rsidR="0024273D" w:rsidRPr="0080050C">
        <w:t>to</w:t>
      </w:r>
      <w:r w:rsidR="00471868" w:rsidRPr="0080050C">
        <w:t xml:space="preserve"> relate fact and dimension table</w:t>
      </w:r>
      <w:r w:rsidR="0024273D" w:rsidRPr="0080050C">
        <w:t>s</w:t>
      </w:r>
      <w:r w:rsidR="00471868" w:rsidRPr="0080050C">
        <w:t xml:space="preserve"> together</w:t>
      </w:r>
      <w:r w:rsidR="0024273D" w:rsidRPr="0080050C">
        <w:t xml:space="preserve"> to create a star schema</w:t>
      </w:r>
      <w:r w:rsidR="0081118D" w:rsidRPr="0080050C">
        <w:t>.</w:t>
      </w:r>
    </w:p>
    <w:p w14:paraId="583849BF" w14:textId="77777777" w:rsidR="0081118D" w:rsidRPr="0080050C" w:rsidRDefault="0081118D" w:rsidP="00C63E4B"/>
    <w:p w14:paraId="2B821B5A" w14:textId="6E728F52" w:rsidR="00223988" w:rsidRPr="0080050C" w:rsidRDefault="00223988" w:rsidP="00114A0F">
      <w:pPr>
        <w:pStyle w:val="Heading4"/>
      </w:pPr>
      <w:r w:rsidRPr="0080050C">
        <w:t xml:space="preserve">How to create a relationship between </w:t>
      </w:r>
      <w:r w:rsidR="009739AC" w:rsidRPr="0080050C">
        <w:t xml:space="preserve">a </w:t>
      </w:r>
      <w:r w:rsidRPr="0080050C">
        <w:t xml:space="preserve">Fact and </w:t>
      </w:r>
      <w:r w:rsidR="009739AC" w:rsidRPr="0080050C">
        <w:t xml:space="preserve">a </w:t>
      </w:r>
      <w:r w:rsidRPr="0080050C">
        <w:t xml:space="preserve">Dimension </w:t>
      </w:r>
      <w:r w:rsidR="00A04543" w:rsidRPr="0080050C">
        <w:t>t</w:t>
      </w:r>
      <w:r w:rsidRPr="0080050C">
        <w:t>able</w:t>
      </w:r>
    </w:p>
    <w:p w14:paraId="41113527" w14:textId="43539355" w:rsidR="007F4101" w:rsidRPr="0080050C" w:rsidRDefault="003B2C57" w:rsidP="007F4101">
      <w:r w:rsidRPr="0080050C">
        <w:t>The pattern used to</w:t>
      </w:r>
      <w:r w:rsidR="00610853" w:rsidRPr="0080050C">
        <w:t xml:space="preserve"> </w:t>
      </w:r>
      <w:r w:rsidR="008C5ED2" w:rsidRPr="0080050C">
        <w:t>cr</w:t>
      </w:r>
      <w:r w:rsidR="00BB4098" w:rsidRPr="0080050C">
        <w:t xml:space="preserve">eate this relationship relies on </w:t>
      </w:r>
      <w:r w:rsidR="00E35727" w:rsidRPr="0080050C">
        <w:t xml:space="preserve">a temp table that </w:t>
      </w:r>
      <w:r w:rsidR="009E7D1E" w:rsidRPr="0080050C">
        <w:t>c</w:t>
      </w:r>
      <w:r w:rsidR="00E35727" w:rsidRPr="0080050C">
        <w:t>ontain</w:t>
      </w:r>
      <w:r w:rsidR="009E7D1E" w:rsidRPr="0080050C">
        <w:t>s</w:t>
      </w:r>
      <w:r w:rsidR="007634FF" w:rsidRPr="0080050C">
        <w:t xml:space="preserve"> </w:t>
      </w:r>
      <w:r w:rsidR="009739AC" w:rsidRPr="0080050C">
        <w:t xml:space="preserve">the </w:t>
      </w:r>
      <w:r w:rsidR="00C63821" w:rsidRPr="0080050C">
        <w:t>l</w:t>
      </w:r>
      <w:r w:rsidR="007634FF" w:rsidRPr="0080050C">
        <w:t xml:space="preserve">ookup values </w:t>
      </w:r>
      <w:r w:rsidR="006659BC" w:rsidRPr="0080050C">
        <w:t>used to join</w:t>
      </w:r>
      <w:r w:rsidR="007702D8" w:rsidRPr="0080050C">
        <w:t xml:space="preserve"> </w:t>
      </w:r>
      <w:r w:rsidR="00E73224" w:rsidRPr="0080050C">
        <w:t xml:space="preserve">back to the </w:t>
      </w:r>
      <w:r w:rsidR="00C63821" w:rsidRPr="0080050C">
        <w:t>d</w:t>
      </w:r>
      <w:r w:rsidR="00E73224" w:rsidRPr="0080050C">
        <w:t>imension table.</w:t>
      </w:r>
      <w:r w:rsidR="00F643C0" w:rsidRPr="0080050C">
        <w:t xml:space="preserve"> </w:t>
      </w:r>
    </w:p>
    <w:p w14:paraId="3119B350" w14:textId="798CDD34" w:rsidR="00F643C0" w:rsidRPr="0080050C" w:rsidRDefault="003F303B" w:rsidP="007F4101">
      <w:r w:rsidRPr="0080050C">
        <w:drawing>
          <wp:inline distT="0" distB="0" distL="0" distR="0" wp14:anchorId="2C0F185E" wp14:editId="3E8BB3CD">
            <wp:extent cx="3416579" cy="1249788"/>
            <wp:effectExtent l="0" t="0" r="0"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16">
                      <a:extLst>
                        <a:ext uri="{28A0092B-C50C-407E-A947-70E740481C1C}">
                          <a14:useLocalDpi xmlns:a14="http://schemas.microsoft.com/office/drawing/2010/main" val="0"/>
                        </a:ext>
                      </a:extLst>
                    </a:blip>
                    <a:stretch>
                      <a:fillRect/>
                    </a:stretch>
                  </pic:blipFill>
                  <pic:spPr>
                    <a:xfrm>
                      <a:off x="0" y="0"/>
                      <a:ext cx="3416579" cy="1249788"/>
                    </a:xfrm>
                    <a:prstGeom prst="rect">
                      <a:avLst/>
                    </a:prstGeom>
                  </pic:spPr>
                </pic:pic>
              </a:graphicData>
            </a:graphic>
          </wp:inline>
        </w:drawing>
      </w:r>
    </w:p>
    <w:p w14:paraId="689DF994" w14:textId="2E644C8C" w:rsidR="00A0641C" w:rsidRPr="0080050C" w:rsidRDefault="009E7D1E" w:rsidP="003C3E01">
      <w:pPr>
        <w:pStyle w:val="ListParagraph"/>
        <w:numPr>
          <w:ilvl w:val="0"/>
          <w:numId w:val="49"/>
        </w:numPr>
      </w:pPr>
      <w:r w:rsidRPr="0080050C">
        <w:t>T</w:t>
      </w:r>
      <w:r w:rsidR="00EE67E6" w:rsidRPr="0080050C">
        <w:t xml:space="preserve">o </w:t>
      </w:r>
      <w:r w:rsidR="00BD6D5B" w:rsidRPr="0080050C">
        <w:t>carry out ste</w:t>
      </w:r>
      <w:r w:rsidR="00597A11" w:rsidRPr="0080050C">
        <w:t>p 1</w:t>
      </w:r>
      <w:r w:rsidR="005F63FA" w:rsidRPr="0080050C">
        <w:t>, create a temp table.</w:t>
      </w:r>
      <w:r w:rsidR="00314F84" w:rsidRPr="0080050C">
        <w:t xml:space="preserve"> </w:t>
      </w:r>
      <w:r w:rsidR="00495827" w:rsidRPr="0080050C">
        <w:t xml:space="preserve">For that, </w:t>
      </w:r>
      <w:r w:rsidR="00314F84" w:rsidRPr="0080050C">
        <w:t xml:space="preserve">create </w:t>
      </w:r>
      <w:r w:rsidR="00F702C0" w:rsidRPr="0080050C">
        <w:t xml:space="preserve">a </w:t>
      </w:r>
      <w:r w:rsidR="00314F84" w:rsidRPr="0080050C">
        <w:t xml:space="preserve">reference table similar to the one created in step 1 of </w:t>
      </w:r>
      <w:r w:rsidR="000A4166" w:rsidRPr="0080050C">
        <w:t>the previous section</w:t>
      </w:r>
      <w:r w:rsidR="00314F84" w:rsidRPr="0080050C">
        <w:t xml:space="preserve"> and move it under the </w:t>
      </w:r>
      <w:r w:rsidR="006F1157" w:rsidRPr="0080050C">
        <w:t>TEMPTABLE</w:t>
      </w:r>
      <w:r w:rsidR="00314F84" w:rsidRPr="0080050C">
        <w:t xml:space="preserve"> folder.</w:t>
      </w:r>
      <w:r w:rsidR="006F1157" w:rsidRPr="0080050C">
        <w:t xml:space="preserve"> </w:t>
      </w:r>
      <w:r w:rsidR="000A4166" w:rsidRPr="0080050C">
        <w:t>R</w:t>
      </w:r>
      <w:r w:rsidR="006F1157" w:rsidRPr="0080050C">
        <w:t>ename the table in this manner {T</w:t>
      </w:r>
      <w:r w:rsidR="005810DF" w:rsidRPr="0080050C">
        <w:t>emp</w:t>
      </w:r>
      <w:r w:rsidR="006F1157" w:rsidRPr="0080050C">
        <w:t>}{EntityName}</w:t>
      </w:r>
      <w:r w:rsidR="008175D4" w:rsidRPr="0080050C">
        <w:t xml:space="preserve">. </w:t>
      </w:r>
    </w:p>
    <w:p w14:paraId="4AE761E9" w14:textId="19F86BED" w:rsidR="000204FC" w:rsidRPr="0080050C" w:rsidRDefault="008175D4" w:rsidP="000204FC">
      <w:pPr>
        <w:pStyle w:val="ListParagraph"/>
      </w:pPr>
      <w:r w:rsidRPr="0080050C">
        <w:t xml:space="preserve">Make sure the temp table contains all the </w:t>
      </w:r>
      <w:r w:rsidR="00E83BA5" w:rsidRPr="0080050C">
        <w:t>columns in the</w:t>
      </w:r>
      <w:r w:rsidR="00E051FA" w:rsidRPr="0080050C">
        <w:t xml:space="preserve"> Dimension table</w:t>
      </w:r>
      <w:r w:rsidR="00932374" w:rsidRPr="0080050C">
        <w:t xml:space="preserve"> as it will need </w:t>
      </w:r>
      <w:r w:rsidR="00E83ABE" w:rsidRPr="0080050C">
        <w:t xml:space="preserve">to be mapped back at a </w:t>
      </w:r>
      <w:r w:rsidR="00F71C21" w:rsidRPr="0080050C">
        <w:t>later stage. In addit</w:t>
      </w:r>
      <w:r w:rsidR="00FA0E50" w:rsidRPr="0080050C">
        <w:t>ion, retain the</w:t>
      </w:r>
      <w:r w:rsidR="00790AEE" w:rsidRPr="0080050C">
        <w:t xml:space="preserve"> rel</w:t>
      </w:r>
      <w:r w:rsidR="00BD1D46" w:rsidRPr="0080050C">
        <w:t>evant business key</w:t>
      </w:r>
      <w:r w:rsidR="00780D95" w:rsidRPr="0080050C">
        <w:t xml:space="preserve">, so that </w:t>
      </w:r>
      <w:r w:rsidR="00881190" w:rsidRPr="0080050C">
        <w:t xml:space="preserve">a </w:t>
      </w:r>
      <w:r w:rsidR="000028FC" w:rsidRPr="0080050C">
        <w:t>l</w:t>
      </w:r>
      <w:r w:rsidR="00345F32" w:rsidRPr="0080050C">
        <w:t xml:space="preserve">eft </w:t>
      </w:r>
      <w:r w:rsidR="000028FC" w:rsidRPr="0080050C">
        <w:t>j</w:t>
      </w:r>
      <w:r w:rsidR="00345F32" w:rsidRPr="0080050C">
        <w:t xml:space="preserve">oin </w:t>
      </w:r>
      <w:r w:rsidR="00492906" w:rsidRPr="0080050C">
        <w:t xml:space="preserve">from the </w:t>
      </w:r>
      <w:r w:rsidR="00345F32" w:rsidRPr="0080050C">
        <w:t>temp table to the fact table</w:t>
      </w:r>
      <w:r w:rsidR="00492906" w:rsidRPr="0080050C">
        <w:t xml:space="preserve"> can be applied.</w:t>
      </w:r>
    </w:p>
    <w:p w14:paraId="63DCCB84" w14:textId="77777777" w:rsidR="0041325F" w:rsidRPr="0080050C" w:rsidRDefault="0041325F" w:rsidP="000204FC">
      <w:pPr>
        <w:pStyle w:val="ListParagraph"/>
      </w:pPr>
    </w:p>
    <w:p w14:paraId="3F0B797C" w14:textId="5EDBD3CB" w:rsidR="000204FC" w:rsidRPr="0080050C" w:rsidRDefault="000204FC" w:rsidP="003C3E01">
      <w:pPr>
        <w:pStyle w:val="ListParagraph"/>
        <w:numPr>
          <w:ilvl w:val="0"/>
          <w:numId w:val="49"/>
        </w:numPr>
      </w:pPr>
      <w:r w:rsidRPr="0080050C">
        <w:t xml:space="preserve">Once </w:t>
      </w:r>
      <w:r w:rsidR="0078488A" w:rsidRPr="0080050C">
        <w:t xml:space="preserve">the </w:t>
      </w:r>
      <w:r w:rsidR="001534D7" w:rsidRPr="0080050C">
        <w:t>temp table is ready, merge it into</w:t>
      </w:r>
      <w:r w:rsidR="00216EF0" w:rsidRPr="0080050C">
        <w:t xml:space="preserve"> the fact table</w:t>
      </w:r>
      <w:r w:rsidR="000028FC" w:rsidRPr="0080050C">
        <w:t xml:space="preserve"> by </w:t>
      </w:r>
      <w:r w:rsidR="00EB65FD" w:rsidRPr="0080050C">
        <w:t xml:space="preserve">performing a </w:t>
      </w:r>
      <w:r w:rsidR="000028FC" w:rsidRPr="0080050C">
        <w:t>l</w:t>
      </w:r>
      <w:r w:rsidR="00EB65FD" w:rsidRPr="0080050C">
        <w:t xml:space="preserve">eft </w:t>
      </w:r>
      <w:r w:rsidR="000028FC" w:rsidRPr="0080050C">
        <w:t>j</w:t>
      </w:r>
      <w:r w:rsidR="00EB65FD" w:rsidRPr="0080050C">
        <w:t>oin.</w:t>
      </w:r>
      <w:r w:rsidR="00443916" w:rsidRPr="0080050C">
        <w:t xml:space="preserve"> With the fact table selected, navigate to the</w:t>
      </w:r>
      <w:r w:rsidR="00A365C5" w:rsidRPr="0080050C">
        <w:t xml:space="preserve"> home tab, and </w:t>
      </w:r>
      <w:r w:rsidR="003B221B" w:rsidRPr="0080050C">
        <w:t>go</w:t>
      </w:r>
      <w:r w:rsidR="00B05A55" w:rsidRPr="0080050C">
        <w:t xml:space="preserve"> </w:t>
      </w:r>
      <w:r w:rsidR="003B221B" w:rsidRPr="0080050C">
        <w:t>to the combine section. Select Merge queries</w:t>
      </w:r>
      <w:r w:rsidR="000A61A9" w:rsidRPr="0080050C">
        <w:t>,</w:t>
      </w:r>
      <w:r w:rsidR="00FA1264" w:rsidRPr="0080050C">
        <w:t xml:space="preserve"> and select the first option</w:t>
      </w:r>
      <w:r w:rsidR="009F5749" w:rsidRPr="0080050C">
        <w:t xml:space="preserve">, </w:t>
      </w:r>
      <w:r w:rsidR="00972318" w:rsidRPr="0080050C">
        <w:t>merge queries.</w:t>
      </w:r>
    </w:p>
    <w:p w14:paraId="3DBF04EB" w14:textId="02F70EB1" w:rsidR="00972318" w:rsidRPr="0080050C" w:rsidRDefault="00443916" w:rsidP="00972318">
      <w:pPr>
        <w:pStyle w:val="ListParagraph"/>
      </w:pPr>
      <w:r w:rsidRPr="0080050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17">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79B9850" w:rsidR="00972318" w:rsidRPr="0080050C" w:rsidRDefault="00F14BFC" w:rsidP="00972318">
      <w:pPr>
        <w:pStyle w:val="ListParagraph"/>
      </w:pPr>
      <w:r w:rsidRPr="0080050C">
        <w:t>It is required to</w:t>
      </w:r>
      <w:r w:rsidR="00F8016D" w:rsidRPr="0080050C">
        <w:t xml:space="preserve"> merge the </w:t>
      </w:r>
      <w:r w:rsidR="003358EE" w:rsidRPr="0080050C">
        <w:t>fact table to the temp table based on the business key</w:t>
      </w:r>
      <w:r w:rsidR="002B401F" w:rsidRPr="0080050C">
        <w:t>.</w:t>
      </w:r>
      <w:r w:rsidR="00CE28B3" w:rsidRPr="0080050C">
        <w:t xml:space="preserve"> </w:t>
      </w:r>
      <w:r w:rsidR="00D46CFD" w:rsidRPr="0080050C">
        <w:t>The Join Kind use</w:t>
      </w:r>
      <w:r w:rsidR="00B81519" w:rsidRPr="0080050C">
        <w:t>d</w:t>
      </w:r>
      <w:r w:rsidR="00D46CFD" w:rsidRPr="0080050C">
        <w:t xml:space="preserve"> is</w:t>
      </w:r>
      <w:r w:rsidR="00D42473" w:rsidRPr="0080050C">
        <w:t xml:space="preserve"> Left Outer</w:t>
      </w:r>
      <w:r w:rsidR="00C73EA0" w:rsidRPr="0080050C">
        <w:t>.</w:t>
      </w:r>
    </w:p>
    <w:p w14:paraId="25CF01F2" w14:textId="16BBA030" w:rsidR="00AF725A" w:rsidRPr="0080050C" w:rsidRDefault="00AF725A" w:rsidP="00972318">
      <w:pPr>
        <w:ind w:firstLine="720"/>
      </w:pPr>
      <w:r w:rsidRPr="0080050C">
        <w:lastRenderedPageBreak/>
        <w:drawing>
          <wp:inline distT="0" distB="0" distL="0" distR="0" wp14:anchorId="36FD165F" wp14:editId="282642CF">
            <wp:extent cx="2368514" cy="3604260"/>
            <wp:effectExtent l="0" t="0" r="0" b="0"/>
            <wp:docPr id="40525948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18">
                      <a:extLst>
                        <a:ext uri="{28A0092B-C50C-407E-A947-70E740481C1C}">
                          <a14:useLocalDpi xmlns:a14="http://schemas.microsoft.com/office/drawing/2010/main" val="0"/>
                        </a:ext>
                      </a:extLst>
                    </a:blip>
                    <a:stretch>
                      <a:fillRect/>
                    </a:stretch>
                  </pic:blipFill>
                  <pic:spPr>
                    <a:xfrm>
                      <a:off x="0" y="0"/>
                      <a:ext cx="2368514" cy="3604260"/>
                    </a:xfrm>
                    <a:prstGeom prst="rect">
                      <a:avLst/>
                    </a:prstGeom>
                  </pic:spPr>
                </pic:pic>
              </a:graphicData>
            </a:graphic>
          </wp:inline>
        </w:drawing>
      </w:r>
    </w:p>
    <w:p w14:paraId="527D7214" w14:textId="2684AF5D" w:rsidR="007A4FD8" w:rsidRPr="0080050C" w:rsidRDefault="007A4FD8" w:rsidP="000F3FD0">
      <w:pPr>
        <w:ind w:left="720"/>
      </w:pPr>
      <w:r w:rsidRPr="0080050C">
        <w:t>Once join</w:t>
      </w:r>
      <w:r w:rsidR="00682B0F" w:rsidRPr="0080050C">
        <w:t>ed</w:t>
      </w:r>
      <w:r w:rsidR="001F53E7" w:rsidRPr="0080050C">
        <w:t>,</w:t>
      </w:r>
      <w:r w:rsidR="00DB220B" w:rsidRPr="0080050C">
        <w:t xml:space="preserve"> </w:t>
      </w:r>
      <w:r w:rsidR="00151DDE" w:rsidRPr="0080050C">
        <w:t>expand the temp table</w:t>
      </w:r>
      <w:r w:rsidR="00B81519" w:rsidRPr="0080050C">
        <w:t>.</w:t>
      </w:r>
    </w:p>
    <w:p w14:paraId="6DAAFDB0" w14:textId="2A187959" w:rsidR="000F3FD0" w:rsidRPr="0080050C" w:rsidRDefault="000F3FD0" w:rsidP="000F3FD0">
      <w:pPr>
        <w:ind w:left="720"/>
      </w:pPr>
      <w:r w:rsidRPr="0080050C">
        <w:drawing>
          <wp:inline distT="0" distB="0" distL="0" distR="0" wp14:anchorId="07F41CA2" wp14:editId="1662602B">
            <wp:extent cx="1562235" cy="652873"/>
            <wp:effectExtent l="0" t="0" r="0" b="0"/>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19">
                      <a:extLst>
                        <a:ext uri="{28A0092B-C50C-407E-A947-70E740481C1C}">
                          <a14:useLocalDpi xmlns:a14="http://schemas.microsoft.com/office/drawing/2010/main" val="0"/>
                        </a:ext>
                      </a:extLst>
                    </a:blip>
                    <a:stretch>
                      <a:fillRect/>
                    </a:stretch>
                  </pic:blipFill>
                  <pic:spPr>
                    <a:xfrm>
                      <a:off x="0" y="0"/>
                      <a:ext cx="1562235" cy="652873"/>
                    </a:xfrm>
                    <a:prstGeom prst="rect">
                      <a:avLst/>
                    </a:prstGeom>
                  </pic:spPr>
                </pic:pic>
              </a:graphicData>
            </a:graphic>
          </wp:inline>
        </w:drawing>
      </w:r>
    </w:p>
    <w:p w14:paraId="6C90D64F" w14:textId="77777777" w:rsidR="00324F09" w:rsidRPr="0080050C" w:rsidRDefault="00324F09" w:rsidP="000F3FD0">
      <w:pPr>
        <w:ind w:left="720"/>
      </w:pPr>
    </w:p>
    <w:p w14:paraId="06E1E35E" w14:textId="3459E7FA" w:rsidR="00AD779F" w:rsidRPr="0080050C" w:rsidRDefault="00B81519" w:rsidP="000F3FD0">
      <w:pPr>
        <w:ind w:left="720"/>
      </w:pPr>
      <w:r w:rsidRPr="0080050C">
        <w:t>S</w:t>
      </w:r>
      <w:r w:rsidR="00732CA7" w:rsidRPr="0080050C">
        <w:t xml:space="preserve">elect all the </w:t>
      </w:r>
      <w:r w:rsidR="00723E09" w:rsidRPr="0080050C">
        <w:t xml:space="preserve">columns that </w:t>
      </w:r>
      <w:r w:rsidRPr="0080050C">
        <w:t xml:space="preserve">will be </w:t>
      </w:r>
      <w:r w:rsidR="00EB6CE6" w:rsidRPr="0080050C">
        <w:t>use</w:t>
      </w:r>
      <w:r w:rsidRPr="0080050C">
        <w:t>d</w:t>
      </w:r>
      <w:r w:rsidR="00EB6CE6" w:rsidRPr="0080050C">
        <w:t xml:space="preserve"> to link back to the Dimension table. </w:t>
      </w:r>
    </w:p>
    <w:p w14:paraId="555E762D" w14:textId="7E6E02EC" w:rsidR="00286204" w:rsidRPr="0080050C" w:rsidRDefault="00AD779F" w:rsidP="00D83DF3">
      <w:pPr>
        <w:ind w:left="720"/>
      </w:pPr>
      <w:r>
        <w:drawing>
          <wp:inline distT="0" distB="0" distL="0" distR="0" wp14:anchorId="6ED4167F" wp14:editId="388C57B3">
            <wp:extent cx="1611393" cy="3053166"/>
            <wp:effectExtent l="0" t="0" r="8255" b="0"/>
            <wp:docPr id="3321859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0">
                      <a:extLst>
                        <a:ext uri="{28A0092B-C50C-407E-A947-70E740481C1C}">
                          <a14:useLocalDpi xmlns:a14="http://schemas.microsoft.com/office/drawing/2010/main" val="0"/>
                        </a:ext>
                      </a:extLst>
                    </a:blip>
                    <a:stretch>
                      <a:fillRect/>
                    </a:stretch>
                  </pic:blipFill>
                  <pic:spPr>
                    <a:xfrm>
                      <a:off x="0" y="0"/>
                      <a:ext cx="1611393" cy="3053166"/>
                    </a:xfrm>
                    <a:prstGeom prst="rect">
                      <a:avLst/>
                    </a:prstGeom>
                  </pic:spPr>
                </pic:pic>
              </a:graphicData>
            </a:graphic>
          </wp:inline>
        </w:drawing>
      </w:r>
    </w:p>
    <w:p w14:paraId="245B9913" w14:textId="615A9C1D" w:rsidR="00D83DF3" w:rsidRPr="0080050C" w:rsidRDefault="00B81519" w:rsidP="003C3E01">
      <w:pPr>
        <w:pStyle w:val="ListParagraph"/>
        <w:numPr>
          <w:ilvl w:val="0"/>
          <w:numId w:val="49"/>
        </w:numPr>
      </w:pPr>
      <w:r w:rsidRPr="0080050C">
        <w:lastRenderedPageBreak/>
        <w:t>P</w:t>
      </w:r>
      <w:r w:rsidR="00593448" w:rsidRPr="0080050C">
        <w:t>erform another merge, this time to the Dimension table.</w:t>
      </w:r>
      <w:r w:rsidR="0007699C" w:rsidRPr="0080050C">
        <w:t xml:space="preserve"> The merge is based on </w:t>
      </w:r>
      <w:r w:rsidR="009611E0" w:rsidRPr="0080050C">
        <w:t xml:space="preserve">the Lookup columns obtained from the temp table. The objective </w:t>
      </w:r>
      <w:r w:rsidR="008D40AE" w:rsidRPr="0080050C">
        <w:t xml:space="preserve">here </w:t>
      </w:r>
      <w:r w:rsidR="009611E0" w:rsidRPr="0080050C">
        <w:t>is to o</w:t>
      </w:r>
      <w:r w:rsidR="008D40AE" w:rsidRPr="0080050C">
        <w:t xml:space="preserve">btain the </w:t>
      </w:r>
      <w:r w:rsidR="00FC223D" w:rsidRPr="0080050C">
        <w:t>primary key created in</w:t>
      </w:r>
      <w:r w:rsidR="002441EE" w:rsidRPr="0080050C">
        <w:t xml:space="preserve"> step 2c of </w:t>
      </w:r>
      <w:r w:rsidR="00247C2B" w:rsidRPr="0080050C">
        <w:t xml:space="preserve">the previous </w:t>
      </w:r>
      <w:r w:rsidR="002441EE" w:rsidRPr="0080050C">
        <w:t>section</w:t>
      </w:r>
      <w:r w:rsidR="00247C2B" w:rsidRPr="0080050C">
        <w:t>.</w:t>
      </w:r>
    </w:p>
    <w:p w14:paraId="1B34634A" w14:textId="738C1B82" w:rsidR="0007699C" w:rsidRPr="0080050C" w:rsidRDefault="0007699C" w:rsidP="0007699C">
      <w:pPr>
        <w:ind w:left="720"/>
      </w:pPr>
      <w:r w:rsidRPr="0080050C">
        <w:drawing>
          <wp:inline distT="0" distB="0" distL="0" distR="0" wp14:anchorId="61084987" wp14:editId="6807B76F">
            <wp:extent cx="4975858" cy="3874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1">
                      <a:extLst>
                        <a:ext uri="{28A0092B-C50C-407E-A947-70E740481C1C}">
                          <a14:useLocalDpi xmlns:a14="http://schemas.microsoft.com/office/drawing/2010/main" val="0"/>
                        </a:ext>
                      </a:extLst>
                    </a:blip>
                    <a:stretch>
                      <a:fillRect/>
                    </a:stretch>
                  </pic:blipFill>
                  <pic:spPr>
                    <a:xfrm>
                      <a:off x="0" y="0"/>
                      <a:ext cx="4975858" cy="3874759"/>
                    </a:xfrm>
                    <a:prstGeom prst="rect">
                      <a:avLst/>
                    </a:prstGeom>
                  </pic:spPr>
                </pic:pic>
              </a:graphicData>
            </a:graphic>
          </wp:inline>
        </w:drawing>
      </w:r>
    </w:p>
    <w:p w14:paraId="207009C7" w14:textId="4481852C" w:rsidR="009F6DEE" w:rsidRPr="0080050C" w:rsidRDefault="007A4836" w:rsidP="003C3E01">
      <w:pPr>
        <w:pStyle w:val="ListParagraph"/>
        <w:numPr>
          <w:ilvl w:val="0"/>
          <w:numId w:val="49"/>
        </w:numPr>
      </w:pPr>
      <w:r w:rsidRPr="0080050C">
        <w:t xml:space="preserve">Once </w:t>
      </w:r>
      <w:r w:rsidR="00F5606B" w:rsidRPr="0080050C">
        <w:t>merged,</w:t>
      </w:r>
      <w:r w:rsidRPr="0080050C">
        <w:t xml:space="preserve"> </w:t>
      </w:r>
      <w:r w:rsidR="00DB02FE" w:rsidRPr="0080050C">
        <w:t xml:space="preserve">simply </w:t>
      </w:r>
      <w:r w:rsidR="00F5606B" w:rsidRPr="0080050C">
        <w:t>retrieve the ActivityKey</w:t>
      </w:r>
      <w:r w:rsidR="00DB02FE" w:rsidRPr="0080050C">
        <w:t>.</w:t>
      </w:r>
    </w:p>
    <w:p w14:paraId="5AEEC1E5" w14:textId="4EB156BE" w:rsidR="00F5606B" w:rsidRPr="0080050C" w:rsidRDefault="00F5606B" w:rsidP="00050BCD">
      <w:pPr>
        <w:pStyle w:val="ListParagraph"/>
      </w:pPr>
      <w:r w:rsidRPr="0080050C">
        <w:drawing>
          <wp:inline distT="0" distB="0" distL="0" distR="0" wp14:anchorId="04598C39" wp14:editId="41322EA7">
            <wp:extent cx="2020521" cy="2849880"/>
            <wp:effectExtent l="0" t="0" r="0" b="7620"/>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2">
                      <a:extLst>
                        <a:ext uri="{28A0092B-C50C-407E-A947-70E740481C1C}">
                          <a14:useLocalDpi xmlns:a14="http://schemas.microsoft.com/office/drawing/2010/main" val="0"/>
                        </a:ext>
                      </a:extLst>
                    </a:blip>
                    <a:stretch>
                      <a:fillRect/>
                    </a:stretch>
                  </pic:blipFill>
                  <pic:spPr>
                    <a:xfrm>
                      <a:off x="0" y="0"/>
                      <a:ext cx="2020521" cy="2849880"/>
                    </a:xfrm>
                    <a:prstGeom prst="rect">
                      <a:avLst/>
                    </a:prstGeom>
                  </pic:spPr>
                </pic:pic>
              </a:graphicData>
            </a:graphic>
          </wp:inline>
        </w:drawing>
      </w:r>
    </w:p>
    <w:p w14:paraId="4902406C" w14:textId="77777777" w:rsidR="00464F63" w:rsidRPr="0080050C" w:rsidRDefault="00464F63" w:rsidP="00050BCD">
      <w:pPr>
        <w:pStyle w:val="ListParagraph"/>
      </w:pPr>
    </w:p>
    <w:p w14:paraId="6F652049" w14:textId="1CE78924" w:rsidR="00735E7F" w:rsidRPr="0080050C" w:rsidRDefault="00050BCD" w:rsidP="003C3E01">
      <w:pPr>
        <w:pStyle w:val="ListParagraph"/>
        <w:numPr>
          <w:ilvl w:val="0"/>
          <w:numId w:val="49"/>
        </w:numPr>
      </w:pPr>
      <w:r w:rsidRPr="0080050C">
        <w:t>Finally</w:t>
      </w:r>
      <w:r w:rsidR="00DB02FE" w:rsidRPr="0080050C">
        <w:t>,</w:t>
      </w:r>
      <w:r w:rsidRPr="0080050C">
        <w:t xml:space="preserve"> remove all the </w:t>
      </w:r>
      <w:r w:rsidR="00E06C65" w:rsidRPr="0080050C">
        <w:t>Lookup attributes</w:t>
      </w:r>
      <w:r w:rsidR="005F405C" w:rsidRPr="0080050C">
        <w:t xml:space="preserve"> in </w:t>
      </w:r>
      <w:r w:rsidR="00D90C4A" w:rsidRPr="0080050C">
        <w:t>the</w:t>
      </w:r>
      <w:r w:rsidR="005F405C" w:rsidRPr="0080050C">
        <w:t xml:space="preserve"> Fact table </w:t>
      </w:r>
      <w:r w:rsidR="00D90C4A" w:rsidRPr="0080050C">
        <w:t>that</w:t>
      </w:r>
      <w:r w:rsidR="005F405C" w:rsidRPr="0080050C">
        <w:t xml:space="preserve"> were obtain</w:t>
      </w:r>
      <w:r w:rsidR="004C4154" w:rsidRPr="0080050C">
        <w:t>ed from the temp table.</w:t>
      </w:r>
      <w:r w:rsidR="00DE2CCA" w:rsidRPr="0080050C">
        <w:t xml:space="preserve"> Apply the changes as </w:t>
      </w:r>
      <w:r w:rsidR="00CB6FC7" w:rsidRPr="0080050C">
        <w:t>shown below.</w:t>
      </w:r>
    </w:p>
    <w:p w14:paraId="682BE62A" w14:textId="77777777" w:rsidR="00CB6FC7" w:rsidRPr="0080050C" w:rsidRDefault="2F4F1CE7" w:rsidP="004B4085">
      <w:r w:rsidRPr="0080050C">
        <w:lastRenderedPageBreak/>
        <w:t xml:space="preserve"> </w:t>
      </w:r>
      <w:r w:rsidR="00BC1162" w:rsidRPr="0080050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3">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80050C">
        <w:t xml:space="preserve"> </w:t>
      </w:r>
    </w:p>
    <w:p w14:paraId="0EFCB6C7" w14:textId="7BF064A4" w:rsidR="004B4085" w:rsidRPr="0080050C" w:rsidRDefault="00CB6FC7" w:rsidP="004B4085">
      <w:r w:rsidRPr="0080050C">
        <w:t xml:space="preserve">All that </w:t>
      </w:r>
      <w:r w:rsidR="004B4085" w:rsidRPr="0080050C">
        <w:t xml:space="preserve">remains </w:t>
      </w:r>
      <w:r w:rsidRPr="0080050C">
        <w:t xml:space="preserve">at this point is </w:t>
      </w:r>
      <w:r w:rsidR="00396CC5" w:rsidRPr="0080050C">
        <w:t xml:space="preserve">to </w:t>
      </w:r>
      <w:r w:rsidR="00ED6F65" w:rsidRPr="0080050C">
        <w:t>create a physical relationship between the two tables (see below).</w:t>
      </w:r>
      <w:r w:rsidR="0087255E" w:rsidRPr="0080050C">
        <w:t xml:space="preserve"> </w:t>
      </w:r>
      <w:r w:rsidR="002900F8" w:rsidRPr="0080050C">
        <w:t xml:space="preserve">Notice that the relationship </w:t>
      </w:r>
      <w:r w:rsidR="00931B28" w:rsidRPr="0080050C">
        <w:t xml:space="preserve">has a </w:t>
      </w:r>
      <w:r w:rsidR="002900F8" w:rsidRPr="0080050C">
        <w:t>one</w:t>
      </w:r>
      <w:r w:rsidR="00D02792" w:rsidRPr="0080050C">
        <w:t>-</w:t>
      </w:r>
      <w:r w:rsidR="002900F8" w:rsidRPr="0080050C">
        <w:t>to</w:t>
      </w:r>
      <w:r w:rsidR="00D02792" w:rsidRPr="0080050C">
        <w:t>-</w:t>
      </w:r>
      <w:r w:rsidR="002900F8" w:rsidRPr="0080050C">
        <w:t xml:space="preserve">many </w:t>
      </w:r>
      <w:r w:rsidR="00931B28" w:rsidRPr="0080050C">
        <w:t>cardinality</w:t>
      </w:r>
      <w:r w:rsidR="003A2059" w:rsidRPr="0080050C">
        <w:t>.</w:t>
      </w:r>
      <w:r w:rsidR="00754715" w:rsidRPr="0080050C">
        <w:t xml:space="preserve"> As such</w:t>
      </w:r>
      <w:r w:rsidR="00D02792" w:rsidRPr="0080050C">
        <w:t>,</w:t>
      </w:r>
      <w:r w:rsidR="00754715" w:rsidRPr="0080050C">
        <w:t xml:space="preserve"> the </w:t>
      </w:r>
      <w:r w:rsidR="00DC07B7" w:rsidRPr="0080050C">
        <w:t>filter pro</w:t>
      </w:r>
      <w:r w:rsidR="00695750" w:rsidRPr="0080050C">
        <w:t>p</w:t>
      </w:r>
      <w:r w:rsidR="0018016C" w:rsidRPr="0080050C">
        <w:t>a</w:t>
      </w:r>
      <w:r w:rsidR="00DC07B7" w:rsidRPr="0080050C">
        <w:t>gates in one direction,</w:t>
      </w:r>
      <w:r w:rsidR="004A5201" w:rsidRPr="0080050C">
        <w:t xml:space="preserve"> from the dimension to the Fact</w:t>
      </w:r>
      <w:r w:rsidR="007263E1" w:rsidRPr="0080050C">
        <w:t xml:space="preserve">. This </w:t>
      </w:r>
      <w:r w:rsidR="004A5201" w:rsidRPr="0080050C">
        <w:t>allow</w:t>
      </w:r>
      <w:r w:rsidR="007263E1" w:rsidRPr="0080050C">
        <w:t>s</w:t>
      </w:r>
      <w:r w:rsidR="004A5201" w:rsidRPr="0080050C">
        <w:t xml:space="preserve"> to slice and dice the </w:t>
      </w:r>
      <w:r w:rsidR="006642DD" w:rsidRPr="0080050C">
        <w:t>additive attributes</w:t>
      </w:r>
      <w:r w:rsidR="00A636B7" w:rsidRPr="0080050C">
        <w:t xml:space="preserve"> in the </w:t>
      </w:r>
      <w:r w:rsidR="006E1094" w:rsidRPr="0080050C">
        <w:t>fact table</w:t>
      </w:r>
      <w:r w:rsidR="006642DD" w:rsidRPr="0080050C">
        <w:t xml:space="preserve"> by the descriptive attributes in the dimension table.</w:t>
      </w:r>
    </w:p>
    <w:p w14:paraId="5E7FC689" w14:textId="2EEDD652" w:rsidR="00ED6F65" w:rsidRPr="0080050C" w:rsidRDefault="00ED6F65" w:rsidP="004B4085">
      <w:r w:rsidRPr="0080050C">
        <w:drawing>
          <wp:inline distT="0" distB="0" distL="0" distR="0" wp14:anchorId="355D14E8" wp14:editId="497B2B27">
            <wp:extent cx="3947160" cy="4004829"/>
            <wp:effectExtent l="0" t="0" r="0" b="0"/>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4">
                      <a:extLst>
                        <a:ext uri="{28A0092B-C50C-407E-A947-70E740481C1C}">
                          <a14:useLocalDpi xmlns:a14="http://schemas.microsoft.com/office/drawing/2010/main" val="0"/>
                        </a:ext>
                      </a:extLst>
                    </a:blip>
                    <a:stretch>
                      <a:fillRect/>
                    </a:stretch>
                  </pic:blipFill>
                  <pic:spPr>
                    <a:xfrm>
                      <a:off x="0" y="0"/>
                      <a:ext cx="3947160" cy="4004829"/>
                    </a:xfrm>
                    <a:prstGeom prst="rect">
                      <a:avLst/>
                    </a:prstGeom>
                  </pic:spPr>
                </pic:pic>
              </a:graphicData>
            </a:graphic>
          </wp:inline>
        </w:drawing>
      </w:r>
    </w:p>
    <w:p w14:paraId="4C3D9512" w14:textId="77777777" w:rsidR="00223988" w:rsidRPr="0080050C" w:rsidRDefault="00223988" w:rsidP="00223988"/>
    <w:p w14:paraId="6F4F53F4" w14:textId="207A791D" w:rsidR="00CF0414" w:rsidRPr="0080050C" w:rsidRDefault="00CF0414" w:rsidP="00CF0414">
      <w:pPr>
        <w:pStyle w:val="Heading2"/>
      </w:pPr>
      <w:bookmarkStart w:id="119" w:name="_Toc30767819"/>
      <w:r w:rsidRPr="0080050C">
        <w:t>Summary</w:t>
      </w:r>
      <w:bookmarkEnd w:id="119"/>
    </w:p>
    <w:p w14:paraId="110E8D54" w14:textId="2393DBE0" w:rsidR="00C06B56" w:rsidRPr="0080050C" w:rsidRDefault="00DA6D0D" w:rsidP="00DA6D0D">
      <w:r w:rsidRPr="0080050C">
        <w:t>This section demonstrate</w:t>
      </w:r>
      <w:r w:rsidR="00A919BE">
        <w:t>d</w:t>
      </w:r>
      <w:r w:rsidRPr="0080050C">
        <w:t xml:space="preserve"> how to </w:t>
      </w:r>
      <w:r w:rsidR="00566027" w:rsidRPr="0080050C">
        <w:t>add organisation</w:t>
      </w:r>
      <w:r w:rsidR="00EC7B48" w:rsidRPr="0080050C">
        <w:t>al</w:t>
      </w:r>
      <w:r w:rsidR="00E51E8D" w:rsidRPr="0080050C">
        <w:t xml:space="preserve"> specific</w:t>
      </w:r>
      <w:r w:rsidR="00571D4C" w:rsidRPr="0080050C">
        <w:t xml:space="preserve"> </w:t>
      </w:r>
      <w:r w:rsidR="00566027" w:rsidRPr="0080050C">
        <w:t>data source</w:t>
      </w:r>
      <w:r w:rsidR="00571D4C" w:rsidRPr="0080050C">
        <w:t>s</w:t>
      </w:r>
      <w:r w:rsidR="00E51E8D" w:rsidRPr="0080050C">
        <w:t xml:space="preserve"> </w:t>
      </w:r>
      <w:r w:rsidR="00F44638" w:rsidRPr="0080050C">
        <w:t xml:space="preserve">into </w:t>
      </w:r>
      <w:r w:rsidR="00EC7B48" w:rsidRPr="0080050C">
        <w:t xml:space="preserve">the </w:t>
      </w:r>
      <w:r w:rsidR="00F44638" w:rsidRPr="0080050C">
        <w:t>solution. By this stage</w:t>
      </w:r>
      <w:r w:rsidR="00517CE9" w:rsidRPr="0080050C">
        <w:t xml:space="preserve"> user</w:t>
      </w:r>
      <w:r w:rsidR="00EC7B48" w:rsidRPr="0080050C">
        <w:t>s</w:t>
      </w:r>
      <w:r w:rsidR="00517CE9" w:rsidRPr="0080050C">
        <w:t xml:space="preserve"> should be able to add new </w:t>
      </w:r>
      <w:r w:rsidR="00FE40B4" w:rsidRPr="0080050C">
        <w:t>entities</w:t>
      </w:r>
      <w:r w:rsidR="00517CE9" w:rsidRPr="0080050C">
        <w:t xml:space="preserve"> to be ingested and tra</w:t>
      </w:r>
      <w:r w:rsidR="00B406F8" w:rsidRPr="0080050C">
        <w:t>n</w:t>
      </w:r>
      <w:r w:rsidR="00517CE9" w:rsidRPr="0080050C">
        <w:t xml:space="preserve">sformed </w:t>
      </w:r>
      <w:r w:rsidR="0070613F" w:rsidRPr="0080050C">
        <w:t>in the solution. Users should also understand how to add data into the Power</w:t>
      </w:r>
      <w:r w:rsidR="00BB7D95">
        <w:t xml:space="preserve"> </w:t>
      </w:r>
      <w:r w:rsidR="0070613F" w:rsidRPr="0080050C">
        <w:t>BI model to enable</w:t>
      </w:r>
      <w:r w:rsidR="00EC7B48" w:rsidRPr="0080050C">
        <w:t xml:space="preserve"> access to</w:t>
      </w:r>
      <w:r w:rsidR="0070613F" w:rsidRPr="0080050C">
        <w:t xml:space="preserve"> data from Power BI reports.</w:t>
      </w:r>
    </w:p>
    <w:p w14:paraId="14B14DF5" w14:textId="77777777" w:rsidR="00FF6244" w:rsidRPr="0080050C" w:rsidRDefault="00FF6244">
      <w:pPr>
        <w:spacing w:after="200" w:line="276" w:lineRule="auto"/>
        <w:rPr>
          <w:rFonts w:eastAsiaTheme="majorEastAsia" w:cstheme="majorBidi"/>
          <w:b/>
          <w:bCs/>
          <w:color w:val="1169B2" w:themeColor="accent2"/>
          <w:sz w:val="44"/>
          <w:szCs w:val="28"/>
        </w:rPr>
      </w:pPr>
      <w:r w:rsidRPr="0080050C">
        <w:br w:type="page"/>
      </w:r>
    </w:p>
    <w:p w14:paraId="4AAE1501" w14:textId="41948437" w:rsidR="00E21857" w:rsidRPr="0080050C" w:rsidRDefault="00E21857" w:rsidP="00E21857">
      <w:pPr>
        <w:pStyle w:val="Heading1"/>
      </w:pPr>
      <w:bookmarkStart w:id="120" w:name="_FAQs"/>
      <w:bookmarkStart w:id="121" w:name="_Toc30060830"/>
      <w:bookmarkStart w:id="122" w:name="_Ref30169141"/>
      <w:bookmarkStart w:id="123" w:name="_Ref30169147"/>
      <w:bookmarkStart w:id="124" w:name="_Toc30767820"/>
      <w:bookmarkEnd w:id="120"/>
      <w:r w:rsidRPr="0080050C">
        <w:lastRenderedPageBreak/>
        <w:t>FAQs</w:t>
      </w:r>
      <w:bookmarkEnd w:id="121"/>
      <w:bookmarkEnd w:id="122"/>
      <w:bookmarkEnd w:id="123"/>
      <w:bookmarkEnd w:id="124"/>
    </w:p>
    <w:p w14:paraId="3C2E695F" w14:textId="57B387BF" w:rsidR="00646B23" w:rsidRPr="0080050C" w:rsidRDefault="00646B23" w:rsidP="00646B23">
      <w:r w:rsidRPr="0080050C">
        <w:t>This section is going</w:t>
      </w:r>
      <w:r w:rsidR="00F92044" w:rsidRPr="0080050C">
        <w:t xml:space="preserve"> </w:t>
      </w:r>
      <w:r w:rsidRPr="0080050C">
        <w:t>to</w:t>
      </w:r>
      <w:r w:rsidR="00EA4C36" w:rsidRPr="0080050C">
        <w:t xml:space="preserve"> </w:t>
      </w:r>
      <w:r w:rsidRPr="0080050C">
        <w:t xml:space="preserve">cover </w:t>
      </w:r>
      <w:r w:rsidR="00F92044" w:rsidRPr="0080050C">
        <w:t>topics</w:t>
      </w:r>
      <w:r w:rsidR="00EA4C36" w:rsidRPr="0080050C">
        <w:t xml:space="preserve"> that </w:t>
      </w:r>
      <w:r w:rsidR="00B8020B" w:rsidRPr="0080050C">
        <w:t xml:space="preserve">should help resolve questions </w:t>
      </w:r>
      <w:r w:rsidR="00CD4D86" w:rsidRPr="0080050C">
        <w:t>R</w:t>
      </w:r>
      <w:r w:rsidR="002832AB" w:rsidRPr="0080050C">
        <w:t xml:space="preserve">elease </w:t>
      </w:r>
      <w:r w:rsidR="00CD4D86" w:rsidRPr="0080050C">
        <w:t>M</w:t>
      </w:r>
      <w:r w:rsidR="002832AB" w:rsidRPr="0080050C">
        <w:t>anager</w:t>
      </w:r>
      <w:r w:rsidR="00CD4D86" w:rsidRPr="0080050C">
        <w:t>s</w:t>
      </w:r>
      <w:r w:rsidR="00B8020B" w:rsidRPr="0080050C">
        <w:t xml:space="preserve"> </w:t>
      </w:r>
      <w:r w:rsidR="00D80200">
        <w:t>(or</w:t>
      </w:r>
      <w:r w:rsidR="00397F39">
        <w:t xml:space="preserve"> users taking on this role) </w:t>
      </w:r>
      <w:r w:rsidR="00B8020B" w:rsidRPr="0080050C">
        <w:t xml:space="preserve">may have when </w:t>
      </w:r>
      <w:r w:rsidR="002832AB" w:rsidRPr="0080050C">
        <w:t>deploying the solution.</w:t>
      </w:r>
      <w:r w:rsidR="004E5539" w:rsidRPr="0080050C">
        <w:t xml:space="preserve"> It covers</w:t>
      </w:r>
      <w:r w:rsidR="00CD4D86" w:rsidRPr="0080050C">
        <w:t xml:space="preserve"> a</w:t>
      </w:r>
      <w:r w:rsidR="004E5539" w:rsidRPr="0080050C">
        <w:t xml:space="preserve"> </w:t>
      </w:r>
      <w:r w:rsidR="006B348A" w:rsidRPr="0080050C">
        <w:t>variety of topic</w:t>
      </w:r>
      <w:r w:rsidR="00CD4D86" w:rsidRPr="0080050C">
        <w:t>s</w:t>
      </w:r>
      <w:r w:rsidR="00DF1506" w:rsidRPr="0080050C">
        <w:t xml:space="preserve">, </w:t>
      </w:r>
      <w:r w:rsidR="0088145F">
        <w:t>including</w:t>
      </w:r>
      <w:r w:rsidR="0088145F" w:rsidRPr="0080050C">
        <w:t xml:space="preserve"> </w:t>
      </w:r>
      <w:r w:rsidR="00C410BF" w:rsidRPr="0080050C">
        <w:t xml:space="preserve">the </w:t>
      </w:r>
      <w:r w:rsidR="0085514D" w:rsidRPr="0080050C">
        <w:t xml:space="preserve">most </w:t>
      </w:r>
      <w:r w:rsidR="00C410BF" w:rsidRPr="0080050C">
        <w:t xml:space="preserve">commonly seen </w:t>
      </w:r>
      <w:r w:rsidR="0085514D" w:rsidRPr="0080050C">
        <w:t xml:space="preserve">issues that </w:t>
      </w:r>
      <w:r w:rsidR="00567718" w:rsidRPr="0080050C">
        <w:t>can be met during the deployment</w:t>
      </w:r>
      <w:r w:rsidR="00C410BF" w:rsidRPr="0080050C">
        <w:t>.</w:t>
      </w:r>
    </w:p>
    <w:p w14:paraId="7EC8C01A" w14:textId="1414A2E5" w:rsidR="00BD7496" w:rsidRPr="0080050C" w:rsidRDefault="00A34E2A" w:rsidP="00646B23">
      <w:r w:rsidRPr="0080050C">
        <w:t xml:space="preserve">The solution has been designed and implemented with a focus on ease of use, seeking to </w:t>
      </w:r>
      <w:r w:rsidR="002C1409" w:rsidRPr="0080050C">
        <w:t xml:space="preserve">allow a user with minimal experience of the Azure platform and its constituent technologies to be able to create a data analytics platform. However, </w:t>
      </w:r>
      <w:r w:rsidR="00CE2877" w:rsidRPr="0080050C">
        <w:t>there can be issue</w:t>
      </w:r>
      <w:r w:rsidR="00C276AE" w:rsidRPr="0080050C">
        <w:t>s</w:t>
      </w:r>
      <w:r w:rsidR="00CE2877" w:rsidRPr="0080050C">
        <w:t xml:space="preserve"> found in the deployment and use of the solution, </w:t>
      </w:r>
      <w:r w:rsidR="005B7C57" w:rsidRPr="0080050C">
        <w:t xml:space="preserve">due to </w:t>
      </w:r>
      <w:r w:rsidR="00FF27E5" w:rsidRPr="0080050C">
        <w:t>the multiple resources being required to interact with each other in order to ingest, transform and present the data</w:t>
      </w:r>
      <w:r w:rsidR="00C276AE" w:rsidRPr="0080050C">
        <w:t xml:space="preserve">. </w:t>
      </w:r>
      <w:r w:rsidR="00C46DEA" w:rsidRPr="0080050C">
        <w:t>Furthermore</w:t>
      </w:r>
      <w:r w:rsidR="00EE2672" w:rsidRPr="0080050C">
        <w:t>,</w:t>
      </w:r>
      <w:r w:rsidR="00C46DEA" w:rsidRPr="0080050C">
        <w:t xml:space="preserve"> there can be additional issues when making modifications to the solution, particularly for ingestion of user data.</w:t>
      </w:r>
    </w:p>
    <w:p w14:paraId="01E3A951" w14:textId="373B0D0B" w:rsidR="00ED36E5" w:rsidRPr="0080050C" w:rsidRDefault="00C276AE" w:rsidP="00646B23">
      <w:r w:rsidRPr="0080050C">
        <w:t xml:space="preserve">To overcome this, </w:t>
      </w:r>
      <w:r w:rsidR="00096E23" w:rsidRPr="0080050C">
        <w:t xml:space="preserve">this section will provide </w:t>
      </w:r>
      <w:r w:rsidR="00C816D2" w:rsidRPr="0080050C">
        <w:t xml:space="preserve">solutions to common issues that </w:t>
      </w:r>
      <w:r w:rsidR="00E419C0" w:rsidRPr="0080050C">
        <w:t>c</w:t>
      </w:r>
      <w:r w:rsidR="00F63043" w:rsidRPr="0080050C">
        <w:t xml:space="preserve">ould arise, covering general issues, refreshing data within Power BI, removing resources from the solution, </w:t>
      </w:r>
      <w:r w:rsidR="00195C4E">
        <w:t xml:space="preserve">questions associated with </w:t>
      </w:r>
      <w:r w:rsidR="008B2ADD">
        <w:t xml:space="preserve">the </w:t>
      </w:r>
      <w:r w:rsidR="00195C4E">
        <w:t>cost of</w:t>
      </w:r>
      <w:r w:rsidR="00953D4F" w:rsidRPr="0080050C">
        <w:t xml:space="preserve"> the solution </w:t>
      </w:r>
      <w:r w:rsidR="00A02A6C" w:rsidRPr="0080050C">
        <w:t>and</w:t>
      </w:r>
      <w:r w:rsidR="00953D4F" w:rsidRPr="0080050C">
        <w:t xml:space="preserve"> finally problems with accessing the different resources within the solution.</w:t>
      </w:r>
      <w:r w:rsidR="00A02A6C" w:rsidRPr="0080050C">
        <w:t xml:space="preserve"> </w:t>
      </w:r>
      <w:r w:rsidR="00F63043" w:rsidRPr="0080050C">
        <w:t xml:space="preserve"> </w:t>
      </w:r>
    </w:p>
    <w:p w14:paraId="27E79D60" w14:textId="161CA34D" w:rsidR="002E732A" w:rsidRPr="0080050C" w:rsidRDefault="0003515F" w:rsidP="002E732A">
      <w:pPr>
        <w:pStyle w:val="Heading2"/>
      </w:pPr>
      <w:bookmarkStart w:id="125" w:name="_Toc30060831"/>
      <w:bookmarkStart w:id="126" w:name="_Toc30767821"/>
      <w:r w:rsidRPr="0080050C">
        <w:t>Resolving Issues</w:t>
      </w:r>
      <w:bookmarkEnd w:id="125"/>
      <w:bookmarkEnd w:id="126"/>
    </w:p>
    <w:p w14:paraId="63B1806F" w14:textId="1C6FFEF5" w:rsidR="00B554DB" w:rsidRPr="0080050C" w:rsidRDefault="00B554DB" w:rsidP="00B554DB">
      <w:r w:rsidRPr="0080050C">
        <w:t xml:space="preserve">It is very common in </w:t>
      </w:r>
      <w:r w:rsidR="00C410BF" w:rsidRPr="0080050C">
        <w:t>a</w:t>
      </w:r>
      <w:r w:rsidRPr="0080050C">
        <w:t xml:space="preserve"> solution with multiple moving parts to </w:t>
      </w:r>
      <w:r w:rsidR="004430CB">
        <w:t>encounter</w:t>
      </w:r>
      <w:r w:rsidR="004430CB" w:rsidRPr="0080050C">
        <w:t xml:space="preserve"> </w:t>
      </w:r>
      <w:r w:rsidRPr="0080050C">
        <w:t xml:space="preserve">issues </w:t>
      </w:r>
      <w:r w:rsidR="00205418" w:rsidRPr="0080050C">
        <w:t xml:space="preserve">after </w:t>
      </w:r>
      <w:r w:rsidR="00633F72">
        <w:t xml:space="preserve">the </w:t>
      </w:r>
      <w:r w:rsidR="00205418" w:rsidRPr="0080050C">
        <w:t>solution has been deployed.</w:t>
      </w:r>
    </w:p>
    <w:p w14:paraId="281BDA0C" w14:textId="7C975BE3" w:rsidR="00284FFB" w:rsidRPr="0080050C" w:rsidRDefault="00B57A05" w:rsidP="007D5E3D">
      <w:pPr>
        <w:pStyle w:val="Heading3"/>
      </w:pPr>
      <w:bookmarkStart w:id="127" w:name="_Toc30060832"/>
      <w:bookmarkStart w:id="128" w:name="_Toc30767822"/>
      <w:r w:rsidRPr="0080050C">
        <w:t xml:space="preserve">What are the most common </w:t>
      </w:r>
      <w:r w:rsidR="0097573F" w:rsidRPr="0080050C">
        <w:t xml:space="preserve">execution </w:t>
      </w:r>
      <w:r w:rsidRPr="0080050C">
        <w:t>issues</w:t>
      </w:r>
      <w:bookmarkEnd w:id="127"/>
      <w:bookmarkEnd w:id="128"/>
    </w:p>
    <w:p w14:paraId="457CD1D2" w14:textId="4C7BF17D" w:rsidR="00C034E2" w:rsidRPr="0080050C" w:rsidRDefault="00751ED0" w:rsidP="00C034E2">
      <w:r w:rsidRPr="0080050C">
        <w:t xml:space="preserve">This section cover </w:t>
      </w:r>
      <w:r w:rsidR="00C410BF" w:rsidRPr="0080050C">
        <w:t xml:space="preserve">the </w:t>
      </w:r>
      <w:r w:rsidRPr="0080050C">
        <w:t>most probabl</w:t>
      </w:r>
      <w:r w:rsidR="00D9054D" w:rsidRPr="0080050C">
        <w:t>e</w:t>
      </w:r>
      <w:r w:rsidRPr="0080050C">
        <w:t xml:space="preserve"> issues </w:t>
      </w:r>
      <w:r w:rsidR="00C410BF" w:rsidRPr="0080050C">
        <w:t>R</w:t>
      </w:r>
      <w:r w:rsidRPr="0080050C">
        <w:t xml:space="preserve">elease </w:t>
      </w:r>
      <w:r w:rsidR="00C410BF" w:rsidRPr="0080050C">
        <w:t>M</w:t>
      </w:r>
      <w:r w:rsidRPr="0080050C">
        <w:t>anager</w:t>
      </w:r>
      <w:r w:rsidR="00C410BF" w:rsidRPr="0080050C">
        <w:t>s</w:t>
      </w:r>
      <w:r w:rsidRPr="0080050C">
        <w:t xml:space="preserve"> may have after the deployment or when adding new source </w:t>
      </w:r>
      <w:r w:rsidR="00EE2672" w:rsidRPr="0080050C">
        <w:t>entities</w:t>
      </w:r>
      <w:r w:rsidRPr="0080050C">
        <w:t xml:space="preserve"> to the solution.</w:t>
      </w:r>
      <w:r w:rsidR="00CF5ED1" w:rsidRPr="0080050C">
        <w:t xml:space="preserve"> It may help to resolve issues with </w:t>
      </w:r>
      <w:r w:rsidR="0051351E" w:rsidRPr="0080050C">
        <w:t>Connection bet</w:t>
      </w:r>
      <w:r w:rsidR="00C410BF" w:rsidRPr="0080050C">
        <w:t>w</w:t>
      </w:r>
      <w:r w:rsidR="0051351E" w:rsidRPr="0080050C">
        <w:t>een res</w:t>
      </w:r>
      <w:r w:rsidR="006A3EB5" w:rsidRPr="0080050C">
        <w:t>our</w:t>
      </w:r>
      <w:r w:rsidR="0051351E" w:rsidRPr="0080050C">
        <w:t xml:space="preserve">ces, or to reset the solution to its </w:t>
      </w:r>
      <w:r w:rsidR="000C7718" w:rsidRPr="0080050C">
        <w:t>original</w:t>
      </w:r>
      <w:r w:rsidR="0051351E" w:rsidRPr="0080050C">
        <w:t xml:space="preserve"> state </w:t>
      </w:r>
      <w:r w:rsidR="00B85A94">
        <w:t>if</w:t>
      </w:r>
      <w:r w:rsidR="0051351E" w:rsidRPr="0080050C">
        <w:t xml:space="preserve"> broken </w:t>
      </w:r>
      <w:r w:rsidR="006A3EB5" w:rsidRPr="0080050C">
        <w:t xml:space="preserve">after </w:t>
      </w:r>
      <w:r w:rsidR="0051351E" w:rsidRPr="0080050C">
        <w:t>deployment.</w:t>
      </w:r>
    </w:p>
    <w:p w14:paraId="6CA55259" w14:textId="3C01E726" w:rsidR="00990C96" w:rsidRPr="0080050C" w:rsidRDefault="00544EF8">
      <w:pPr>
        <w:pStyle w:val="Heading4"/>
      </w:pPr>
      <w:r w:rsidRPr="0080050C">
        <w:t xml:space="preserve">Azure Data Factory or </w:t>
      </w:r>
      <w:r w:rsidR="006D2702" w:rsidRPr="0080050C">
        <w:t>Synapse Analy</w:t>
      </w:r>
      <w:r w:rsidR="00982CB2" w:rsidRPr="0080050C">
        <w:t>t</w:t>
      </w:r>
      <w:r w:rsidR="006D2702" w:rsidRPr="0080050C">
        <w:t>ics fail</w:t>
      </w:r>
      <w:r w:rsidR="003518AC" w:rsidRPr="0080050C">
        <w:t>s</w:t>
      </w:r>
      <w:r w:rsidR="006D2702" w:rsidRPr="0080050C">
        <w:t xml:space="preserve"> to </w:t>
      </w:r>
      <w:r w:rsidR="00211DA1" w:rsidRPr="0080050C">
        <w:t xml:space="preserve">connect to </w:t>
      </w:r>
      <w:r w:rsidR="006D2702" w:rsidRPr="0080050C">
        <w:t>Azure Data Lake Stor</w:t>
      </w:r>
      <w:r w:rsidR="001B7205" w:rsidRPr="0080050C">
        <w:t>age</w:t>
      </w:r>
    </w:p>
    <w:p w14:paraId="7F64E2F8" w14:textId="2FAD8541" w:rsidR="00783A5B" w:rsidRPr="0080050C" w:rsidRDefault="0024288E">
      <w:r w:rsidRPr="0080050C">
        <w:t xml:space="preserve">When </w:t>
      </w:r>
      <w:r w:rsidR="000816E3" w:rsidRPr="0080050C">
        <w:t xml:space="preserve">Azure Data Factory (ADF) </w:t>
      </w:r>
      <w:r w:rsidR="5E9C2E3D" w:rsidRPr="0080050C">
        <w:t>ingests</w:t>
      </w:r>
      <w:r w:rsidR="00A344C8" w:rsidRPr="0080050C">
        <w:t xml:space="preserve"> data from </w:t>
      </w:r>
      <w:r w:rsidR="00982CB2" w:rsidRPr="0080050C">
        <w:t xml:space="preserve">Azure </w:t>
      </w:r>
      <w:r w:rsidR="00A344C8" w:rsidRPr="0080050C">
        <w:t xml:space="preserve">Data Lake </w:t>
      </w:r>
      <w:r w:rsidR="00595A4C" w:rsidRPr="0080050C">
        <w:t>Storage</w:t>
      </w:r>
      <w:r w:rsidR="00783A5B" w:rsidRPr="0080050C">
        <w:t xml:space="preserve"> </w:t>
      </w:r>
      <w:r w:rsidR="00A344C8" w:rsidRPr="0080050C">
        <w:t>(</w:t>
      </w:r>
      <w:r w:rsidR="00982CB2" w:rsidRPr="0080050C">
        <w:t>A</w:t>
      </w:r>
      <w:r w:rsidR="00A344C8" w:rsidRPr="0080050C">
        <w:t>DLS)</w:t>
      </w:r>
      <w:r w:rsidR="00AD39BB" w:rsidRPr="0080050C">
        <w:t xml:space="preserve"> into Synapse Analytics</w:t>
      </w:r>
      <w:r w:rsidR="5E9C2E3D" w:rsidRPr="0080050C">
        <w:t>,</w:t>
      </w:r>
      <w:r w:rsidR="00AD39BB" w:rsidRPr="0080050C">
        <w:t xml:space="preserve"> it </w:t>
      </w:r>
      <w:r w:rsidR="000816E3" w:rsidRPr="0080050C">
        <w:t xml:space="preserve">uses </w:t>
      </w:r>
      <w:r w:rsidR="003518AC" w:rsidRPr="0080050C">
        <w:t xml:space="preserve">the </w:t>
      </w:r>
      <w:r w:rsidR="5E9C2E3D" w:rsidRPr="0080050C">
        <w:t>Managed</w:t>
      </w:r>
      <w:r w:rsidR="000816E3" w:rsidRPr="0080050C">
        <w:t xml:space="preserve"> Service Identiti</w:t>
      </w:r>
      <w:r w:rsidR="003518AC" w:rsidRPr="0080050C">
        <w:t>e</w:t>
      </w:r>
      <w:r w:rsidR="000816E3" w:rsidRPr="0080050C">
        <w:t xml:space="preserve">s </w:t>
      </w:r>
      <w:r w:rsidR="0053455B" w:rsidRPr="0080050C">
        <w:t>(MSI)</w:t>
      </w:r>
      <w:r w:rsidR="000816E3" w:rsidRPr="0080050C">
        <w:t xml:space="preserve"> of SQL Server and ADF</w:t>
      </w:r>
      <w:r w:rsidR="00AD39BB" w:rsidRPr="0080050C">
        <w:t xml:space="preserve"> MSI</w:t>
      </w:r>
      <w:r w:rsidR="000816E3" w:rsidRPr="0080050C">
        <w:t xml:space="preserve"> to </w:t>
      </w:r>
      <w:r w:rsidR="00AD39BB" w:rsidRPr="0080050C">
        <w:t xml:space="preserve">authenticate to </w:t>
      </w:r>
      <w:r w:rsidR="0053455B" w:rsidRPr="0080050C">
        <w:t>A</w:t>
      </w:r>
      <w:r w:rsidR="00AD39BB" w:rsidRPr="0080050C">
        <w:t>DLS.</w:t>
      </w:r>
      <w:r w:rsidR="00240A49" w:rsidRPr="0080050C">
        <w:t xml:space="preserve"> There </w:t>
      </w:r>
      <w:r w:rsidR="2E0CF495" w:rsidRPr="0080050C">
        <w:t>may</w:t>
      </w:r>
      <w:r w:rsidR="00240A49" w:rsidRPr="0080050C">
        <w:t xml:space="preserve"> be situations </w:t>
      </w:r>
      <w:r w:rsidR="10FE64F1" w:rsidRPr="0080050C">
        <w:t>where</w:t>
      </w:r>
      <w:r w:rsidR="00A06997" w:rsidRPr="0080050C">
        <w:t xml:space="preserve"> this connection </w:t>
      </w:r>
      <w:r w:rsidR="004A63E4" w:rsidRPr="0080050C">
        <w:t>does not work correctly.</w:t>
      </w:r>
      <w:r w:rsidR="000816E3" w:rsidRPr="0080050C">
        <w:t xml:space="preserve"> </w:t>
      </w:r>
      <w:r w:rsidR="2E0CF495" w:rsidRPr="0080050C">
        <w:t>The most</w:t>
      </w:r>
      <w:r w:rsidR="004A63E4" w:rsidRPr="0080050C">
        <w:t xml:space="preserve"> likely </w:t>
      </w:r>
      <w:r w:rsidR="21D49FFC" w:rsidRPr="0080050C">
        <w:t>cause is</w:t>
      </w:r>
      <w:r w:rsidR="00F95CB1" w:rsidRPr="0080050C">
        <w:t xml:space="preserve"> by missing </w:t>
      </w:r>
      <w:r w:rsidR="00DB65CA" w:rsidRPr="0080050C">
        <w:t xml:space="preserve">permissions </w:t>
      </w:r>
      <w:r w:rsidR="00F95CB1" w:rsidRPr="0080050C">
        <w:t xml:space="preserve">on the folder structure. </w:t>
      </w:r>
    </w:p>
    <w:p w14:paraId="78EFE570" w14:textId="45EEDFF0" w:rsidR="00DB65CA" w:rsidRPr="0080050C" w:rsidRDefault="00F95CB1">
      <w:r w:rsidRPr="0080050C">
        <w:t>To ins</w:t>
      </w:r>
      <w:r w:rsidR="00193C42" w:rsidRPr="0080050C">
        <w:t xml:space="preserve">pect </w:t>
      </w:r>
      <w:r w:rsidR="0053455B" w:rsidRPr="0080050C">
        <w:t xml:space="preserve">the </w:t>
      </w:r>
      <w:r w:rsidR="00193C42" w:rsidRPr="0080050C">
        <w:t>folder str</w:t>
      </w:r>
      <w:r w:rsidR="005961FA" w:rsidRPr="0080050C">
        <w:t xml:space="preserve">ucture </w:t>
      </w:r>
      <w:r w:rsidR="00193C42" w:rsidRPr="0080050C">
        <w:t>permissions</w:t>
      </w:r>
      <w:r w:rsidR="21D49FFC" w:rsidRPr="0080050C">
        <w:t>,</w:t>
      </w:r>
      <w:r w:rsidR="00193C42" w:rsidRPr="0080050C">
        <w:t xml:space="preserve"> </w:t>
      </w:r>
      <w:r w:rsidR="00614B32" w:rsidRPr="0080050C">
        <w:t>follow</w:t>
      </w:r>
      <w:r w:rsidR="005961FA" w:rsidRPr="0080050C">
        <w:t xml:space="preserve"> </w:t>
      </w:r>
      <w:r w:rsidR="0053455B" w:rsidRPr="0080050C">
        <w:t xml:space="preserve">the </w:t>
      </w:r>
      <w:r w:rsidR="005961FA" w:rsidRPr="0080050C">
        <w:t>below steps:</w:t>
      </w:r>
    </w:p>
    <w:p w14:paraId="490F7345" w14:textId="10C45CCA" w:rsidR="00DB65CA" w:rsidRPr="0080050C" w:rsidRDefault="00DB65CA" w:rsidP="003C3E01">
      <w:pPr>
        <w:pStyle w:val="ListParagraph"/>
        <w:numPr>
          <w:ilvl w:val="0"/>
          <w:numId w:val="35"/>
        </w:numPr>
      </w:pPr>
      <w:r w:rsidRPr="0080050C">
        <w:t xml:space="preserve">Connect to Azure Data Lake Store </w:t>
      </w:r>
      <w:r w:rsidR="0051642F" w:rsidRPr="0080050C">
        <w:t>G</w:t>
      </w:r>
      <w:r w:rsidR="00676CEF" w:rsidRPr="0080050C">
        <w:t xml:space="preserve">en 2 </w:t>
      </w:r>
      <w:r w:rsidRPr="0080050C">
        <w:t>with Storage Explorer</w:t>
      </w:r>
      <w:r w:rsidR="00D10B95" w:rsidRPr="0080050C">
        <w:t xml:space="preserve"> and connect to “quickstart” (1) filesystem</w:t>
      </w:r>
      <w:r w:rsidR="21D49FFC" w:rsidRPr="0080050C">
        <w:t>.</w:t>
      </w:r>
    </w:p>
    <w:p w14:paraId="143D460E" w14:textId="292147DB" w:rsidR="00783A5B" w:rsidRPr="0080050C" w:rsidRDefault="00E51829" w:rsidP="003C3E01">
      <w:pPr>
        <w:pStyle w:val="ListParagraph"/>
        <w:numPr>
          <w:ilvl w:val="0"/>
          <w:numId w:val="35"/>
        </w:numPr>
      </w:pPr>
      <w:r w:rsidRPr="0080050C">
        <w:t xml:space="preserve">Navigate </w:t>
      </w:r>
      <w:r w:rsidR="00D57DFB" w:rsidRPr="0080050C">
        <w:t>to</w:t>
      </w:r>
      <w:r w:rsidR="00783A5B" w:rsidRPr="0080050C">
        <w:t xml:space="preserve"> </w:t>
      </w:r>
      <w:r w:rsidR="0D058CA5" w:rsidRPr="0080050C">
        <w:t xml:space="preserve">the </w:t>
      </w:r>
      <w:r w:rsidR="00E2586E" w:rsidRPr="0080050C">
        <w:t xml:space="preserve">RAW (2) </w:t>
      </w:r>
      <w:r w:rsidR="00783A5B" w:rsidRPr="0080050C">
        <w:t>top level of the folder structure in the data lake</w:t>
      </w:r>
      <w:r w:rsidR="0D058CA5" w:rsidRPr="0080050C">
        <w:t>, and</w:t>
      </w:r>
      <w:r w:rsidR="00783A5B" w:rsidRPr="0080050C">
        <w:t xml:space="preserve"> check permissions </w:t>
      </w:r>
      <w:r w:rsidR="55017C92" w:rsidRPr="0080050C">
        <w:t>by clicking</w:t>
      </w:r>
      <w:r w:rsidR="00783A5B" w:rsidRPr="0080050C">
        <w:t xml:space="preserve"> “Manage Access” </w:t>
      </w:r>
      <w:r w:rsidR="00E2586E" w:rsidRPr="0080050C">
        <w:t>(4)</w:t>
      </w:r>
      <w:r w:rsidR="00783A5B" w:rsidRPr="0080050C">
        <w:t xml:space="preserve"> on the Storage Explorer </w:t>
      </w:r>
      <w:r w:rsidR="001C7793" w:rsidRPr="0080050C">
        <w:t>p</w:t>
      </w:r>
      <w:r w:rsidR="00783A5B" w:rsidRPr="0080050C">
        <w:t>anel</w:t>
      </w:r>
      <w:r w:rsidR="00F0025D" w:rsidRPr="0080050C">
        <w:t>.</w:t>
      </w:r>
      <w:r w:rsidR="00E2586E" w:rsidRPr="0080050C">
        <w:t xml:space="preserve"> Check if all MSI </w:t>
      </w:r>
      <w:r w:rsidR="00FF2E29" w:rsidRPr="0080050C">
        <w:t>users and AAD Groups has been assigned to the folder</w:t>
      </w:r>
    </w:p>
    <w:p w14:paraId="32A0669F" w14:textId="349C9524" w:rsidR="00783A5B" w:rsidRPr="0080050C" w:rsidRDefault="00783A5B" w:rsidP="003C3E01">
      <w:pPr>
        <w:pStyle w:val="ListParagraph"/>
        <w:numPr>
          <w:ilvl w:val="0"/>
          <w:numId w:val="35"/>
        </w:numPr>
      </w:pPr>
      <w:r w:rsidRPr="0080050C">
        <w:t xml:space="preserve">Navigate to </w:t>
      </w:r>
      <w:r w:rsidR="55017C92" w:rsidRPr="0080050C">
        <w:t xml:space="preserve">the </w:t>
      </w:r>
      <w:r w:rsidRPr="0080050C">
        <w:t xml:space="preserve">lower level of the folder structure in the data lake to check permissions </w:t>
      </w:r>
      <w:r w:rsidR="55017C92" w:rsidRPr="0080050C">
        <w:t>via “Manage</w:t>
      </w:r>
      <w:r w:rsidRPr="0080050C">
        <w:t xml:space="preserve"> Access</w:t>
      </w:r>
      <w:r w:rsidR="55017C92" w:rsidRPr="0080050C">
        <w:t>”,</w:t>
      </w:r>
      <w:r w:rsidRPr="0080050C">
        <w:t xml:space="preserve"> </w:t>
      </w:r>
      <w:r w:rsidR="0037E18C" w:rsidRPr="0080050C">
        <w:t>as before.</w:t>
      </w:r>
    </w:p>
    <w:p w14:paraId="3BD33042" w14:textId="04935A3E" w:rsidR="00676CEF" w:rsidRPr="0080050C" w:rsidRDefault="00676CEF" w:rsidP="003C3E01">
      <w:pPr>
        <w:pStyle w:val="ListParagraph"/>
        <w:numPr>
          <w:ilvl w:val="0"/>
          <w:numId w:val="35"/>
        </w:numPr>
      </w:pPr>
      <w:r w:rsidRPr="0080050C">
        <w:t xml:space="preserve">Check </w:t>
      </w:r>
      <w:r w:rsidR="004B7AD9">
        <w:t xml:space="preserve">that </w:t>
      </w:r>
      <w:r w:rsidR="0051642F" w:rsidRPr="0080050C">
        <w:t xml:space="preserve">the </w:t>
      </w:r>
      <w:r w:rsidRPr="0080050C">
        <w:t>folder structure ha</w:t>
      </w:r>
      <w:r w:rsidR="0051642F" w:rsidRPr="0080050C">
        <w:t xml:space="preserve">s </w:t>
      </w:r>
      <w:r w:rsidR="00271BB9">
        <w:t xml:space="preserve">the </w:t>
      </w:r>
      <w:r w:rsidR="00783A5B" w:rsidRPr="0080050C">
        <w:t>appropriate read</w:t>
      </w:r>
      <w:r w:rsidR="0037E18C" w:rsidRPr="0080050C">
        <w:t>,</w:t>
      </w:r>
      <w:r w:rsidR="00783A5B" w:rsidRPr="0080050C">
        <w:t xml:space="preserve"> write or execute permissions as required</w:t>
      </w:r>
      <w:r w:rsidR="0037E18C" w:rsidRPr="0080050C">
        <w:t>.</w:t>
      </w:r>
    </w:p>
    <w:p w14:paraId="34DFEF8E" w14:textId="77777777" w:rsidR="00783A5B" w:rsidRPr="0080050C" w:rsidRDefault="00783A5B" w:rsidP="00783A5B">
      <w:r w:rsidRPr="0080050C">
        <w:t xml:space="preserve">Remarks: </w:t>
      </w:r>
    </w:p>
    <w:p w14:paraId="2E75795E" w14:textId="3DE13DDF" w:rsidR="00783A5B" w:rsidRPr="0080050C" w:rsidRDefault="00783A5B" w:rsidP="00783A5B">
      <w:r w:rsidRPr="0080050C">
        <w:t>Access – configure access to current folder</w:t>
      </w:r>
      <w:r w:rsidR="0037E18C" w:rsidRPr="0080050C">
        <w:t>.</w:t>
      </w:r>
      <w:r w:rsidRPr="0080050C">
        <w:t xml:space="preserve"> </w:t>
      </w:r>
    </w:p>
    <w:p w14:paraId="3CAA15C0" w14:textId="185A738C" w:rsidR="00783A5B" w:rsidRPr="0080050C" w:rsidRDefault="00783A5B" w:rsidP="00783A5B">
      <w:r w:rsidRPr="0080050C">
        <w:t xml:space="preserve">Default – configure access to future subfolders - assign the same set of permissions as set on parent folder to all subfolders created after </w:t>
      </w:r>
      <w:r w:rsidR="0037E18C" w:rsidRPr="0080050C">
        <w:t>permissions have</w:t>
      </w:r>
      <w:r w:rsidRPr="0080050C">
        <w:t xml:space="preserve"> been assigned</w:t>
      </w:r>
      <w:r w:rsidR="0037E18C" w:rsidRPr="0080050C">
        <w:t>.</w:t>
      </w:r>
    </w:p>
    <w:p w14:paraId="6EEFF0E8" w14:textId="2F447AAA" w:rsidR="00F828D2" w:rsidRPr="0080050C" w:rsidRDefault="009D71A1" w:rsidP="00192FA0">
      <w:pPr>
        <w:pStyle w:val="ListParagraph"/>
      </w:pPr>
      <w:r>
        <w:lastRenderedPageBreak/>
        <w:drawing>
          <wp:inline distT="0" distB="0" distL="0" distR="0" wp14:anchorId="2E185AB8" wp14:editId="7D7CC561">
            <wp:extent cx="5641382" cy="3537062"/>
            <wp:effectExtent l="0" t="0" r="0" b="6350"/>
            <wp:docPr id="97535578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641382" cy="3537062"/>
                    </a:xfrm>
                    <a:prstGeom prst="rect">
                      <a:avLst/>
                    </a:prstGeom>
                  </pic:spPr>
                </pic:pic>
              </a:graphicData>
            </a:graphic>
          </wp:inline>
        </w:drawing>
      </w:r>
    </w:p>
    <w:p w14:paraId="2BD31AC4" w14:textId="77777777" w:rsidR="00120E17" w:rsidRPr="0080050C" w:rsidRDefault="00120E17" w:rsidP="00120E17">
      <w:r w:rsidRPr="0080050C">
        <w:t>Permissions:</w:t>
      </w:r>
    </w:p>
    <w:p w14:paraId="5CB695D6" w14:textId="370324B6" w:rsidR="00120E17" w:rsidRPr="0080050C" w:rsidRDefault="00120E17" w:rsidP="00120E17">
      <w:r w:rsidRPr="0080050C">
        <w:t>Read – permissions to read file and folder (require execute on itself and all parents to the root of the Azure Data Lake Store</w:t>
      </w:r>
      <w:r w:rsidR="24B43AE4" w:rsidRPr="0080050C">
        <w:t>).</w:t>
      </w:r>
    </w:p>
    <w:p w14:paraId="639F1B44" w14:textId="04F60B39" w:rsidR="00120E17" w:rsidRPr="0080050C" w:rsidRDefault="00120E17" w:rsidP="00120E17">
      <w:r w:rsidRPr="0080050C">
        <w:t>Write – permissions to write file and create folders (require execute on itself and all parents to the root of the Azure Data Lake Store</w:t>
      </w:r>
      <w:r w:rsidR="24B43AE4" w:rsidRPr="0080050C">
        <w:t>).</w:t>
      </w:r>
    </w:p>
    <w:p w14:paraId="69E5E873" w14:textId="1E8F886E" w:rsidR="00120E17" w:rsidRPr="0080050C" w:rsidRDefault="00120E17" w:rsidP="00120E17">
      <w:r w:rsidRPr="0080050C">
        <w:t>Execute – permissions to list files in the folder</w:t>
      </w:r>
      <w:r w:rsidR="24B43AE4" w:rsidRPr="0080050C">
        <w:t>.</w:t>
      </w:r>
    </w:p>
    <w:p w14:paraId="3493F963" w14:textId="77777777" w:rsidR="00120E17" w:rsidRPr="0080050C" w:rsidRDefault="00120E17" w:rsidP="00192FA0">
      <w:pPr>
        <w:pStyle w:val="ListParagraph"/>
      </w:pPr>
    </w:p>
    <w:p w14:paraId="07425CFC" w14:textId="579B4276" w:rsidR="00211DA1" w:rsidRPr="0080050C" w:rsidRDefault="00211DA1" w:rsidP="00192FA0">
      <w:pPr>
        <w:pStyle w:val="Heading4"/>
      </w:pPr>
      <w:r w:rsidRPr="0080050C">
        <w:t>Synapse Analy</w:t>
      </w:r>
      <w:r w:rsidR="00AB6CF3" w:rsidRPr="0080050C">
        <w:t>t</w:t>
      </w:r>
      <w:r w:rsidRPr="0080050C">
        <w:t>ics fails to read data from Azure Data Lake Stor</w:t>
      </w:r>
      <w:r w:rsidR="00AB6CF3" w:rsidRPr="0080050C">
        <w:t>age</w:t>
      </w:r>
      <w:r w:rsidR="000A450D" w:rsidRPr="0080050C">
        <w:t xml:space="preserve"> or records are being rejected</w:t>
      </w:r>
    </w:p>
    <w:p w14:paraId="4A2B3657" w14:textId="01694697" w:rsidR="001962C4" w:rsidRPr="0080050C" w:rsidRDefault="00686CF4">
      <w:r w:rsidRPr="0080050C">
        <w:t xml:space="preserve">Data </w:t>
      </w:r>
      <w:r w:rsidR="002A2043" w:rsidRPr="0080050C">
        <w:t xml:space="preserve">extracted </w:t>
      </w:r>
      <w:r w:rsidR="00434788" w:rsidRPr="0080050C">
        <w:t>to</w:t>
      </w:r>
      <w:r w:rsidR="002A2043" w:rsidRPr="0080050C">
        <w:t xml:space="preserve"> </w:t>
      </w:r>
      <w:r w:rsidR="00434788" w:rsidRPr="0080050C">
        <w:t>ADLS</w:t>
      </w:r>
      <w:r w:rsidR="00516F7B" w:rsidRPr="0080050C">
        <w:t xml:space="preserve"> </w:t>
      </w:r>
      <w:r w:rsidR="002635BE" w:rsidRPr="0080050C">
        <w:t xml:space="preserve">should </w:t>
      </w:r>
      <w:r w:rsidR="24B43AE4" w:rsidRPr="0080050C">
        <w:t>conform</w:t>
      </w:r>
      <w:r w:rsidR="000D5104" w:rsidRPr="0080050C">
        <w:t xml:space="preserve"> </w:t>
      </w:r>
      <w:r w:rsidR="002635BE" w:rsidRPr="0080050C">
        <w:t>with the</w:t>
      </w:r>
      <w:r w:rsidR="000D5104" w:rsidRPr="0080050C">
        <w:t xml:space="preserve"> </w:t>
      </w:r>
      <w:r w:rsidR="00EC69B6" w:rsidRPr="0080050C">
        <w:t>Synaps</w:t>
      </w:r>
      <w:r w:rsidR="00A9017F" w:rsidRPr="0080050C">
        <w:t>e</w:t>
      </w:r>
      <w:r w:rsidR="00EC69B6" w:rsidRPr="0080050C">
        <w:t xml:space="preserve"> </w:t>
      </w:r>
      <w:r w:rsidR="00C4126E" w:rsidRPr="0080050C">
        <w:t xml:space="preserve">Analytics </w:t>
      </w:r>
      <w:r w:rsidR="002635BE" w:rsidRPr="0080050C">
        <w:t>External</w:t>
      </w:r>
      <w:r w:rsidR="00F56AAF" w:rsidRPr="0080050C">
        <w:t xml:space="preserve"> Entities</w:t>
      </w:r>
      <w:r w:rsidR="000A450D" w:rsidRPr="0080050C">
        <w:t xml:space="preserve">. </w:t>
      </w:r>
    </w:p>
    <w:p w14:paraId="0ED94811" w14:textId="5DE92596" w:rsidR="00462F48" w:rsidRPr="0080050C" w:rsidRDefault="002C4F59" w:rsidP="00192FA0">
      <w:r w:rsidRPr="0080050C">
        <w:t xml:space="preserve">Entity files </w:t>
      </w:r>
      <w:r w:rsidR="00434788" w:rsidRPr="0080050C">
        <w:t xml:space="preserve">present in ADLS </w:t>
      </w:r>
      <w:r w:rsidRPr="0080050C">
        <w:t>should have</w:t>
      </w:r>
      <w:r w:rsidR="00462F48" w:rsidRPr="0080050C">
        <w:t>:</w:t>
      </w:r>
    </w:p>
    <w:p w14:paraId="56EAAD0E" w14:textId="4F7B19D3" w:rsidR="00B6377B" w:rsidRPr="0080050C" w:rsidRDefault="24B43AE4" w:rsidP="003C3E01">
      <w:pPr>
        <w:pStyle w:val="ListParagraph"/>
        <w:numPr>
          <w:ilvl w:val="0"/>
          <w:numId w:val="34"/>
        </w:numPr>
      </w:pPr>
      <w:r w:rsidRPr="0080050C">
        <w:t>The same number</w:t>
      </w:r>
      <w:r w:rsidR="009732CA" w:rsidRPr="0080050C">
        <w:t xml:space="preserve"> of columns </w:t>
      </w:r>
      <w:r w:rsidR="00FD67DE" w:rsidRPr="0080050C">
        <w:t xml:space="preserve">as </w:t>
      </w:r>
      <w:r w:rsidR="00462F48" w:rsidRPr="0080050C">
        <w:t xml:space="preserve">specified </w:t>
      </w:r>
      <w:r w:rsidR="002C4F59" w:rsidRPr="0080050C">
        <w:t>in Synapse Analytic</w:t>
      </w:r>
      <w:r w:rsidR="009D7C7E">
        <w:t>s</w:t>
      </w:r>
      <w:r w:rsidR="002C4F59" w:rsidRPr="0080050C">
        <w:t xml:space="preserve"> External </w:t>
      </w:r>
    </w:p>
    <w:p w14:paraId="04973629" w14:textId="23D38532" w:rsidR="00B6377B" w:rsidRPr="0080050C" w:rsidRDefault="00AD1120" w:rsidP="003C3E01">
      <w:pPr>
        <w:pStyle w:val="ListParagraph"/>
        <w:numPr>
          <w:ilvl w:val="0"/>
          <w:numId w:val="34"/>
        </w:numPr>
      </w:pPr>
      <w:r w:rsidRPr="0080050C">
        <w:t>M</w:t>
      </w:r>
      <w:r w:rsidR="00B9330D" w:rsidRPr="0080050C">
        <w:t>atch</w:t>
      </w:r>
      <w:r w:rsidRPr="0080050C">
        <w:t xml:space="preserve">ing headers with </w:t>
      </w:r>
      <w:r w:rsidR="18719E68" w:rsidRPr="0080050C">
        <w:t xml:space="preserve">the </w:t>
      </w:r>
      <w:r w:rsidRPr="0080050C">
        <w:t xml:space="preserve">Synapse Analytics External Table </w:t>
      </w:r>
      <w:r w:rsidR="0061148B" w:rsidRPr="0080050C">
        <w:t>(case sensitive)</w:t>
      </w:r>
    </w:p>
    <w:p w14:paraId="0E89782D" w14:textId="65655063" w:rsidR="00B6377B" w:rsidRPr="0080050C" w:rsidRDefault="00AD1120" w:rsidP="003C3E01">
      <w:pPr>
        <w:pStyle w:val="ListParagraph"/>
        <w:numPr>
          <w:ilvl w:val="0"/>
          <w:numId w:val="34"/>
        </w:numPr>
      </w:pPr>
      <w:r w:rsidRPr="0080050C">
        <w:t xml:space="preserve">Data types matching </w:t>
      </w:r>
      <w:r w:rsidR="18719E68" w:rsidRPr="0080050C">
        <w:t xml:space="preserve">the </w:t>
      </w:r>
      <w:r w:rsidRPr="0080050C">
        <w:t xml:space="preserve">types defined in Synapse Analytics Persisted </w:t>
      </w:r>
      <w:r w:rsidR="000A600A" w:rsidRPr="0080050C">
        <w:t xml:space="preserve">Tables </w:t>
      </w:r>
      <w:r w:rsidR="000A5358">
        <w:t>(</w:t>
      </w:r>
      <w:r w:rsidR="000A600A" w:rsidRPr="0080050C">
        <w:t xml:space="preserve">e.g. </w:t>
      </w:r>
      <w:r w:rsidR="000D0739" w:rsidRPr="0080050C">
        <w:t xml:space="preserve">Data that expects </w:t>
      </w:r>
      <w:r w:rsidR="18719E68" w:rsidRPr="0080050C">
        <w:t xml:space="preserve">a </w:t>
      </w:r>
      <w:r w:rsidR="000D0739" w:rsidRPr="0080050C">
        <w:t xml:space="preserve">decimal number should not have </w:t>
      </w:r>
      <w:r w:rsidR="00670F0C" w:rsidRPr="0080050C">
        <w:t>text characters present etc.</w:t>
      </w:r>
      <w:r w:rsidR="000A5358">
        <w:t>)</w:t>
      </w:r>
    </w:p>
    <w:p w14:paraId="20D22F00" w14:textId="6026E4A7" w:rsidR="000A600A" w:rsidRPr="0080050C" w:rsidRDefault="000A600A" w:rsidP="003C3E01">
      <w:pPr>
        <w:pStyle w:val="ListParagraph"/>
        <w:numPr>
          <w:ilvl w:val="0"/>
          <w:numId w:val="34"/>
        </w:numPr>
      </w:pPr>
      <w:r w:rsidRPr="0080050C">
        <w:t>Text columns wrap</w:t>
      </w:r>
      <w:r w:rsidR="006D4742" w:rsidRPr="0080050C">
        <w:t>p</w:t>
      </w:r>
      <w:r w:rsidRPr="0080050C">
        <w:t xml:space="preserve">ed with text qualifiers of </w:t>
      </w:r>
      <w:r w:rsidR="18719E68" w:rsidRPr="0080050C">
        <w:t xml:space="preserve">a </w:t>
      </w:r>
      <w:r w:rsidRPr="0080050C">
        <w:t>double quotation mark</w:t>
      </w:r>
    </w:p>
    <w:p w14:paraId="012B5655" w14:textId="7C3C70B0" w:rsidR="00E86EBE" w:rsidRPr="0080050C" w:rsidRDefault="00E86EBE">
      <w:r w:rsidRPr="0080050C">
        <w:t xml:space="preserve">If schema of the file </w:t>
      </w:r>
      <w:r w:rsidR="18719E68" w:rsidRPr="0080050C">
        <w:t>does</w:t>
      </w:r>
      <w:r w:rsidRPr="0080050C">
        <w:t xml:space="preserve"> not </w:t>
      </w:r>
      <w:r w:rsidR="75B4D535" w:rsidRPr="0080050C">
        <w:t>conform, a</w:t>
      </w:r>
      <w:r w:rsidRPr="0080050C">
        <w:t xml:space="preserve"> failure </w:t>
      </w:r>
      <w:r w:rsidR="006D4742" w:rsidRPr="0080050C">
        <w:t>may</w:t>
      </w:r>
      <w:r w:rsidRPr="0080050C">
        <w:t xml:space="preserve"> happen when reading the data.</w:t>
      </w:r>
      <w:r w:rsidR="005E3FEC" w:rsidRPr="0080050C">
        <w:t xml:space="preserve"> </w:t>
      </w:r>
      <w:r w:rsidR="002B7249" w:rsidRPr="0080050C">
        <w:t xml:space="preserve">If </w:t>
      </w:r>
      <w:r w:rsidR="75B4D535" w:rsidRPr="0080050C">
        <w:t xml:space="preserve">the </w:t>
      </w:r>
      <w:r w:rsidR="001C4C21" w:rsidRPr="0080050C">
        <w:t xml:space="preserve">load of the data </w:t>
      </w:r>
      <w:r w:rsidR="0092198B" w:rsidRPr="0080050C">
        <w:t xml:space="preserve">partially </w:t>
      </w:r>
      <w:r w:rsidR="005E3FEC" w:rsidRPr="0080050C">
        <w:t>succeed</w:t>
      </w:r>
      <w:r w:rsidR="001C4C21" w:rsidRPr="0080050C">
        <w:t>s</w:t>
      </w:r>
      <w:r w:rsidR="00EF035C" w:rsidRPr="0080050C">
        <w:t>,</w:t>
      </w:r>
      <w:r w:rsidR="005E3FEC" w:rsidRPr="0080050C">
        <w:t xml:space="preserve"> then</w:t>
      </w:r>
      <w:r w:rsidR="003D6055" w:rsidRPr="0080050C">
        <w:t xml:space="preserve"> </w:t>
      </w:r>
      <w:r w:rsidR="75B4D535" w:rsidRPr="0080050C">
        <w:t>it is likely</w:t>
      </w:r>
      <w:r w:rsidR="00EF035C" w:rsidRPr="0080050C">
        <w:t xml:space="preserve"> files </w:t>
      </w:r>
      <w:r w:rsidR="009633DF" w:rsidRPr="0080050C">
        <w:t>are being</w:t>
      </w:r>
      <w:r w:rsidR="003D6055" w:rsidRPr="0080050C">
        <w:t xml:space="preserve"> rejected </w:t>
      </w:r>
      <w:r w:rsidRPr="0080050C">
        <w:t xml:space="preserve">into </w:t>
      </w:r>
      <w:r w:rsidR="75B4D535" w:rsidRPr="0080050C">
        <w:t xml:space="preserve">the </w:t>
      </w:r>
      <w:r w:rsidRPr="0080050C">
        <w:t>/RAW/</w:t>
      </w:r>
      <w:r w:rsidR="007D7BDC" w:rsidRPr="0080050C">
        <w:t>{</w:t>
      </w:r>
      <w:r w:rsidRPr="0080050C">
        <w:t>Entity</w:t>
      </w:r>
      <w:r w:rsidR="007D7BDC" w:rsidRPr="0080050C">
        <w:t>}</w:t>
      </w:r>
      <w:r w:rsidRPr="0080050C">
        <w:t>/_rejected</w:t>
      </w:r>
      <w:r w:rsidR="00534D4D" w:rsidRPr="0080050C">
        <w:t xml:space="preserve"> folder in ADLS.</w:t>
      </w:r>
      <w:r w:rsidR="00F47651" w:rsidRPr="0080050C">
        <w:t xml:space="preserve"> This can be inspected with </w:t>
      </w:r>
      <w:r w:rsidR="000426D1" w:rsidRPr="0080050C">
        <w:t>Azure Storage Explorer.</w:t>
      </w:r>
    </w:p>
    <w:p w14:paraId="5AA5C00D" w14:textId="56E1CEDC" w:rsidR="009848A8" w:rsidRPr="0080050C" w:rsidRDefault="00246022">
      <w:r w:rsidRPr="0080050C">
        <w:t>In order to</w:t>
      </w:r>
      <w:r w:rsidR="00C6766F" w:rsidRPr="0080050C">
        <w:t xml:space="preserve"> manually</w:t>
      </w:r>
      <w:r w:rsidRPr="0080050C">
        <w:t xml:space="preserve"> check</w:t>
      </w:r>
      <w:r w:rsidR="0097585C" w:rsidRPr="0080050C">
        <w:t xml:space="preserve"> entity columns definitions</w:t>
      </w:r>
      <w:r w:rsidR="1D017A5D" w:rsidRPr="0080050C">
        <w:t>, the</w:t>
      </w:r>
      <w:r w:rsidR="0097585C" w:rsidRPr="0080050C">
        <w:t xml:space="preserve"> </w:t>
      </w:r>
      <w:r w:rsidR="3B57F92A" w:rsidRPr="0080050C">
        <w:t>external</w:t>
      </w:r>
      <w:r w:rsidR="0097585C" w:rsidRPr="0080050C">
        <w:t xml:space="preserve"> table definitions</w:t>
      </w:r>
      <w:r w:rsidR="00374188" w:rsidRPr="0080050C">
        <w:t xml:space="preserve"> </w:t>
      </w:r>
      <w:r w:rsidR="00F4070D" w:rsidRPr="0080050C">
        <w:t xml:space="preserve">stored in Visual Studio </w:t>
      </w:r>
      <w:r w:rsidR="1D017A5D" w:rsidRPr="0080050C">
        <w:t xml:space="preserve">should be compared </w:t>
      </w:r>
      <w:r w:rsidR="00374188" w:rsidRPr="0080050C">
        <w:t>with</w:t>
      </w:r>
      <w:r w:rsidR="1579D784" w:rsidRPr="0080050C">
        <w:t xml:space="preserve"> </w:t>
      </w:r>
      <w:r w:rsidR="1D017A5D" w:rsidRPr="0080050C">
        <w:t xml:space="preserve">the </w:t>
      </w:r>
      <w:r w:rsidR="00C244BB" w:rsidRPr="0080050C">
        <w:t>extracted files in the</w:t>
      </w:r>
      <w:r w:rsidR="00900492" w:rsidRPr="0080050C">
        <w:t xml:space="preserve"> Azure Data Lake </w:t>
      </w:r>
      <w:r w:rsidR="1D017A5D" w:rsidRPr="0080050C">
        <w:t>Store.</w:t>
      </w:r>
      <w:r w:rsidR="00A62C9B" w:rsidRPr="0080050C">
        <w:t xml:space="preserve"> </w:t>
      </w:r>
      <w:r w:rsidR="0058676D" w:rsidRPr="0080050C">
        <w:t xml:space="preserve">Files stored in ADLS are </w:t>
      </w:r>
      <w:r w:rsidR="3B57F92A" w:rsidRPr="0080050C">
        <w:t>Parquet</w:t>
      </w:r>
      <w:r w:rsidR="1579D784" w:rsidRPr="0080050C">
        <w:t xml:space="preserve"> </w:t>
      </w:r>
      <w:r w:rsidR="0058676D" w:rsidRPr="0080050C">
        <w:t>files with snappy compression applied</w:t>
      </w:r>
      <w:r w:rsidR="5A83386C" w:rsidRPr="0080050C">
        <w:t>, meaning</w:t>
      </w:r>
      <w:r w:rsidR="0058676D" w:rsidRPr="0080050C">
        <w:t xml:space="preserve"> they </w:t>
      </w:r>
      <w:r w:rsidR="7F26FB27" w:rsidRPr="0080050C">
        <w:t>will</w:t>
      </w:r>
      <w:r w:rsidR="0058676D" w:rsidRPr="0080050C">
        <w:t xml:space="preserve"> not </w:t>
      </w:r>
      <w:r w:rsidR="7F26FB27" w:rsidRPr="0080050C">
        <w:t xml:space="preserve">be </w:t>
      </w:r>
      <w:r w:rsidR="00AC20AC" w:rsidRPr="0080050C">
        <w:t>directly</w:t>
      </w:r>
      <w:r w:rsidR="0058676D" w:rsidRPr="0080050C">
        <w:t xml:space="preserve"> </w:t>
      </w:r>
      <w:r w:rsidR="001474AC" w:rsidRPr="0080050C">
        <w:t>readable</w:t>
      </w:r>
      <w:r w:rsidR="005A249A" w:rsidRPr="0080050C">
        <w:t xml:space="preserve"> by users</w:t>
      </w:r>
      <w:r w:rsidR="0058676D" w:rsidRPr="0080050C">
        <w:t>.</w:t>
      </w:r>
      <w:r w:rsidR="005B5409" w:rsidRPr="0080050C">
        <w:t xml:space="preserve"> </w:t>
      </w:r>
      <w:r w:rsidR="00F07B6E" w:rsidRPr="0080050C">
        <w:t xml:space="preserve">These files can be viewed </w:t>
      </w:r>
      <w:r w:rsidR="008C6BC3" w:rsidRPr="0080050C">
        <w:t xml:space="preserve">by </w:t>
      </w:r>
      <w:r w:rsidR="00E66078" w:rsidRPr="0080050C">
        <w:t xml:space="preserve">using </w:t>
      </w:r>
      <w:r w:rsidR="6786AE06" w:rsidRPr="0080050C">
        <w:t xml:space="preserve">the </w:t>
      </w:r>
      <w:r w:rsidR="00E66078" w:rsidRPr="0080050C">
        <w:t xml:space="preserve">ADF preview functionality on the </w:t>
      </w:r>
      <w:r w:rsidR="6786AE06" w:rsidRPr="0080050C">
        <w:t>dataset.</w:t>
      </w:r>
      <w:r w:rsidR="00F266F5" w:rsidRPr="0080050C">
        <w:t xml:space="preserve"> </w:t>
      </w:r>
      <w:r w:rsidR="7F26FB27" w:rsidRPr="0080050C">
        <w:t>A new</w:t>
      </w:r>
      <w:r w:rsidR="009757E5" w:rsidRPr="0080050C">
        <w:t xml:space="preserve"> </w:t>
      </w:r>
      <w:r w:rsidR="009154AF" w:rsidRPr="0080050C">
        <w:t xml:space="preserve">temporary </w:t>
      </w:r>
      <w:r w:rsidR="002F1BBD" w:rsidRPr="0080050C">
        <w:t xml:space="preserve">Parquet </w:t>
      </w:r>
      <w:r w:rsidR="009154AF" w:rsidRPr="0080050C">
        <w:t>d</w:t>
      </w:r>
      <w:r w:rsidR="002F1BBD" w:rsidRPr="0080050C">
        <w:t>ataset</w:t>
      </w:r>
      <w:r w:rsidR="0051190E" w:rsidRPr="0080050C">
        <w:t xml:space="preserve"> </w:t>
      </w:r>
      <w:r w:rsidR="009757E5" w:rsidRPr="0080050C">
        <w:t xml:space="preserve">is required to be created </w:t>
      </w:r>
      <w:r w:rsidR="0051190E" w:rsidRPr="0080050C">
        <w:t>that points to</w:t>
      </w:r>
      <w:r w:rsidR="009D1B2B" w:rsidRPr="0080050C">
        <w:t xml:space="preserve"> the file under investigation.</w:t>
      </w:r>
    </w:p>
    <w:p w14:paraId="46A769FE" w14:textId="2030B8D3" w:rsidR="00B6377B" w:rsidRPr="0080050C" w:rsidRDefault="009848A8">
      <w:r w:rsidRPr="0080050C">
        <w:lastRenderedPageBreak/>
        <w:t xml:space="preserve">Read operations should be executed in order to check if </w:t>
      </w:r>
      <w:r w:rsidR="3D0028BE" w:rsidRPr="0080050C">
        <w:t>Synapse</w:t>
      </w:r>
      <w:r w:rsidR="00C6766F" w:rsidRPr="0080050C">
        <w:t xml:space="preserve"> Analytics </w:t>
      </w:r>
      <w:r w:rsidRPr="0080050C">
        <w:t>can access the Azure Data Lake Store</w:t>
      </w:r>
      <w:r w:rsidR="3D0028BE" w:rsidRPr="0080050C">
        <w:t xml:space="preserve">, using the query </w:t>
      </w:r>
      <w:r w:rsidR="00C6766F" w:rsidRPr="0080050C">
        <w:t>“SELECT * FROM External.</w:t>
      </w:r>
      <w:r w:rsidR="00B10CAB" w:rsidRPr="0080050C">
        <w:t>{</w:t>
      </w:r>
      <w:r w:rsidR="00C6766F" w:rsidRPr="0080050C">
        <w:rPr>
          <w:i/>
        </w:rPr>
        <w:t>EntityName</w:t>
      </w:r>
      <w:r w:rsidR="00B10CAB" w:rsidRPr="0080050C">
        <w:rPr>
          <w:i/>
        </w:rPr>
        <w:t>}</w:t>
      </w:r>
      <w:r w:rsidR="00C6766F" w:rsidRPr="0080050C">
        <w:t>”</w:t>
      </w:r>
      <w:r w:rsidR="0055267E" w:rsidRPr="0080050C">
        <w:t>.</w:t>
      </w:r>
      <w:r w:rsidRPr="0080050C">
        <w:t xml:space="preserve"> If </w:t>
      </w:r>
      <w:r w:rsidR="3010E5B1" w:rsidRPr="0080050C">
        <w:t xml:space="preserve">the </w:t>
      </w:r>
      <w:r w:rsidRPr="0080050C">
        <w:t>query returns results</w:t>
      </w:r>
      <w:r w:rsidR="3010E5B1" w:rsidRPr="0080050C">
        <w:t>,</w:t>
      </w:r>
      <w:r w:rsidRPr="0080050C">
        <w:t xml:space="preserve"> </w:t>
      </w:r>
      <w:r w:rsidR="0077765B" w:rsidRPr="0080050C">
        <w:t xml:space="preserve">and </w:t>
      </w:r>
      <w:r w:rsidR="3010E5B1" w:rsidRPr="0080050C">
        <w:t>none</w:t>
      </w:r>
      <w:r w:rsidR="00975878" w:rsidRPr="0080050C">
        <w:t xml:space="preserve"> of the records </w:t>
      </w:r>
      <w:r w:rsidR="3010E5B1" w:rsidRPr="0080050C">
        <w:t>are</w:t>
      </w:r>
      <w:r w:rsidR="00975878" w:rsidRPr="0080050C">
        <w:t xml:space="preserve"> rejected</w:t>
      </w:r>
      <w:r w:rsidR="3010E5B1" w:rsidRPr="0080050C">
        <w:t>,</w:t>
      </w:r>
      <w:r w:rsidR="00975878" w:rsidRPr="0080050C">
        <w:t xml:space="preserve"> then</w:t>
      </w:r>
      <w:r w:rsidR="00D245B8" w:rsidRPr="0080050C">
        <w:t xml:space="preserve"> </w:t>
      </w:r>
      <w:r w:rsidR="3010E5B1" w:rsidRPr="0080050C">
        <w:t xml:space="preserve">the </w:t>
      </w:r>
      <w:r w:rsidR="00D245B8" w:rsidRPr="0080050C">
        <w:t>problem is solved.</w:t>
      </w:r>
    </w:p>
    <w:p w14:paraId="042FD2AB" w14:textId="6B633F9E" w:rsidR="006F1F90" w:rsidRPr="0080050C" w:rsidRDefault="00D245B8" w:rsidP="006F1F90">
      <w:r w:rsidRPr="0080050C">
        <w:t xml:space="preserve">If data </w:t>
      </w:r>
      <w:r w:rsidR="00FF175D">
        <w:t>is</w:t>
      </w:r>
      <w:r w:rsidR="00FF175D" w:rsidRPr="0080050C">
        <w:t xml:space="preserve"> </w:t>
      </w:r>
      <w:r w:rsidRPr="0080050C">
        <w:t>re</w:t>
      </w:r>
      <w:r w:rsidR="00321A22" w:rsidRPr="0080050C">
        <w:t>jected</w:t>
      </w:r>
      <w:r w:rsidR="6C1EF294" w:rsidRPr="0080050C">
        <w:t>,</w:t>
      </w:r>
      <w:r w:rsidR="00302443" w:rsidRPr="0080050C">
        <w:t xml:space="preserve"> </w:t>
      </w:r>
      <w:r w:rsidR="005A7B1A" w:rsidRPr="0080050C">
        <w:t xml:space="preserve">it </w:t>
      </w:r>
      <w:r w:rsidR="6C1EF294" w:rsidRPr="0080050C">
        <w:t>is</w:t>
      </w:r>
      <w:r w:rsidR="005A7B1A" w:rsidRPr="0080050C">
        <w:t xml:space="preserve"> likely that the data quality is low</w:t>
      </w:r>
      <w:r w:rsidR="00A96B87" w:rsidRPr="0080050C">
        <w:t>,</w:t>
      </w:r>
      <w:r w:rsidR="005A7B1A" w:rsidRPr="0080050C">
        <w:t xml:space="preserve"> and data should be cleaned before</w:t>
      </w:r>
      <w:r w:rsidR="0019643C" w:rsidRPr="0080050C">
        <w:t xml:space="preserve"> processing.</w:t>
      </w:r>
    </w:p>
    <w:p w14:paraId="6A132A2A" w14:textId="77777777" w:rsidR="0081118D" w:rsidRPr="0080050C" w:rsidRDefault="0081118D" w:rsidP="00192FA0"/>
    <w:p w14:paraId="08273FAD" w14:textId="73F912E6" w:rsidR="0071261F" w:rsidRPr="0080050C" w:rsidRDefault="00D073EC" w:rsidP="007D5E3D">
      <w:pPr>
        <w:pStyle w:val="Heading4"/>
      </w:pPr>
      <w:r w:rsidRPr="0080050C">
        <w:t xml:space="preserve">Connection issues </w:t>
      </w:r>
      <w:r w:rsidR="00D03E11" w:rsidRPr="0080050C">
        <w:t>in</w:t>
      </w:r>
      <w:r w:rsidR="0019643C" w:rsidRPr="0080050C">
        <w:t xml:space="preserve"> </w:t>
      </w:r>
      <w:r w:rsidR="0071261F" w:rsidRPr="0080050C">
        <w:t>Synapse Analytics</w:t>
      </w:r>
    </w:p>
    <w:p w14:paraId="7458D653" w14:textId="625FD573" w:rsidR="0019643C" w:rsidRPr="0080050C" w:rsidRDefault="0019643C">
      <w:r w:rsidRPr="0080050C">
        <w:t xml:space="preserve">There </w:t>
      </w:r>
      <w:r w:rsidR="6C1EF294" w:rsidRPr="0080050C">
        <w:t>may</w:t>
      </w:r>
      <w:r w:rsidRPr="0080050C">
        <w:t xml:space="preserve"> be situations </w:t>
      </w:r>
      <w:r w:rsidR="001A13F1" w:rsidRPr="0080050C">
        <w:t>where con</w:t>
      </w:r>
      <w:r w:rsidR="001C6DE8" w:rsidRPr="0080050C">
        <w:t xml:space="preserve">nection to the Azure </w:t>
      </w:r>
      <w:r w:rsidR="13F15AFE" w:rsidRPr="0080050C">
        <w:t>Synapse</w:t>
      </w:r>
      <w:r w:rsidR="001C6DE8" w:rsidRPr="0080050C">
        <w:t xml:space="preserve"> Analytics is not possible.</w:t>
      </w:r>
      <w:r w:rsidR="004417F6" w:rsidRPr="0080050C">
        <w:t xml:space="preserve"> Th</w:t>
      </w:r>
      <w:r w:rsidR="001900A3" w:rsidRPr="0080050C">
        <w:t>is</w:t>
      </w:r>
      <w:r w:rsidR="004417F6" w:rsidRPr="0080050C">
        <w:t xml:space="preserve"> may cause</w:t>
      </w:r>
      <w:r w:rsidR="00824787" w:rsidRPr="0080050C">
        <w:t xml:space="preserve"> failure </w:t>
      </w:r>
      <w:r w:rsidR="00C85116" w:rsidRPr="0080050C">
        <w:t>during</w:t>
      </w:r>
      <w:r w:rsidR="00E764C6" w:rsidRPr="0080050C">
        <w:t xml:space="preserve"> various steps of the execution</w:t>
      </w:r>
      <w:r w:rsidR="00C85116" w:rsidRPr="0080050C">
        <w:t>:</w:t>
      </w:r>
    </w:p>
    <w:p w14:paraId="53528474" w14:textId="1A31EC5F" w:rsidR="004417F6" w:rsidRPr="0080050C" w:rsidRDefault="004417F6" w:rsidP="003C3E01">
      <w:pPr>
        <w:pStyle w:val="ListParagraph"/>
        <w:numPr>
          <w:ilvl w:val="0"/>
          <w:numId w:val="33"/>
        </w:numPr>
      </w:pPr>
      <w:r w:rsidRPr="0080050C">
        <w:t>Azure Data Factory</w:t>
      </w:r>
      <w:r w:rsidR="00C85116" w:rsidRPr="0080050C">
        <w:t xml:space="preserve"> Execution</w:t>
      </w:r>
      <w:r w:rsidR="00170AFB" w:rsidRPr="0080050C">
        <w:t>.</w:t>
      </w:r>
    </w:p>
    <w:p w14:paraId="298D2E3E" w14:textId="0845C145" w:rsidR="004417F6" w:rsidRPr="0080050C" w:rsidRDefault="004417F6" w:rsidP="003C3E01">
      <w:pPr>
        <w:pStyle w:val="ListParagraph"/>
        <w:numPr>
          <w:ilvl w:val="0"/>
          <w:numId w:val="33"/>
        </w:numPr>
      </w:pPr>
      <w:r w:rsidRPr="0080050C">
        <w:t>Refresh</w:t>
      </w:r>
      <w:r w:rsidR="00572F3A" w:rsidRPr="0080050C">
        <w:t>ing</w:t>
      </w:r>
      <w:r w:rsidRPr="0080050C">
        <w:t xml:space="preserve"> of the Power BI</w:t>
      </w:r>
      <w:r w:rsidR="00824787" w:rsidRPr="0080050C">
        <w:t xml:space="preserve"> Reports</w:t>
      </w:r>
      <w:r w:rsidR="00170AFB" w:rsidRPr="0080050C">
        <w:t>.</w:t>
      </w:r>
    </w:p>
    <w:p w14:paraId="7E74296C" w14:textId="771435DA" w:rsidR="00572F3A" w:rsidRPr="0080050C" w:rsidRDefault="00572F3A" w:rsidP="003C3E01">
      <w:pPr>
        <w:pStyle w:val="ListParagraph"/>
        <w:numPr>
          <w:ilvl w:val="0"/>
          <w:numId w:val="33"/>
        </w:numPr>
      </w:pPr>
      <w:r w:rsidRPr="0080050C">
        <w:t xml:space="preserve">Direct connection </w:t>
      </w:r>
      <w:r w:rsidR="003716A3" w:rsidRPr="0080050C">
        <w:t xml:space="preserve">to </w:t>
      </w:r>
      <w:r w:rsidRPr="0080050C">
        <w:t>Synapse Analytic</w:t>
      </w:r>
      <w:r w:rsidR="003716A3" w:rsidRPr="0080050C">
        <w:t>s</w:t>
      </w:r>
      <w:r w:rsidR="00170AFB" w:rsidRPr="0080050C">
        <w:t>.</w:t>
      </w:r>
    </w:p>
    <w:p w14:paraId="321B83D9" w14:textId="2450C817" w:rsidR="00A53A51" w:rsidRPr="0080050C" w:rsidRDefault="006B49E2">
      <w:r>
        <w:t>If this happens,</w:t>
      </w:r>
      <w:r w:rsidR="00EF7D18" w:rsidRPr="0080050C">
        <w:t xml:space="preserve"> </w:t>
      </w:r>
      <w:r w:rsidR="00B179B1" w:rsidRPr="0080050C">
        <w:t>m</w:t>
      </w:r>
      <w:r w:rsidR="003716A3" w:rsidRPr="0080050C">
        <w:t>ost likely</w:t>
      </w:r>
      <w:r w:rsidR="00B179B1" w:rsidRPr="0080050C">
        <w:t xml:space="preserve"> Synapse Analytics is switched </w:t>
      </w:r>
      <w:r w:rsidR="00430627" w:rsidRPr="0080050C">
        <w:t>“O</w:t>
      </w:r>
      <w:r w:rsidR="00B179B1" w:rsidRPr="0080050C">
        <w:t>f</w:t>
      </w:r>
      <w:r w:rsidR="007B0C72" w:rsidRPr="0080050C">
        <w:t>f</w:t>
      </w:r>
      <w:r w:rsidR="00430627" w:rsidRPr="0080050C">
        <w:t>”</w:t>
      </w:r>
      <w:r w:rsidR="00D35AFA" w:rsidRPr="0080050C">
        <w:t xml:space="preserve">. In order to switch it </w:t>
      </w:r>
      <w:r w:rsidR="00430627" w:rsidRPr="0080050C">
        <w:t>“On”</w:t>
      </w:r>
      <w:r w:rsidR="005E002F">
        <w:t>,</w:t>
      </w:r>
      <w:r w:rsidR="00430627" w:rsidRPr="0080050C">
        <w:t xml:space="preserve"> </w:t>
      </w:r>
      <w:r w:rsidR="00615067">
        <w:t xml:space="preserve">the </w:t>
      </w:r>
      <w:r w:rsidR="00430627" w:rsidRPr="0080050C">
        <w:t>process described in paragraph called</w:t>
      </w:r>
      <w:hyperlink w:anchor="_How_to_enable/disable" w:history="1">
        <w:r w:rsidR="00F1094D" w:rsidRPr="00F1094D">
          <w:rPr>
            <w:rStyle w:val="Hyperlink"/>
          </w:rPr>
          <w:t>How to enable/disable Synapse Analytics via Azure Portal</w:t>
        </w:r>
      </w:hyperlink>
      <w:r w:rsidR="00430627" w:rsidRPr="0080050C">
        <w:t xml:space="preserve">  need</w:t>
      </w:r>
      <w:r w:rsidR="00E250D9">
        <w:t>s</w:t>
      </w:r>
      <w:r w:rsidR="00430627" w:rsidRPr="0080050C">
        <w:t xml:space="preserve"> to be </w:t>
      </w:r>
      <w:r w:rsidR="00614B32" w:rsidRPr="0080050C">
        <w:t>follow</w:t>
      </w:r>
      <w:r w:rsidR="00430627" w:rsidRPr="0080050C">
        <w:t>ed.</w:t>
      </w:r>
    </w:p>
    <w:p w14:paraId="3CEEE10D" w14:textId="24E133B3" w:rsidR="005B7609" w:rsidRPr="0080050C" w:rsidRDefault="00D96FFA">
      <w:r w:rsidRPr="0080050C">
        <w:t xml:space="preserve">If this does not </w:t>
      </w:r>
      <w:r w:rsidR="2A51C6FE" w:rsidRPr="0080050C">
        <w:t>resolve the iss</w:t>
      </w:r>
      <w:r w:rsidR="00A96B87" w:rsidRPr="0080050C">
        <w:t>u</w:t>
      </w:r>
      <w:r w:rsidR="2A51C6FE" w:rsidRPr="0080050C">
        <w:t>es, ensure</w:t>
      </w:r>
      <w:r w:rsidRPr="0080050C">
        <w:t xml:space="preserve"> that </w:t>
      </w:r>
      <w:r w:rsidR="2A51C6FE" w:rsidRPr="0080050C">
        <w:t>the SQL</w:t>
      </w:r>
      <w:r w:rsidRPr="0080050C">
        <w:t xml:space="preserve"> Server </w:t>
      </w:r>
      <w:r w:rsidR="2A51C6FE" w:rsidRPr="0080050C">
        <w:t>the</w:t>
      </w:r>
      <w:r w:rsidRPr="0080050C">
        <w:t xml:space="preserve"> Synapse </w:t>
      </w:r>
      <w:r w:rsidR="2A51C6FE" w:rsidRPr="0080050C">
        <w:t>Analytics</w:t>
      </w:r>
      <w:r w:rsidRPr="0080050C">
        <w:t xml:space="preserve"> is hosted on has </w:t>
      </w:r>
      <w:r w:rsidR="2A51C6FE" w:rsidRPr="0080050C">
        <w:t xml:space="preserve">the </w:t>
      </w:r>
      <w:r w:rsidRPr="0080050C">
        <w:t>correct IP Address configured in</w:t>
      </w:r>
      <w:r w:rsidR="00895A86" w:rsidRPr="0080050C">
        <w:t xml:space="preserve"> </w:t>
      </w:r>
      <w:r w:rsidR="2A51C6FE" w:rsidRPr="0080050C">
        <w:t>“</w:t>
      </w:r>
      <w:r w:rsidR="00895A86" w:rsidRPr="0080050C">
        <w:t xml:space="preserve">Firewalls and virtual </w:t>
      </w:r>
      <w:r w:rsidR="2A51C6FE" w:rsidRPr="0080050C">
        <w:t>networks”</w:t>
      </w:r>
      <w:r w:rsidR="00895A86" w:rsidRPr="0080050C">
        <w:t xml:space="preserve"> tab.</w:t>
      </w:r>
    </w:p>
    <w:p w14:paraId="03B26CCB" w14:textId="4D609A43" w:rsidR="00895A86" w:rsidRPr="0080050C" w:rsidRDefault="00895A86">
      <w:r w:rsidRPr="0080050C">
        <w:t xml:space="preserve">In order to check and configure </w:t>
      </w:r>
      <w:r w:rsidR="2A51C6FE" w:rsidRPr="0080050C">
        <w:t>the IP</w:t>
      </w:r>
      <w:r w:rsidRPr="0080050C">
        <w:t xml:space="preserve"> address</w:t>
      </w:r>
      <w:r w:rsidR="2A51C6FE" w:rsidRPr="0080050C">
        <w:t>,</w:t>
      </w:r>
      <w:r w:rsidRPr="0080050C">
        <w:t xml:space="preserve"> </w:t>
      </w:r>
      <w:r w:rsidR="00614B32" w:rsidRPr="0080050C">
        <w:t>follow</w:t>
      </w:r>
      <w:r w:rsidRPr="0080050C">
        <w:t xml:space="preserve"> </w:t>
      </w:r>
      <w:r w:rsidR="2A51C6FE" w:rsidRPr="0080050C">
        <w:t xml:space="preserve">the </w:t>
      </w:r>
      <w:r w:rsidRPr="0080050C">
        <w:t>steps described below:</w:t>
      </w:r>
    </w:p>
    <w:p w14:paraId="621AEB8A" w14:textId="7C6850AF" w:rsidR="00895A86" w:rsidRPr="0080050C" w:rsidRDefault="00510902" w:rsidP="003C3E01">
      <w:pPr>
        <w:pStyle w:val="ListParagraph"/>
        <w:numPr>
          <w:ilvl w:val="0"/>
          <w:numId w:val="36"/>
        </w:numPr>
      </w:pPr>
      <w:r w:rsidRPr="0080050C">
        <w:t>Navigate to Azure Portal</w:t>
      </w:r>
      <w:r w:rsidR="007A5E62" w:rsidRPr="0080050C">
        <w:t xml:space="preserve"> by </w:t>
      </w:r>
      <w:r w:rsidR="00614B32" w:rsidRPr="0080050C">
        <w:t>follow</w:t>
      </w:r>
      <w:r w:rsidR="007A5E62" w:rsidRPr="0080050C">
        <w:t xml:space="preserve">ing this </w:t>
      </w:r>
      <w:hyperlink r:id="rId126" w:anchor="home">
        <w:r w:rsidR="50297E55" w:rsidRPr="0080050C">
          <w:rPr>
            <w:rStyle w:val="Hyperlink"/>
          </w:rPr>
          <w:t>link</w:t>
        </w:r>
      </w:hyperlink>
      <w:r w:rsidR="50297E55" w:rsidRPr="0080050C">
        <w:t>.</w:t>
      </w:r>
    </w:p>
    <w:p w14:paraId="042E9F28" w14:textId="1C240133" w:rsidR="00ED2326" w:rsidRPr="0080050C" w:rsidRDefault="6C1EF294" w:rsidP="003C3E01">
      <w:pPr>
        <w:pStyle w:val="ListParagraph"/>
        <w:numPr>
          <w:ilvl w:val="0"/>
          <w:numId w:val="36"/>
        </w:numPr>
      </w:pPr>
      <w:r w:rsidRPr="0080050C">
        <w:t>Navigate</w:t>
      </w:r>
      <w:r w:rsidR="00ED2326" w:rsidRPr="0080050C">
        <w:t xml:space="preserve"> to Resource Group where </w:t>
      </w:r>
      <w:r w:rsidR="50297E55" w:rsidRPr="0080050C">
        <w:t xml:space="preserve">the </w:t>
      </w:r>
      <w:r w:rsidR="00ED2326" w:rsidRPr="0080050C">
        <w:t>solution is deployed</w:t>
      </w:r>
      <w:r w:rsidR="50297E55" w:rsidRPr="0080050C">
        <w:t>.</w:t>
      </w:r>
    </w:p>
    <w:p w14:paraId="0CA87005" w14:textId="0DB224C1" w:rsidR="00ED2326" w:rsidRPr="0080050C" w:rsidRDefault="00ED2326" w:rsidP="003C3E01">
      <w:pPr>
        <w:pStyle w:val="ListParagraph"/>
        <w:numPr>
          <w:ilvl w:val="0"/>
          <w:numId w:val="36"/>
        </w:numPr>
      </w:pPr>
      <w:r w:rsidRPr="0080050C">
        <w:t xml:space="preserve">Navigate to </w:t>
      </w:r>
      <w:r w:rsidR="6B12557F" w:rsidRPr="0080050C">
        <w:t xml:space="preserve">the </w:t>
      </w:r>
      <w:r w:rsidRPr="0080050C">
        <w:t xml:space="preserve">SQL Server instance where Azure Synapse </w:t>
      </w:r>
      <w:r w:rsidR="6B12557F" w:rsidRPr="0080050C">
        <w:t>Analytics</w:t>
      </w:r>
      <w:r w:rsidRPr="0080050C">
        <w:t xml:space="preserve"> is deployed to</w:t>
      </w:r>
      <w:r w:rsidR="6B12557F" w:rsidRPr="0080050C">
        <w:t>.</w:t>
      </w:r>
    </w:p>
    <w:p w14:paraId="1C9332F2" w14:textId="63F56659" w:rsidR="00ED2326" w:rsidRPr="0080050C" w:rsidRDefault="00ED2326" w:rsidP="003C3E01">
      <w:pPr>
        <w:pStyle w:val="ListParagraph"/>
        <w:numPr>
          <w:ilvl w:val="0"/>
          <w:numId w:val="36"/>
        </w:numPr>
      </w:pPr>
      <w:r w:rsidRPr="0080050C">
        <w:t>Go to Firewalls and virtual networks tab</w:t>
      </w:r>
      <w:r w:rsidR="00B6320E" w:rsidRPr="0080050C">
        <w:t xml:space="preserve"> (1</w:t>
      </w:r>
      <w:r w:rsidR="6B12557F" w:rsidRPr="0080050C">
        <w:t>).</w:t>
      </w:r>
    </w:p>
    <w:p w14:paraId="7CAC6349" w14:textId="1F5C7552" w:rsidR="00B6320E" w:rsidRPr="0080050C" w:rsidRDefault="00B6320E" w:rsidP="003C3E01">
      <w:pPr>
        <w:pStyle w:val="ListParagraph"/>
        <w:numPr>
          <w:ilvl w:val="0"/>
          <w:numId w:val="36"/>
        </w:numPr>
      </w:pPr>
      <w:r w:rsidRPr="0080050C">
        <w:t xml:space="preserve">Check if </w:t>
      </w:r>
      <w:r w:rsidR="6B12557F" w:rsidRPr="0080050C">
        <w:t xml:space="preserve">the </w:t>
      </w:r>
      <w:r w:rsidRPr="0080050C">
        <w:t>Client IP Address (</w:t>
      </w:r>
      <w:r w:rsidR="002A50EA" w:rsidRPr="0080050C">
        <w:t>3</w:t>
      </w:r>
      <w:r w:rsidRPr="0080050C">
        <w:t xml:space="preserve">) is in range of IP </w:t>
      </w:r>
      <w:r w:rsidR="6B12557F" w:rsidRPr="0080050C">
        <w:t>addresses</w:t>
      </w:r>
      <w:r w:rsidRPr="0080050C">
        <w:t xml:space="preserve"> listed (</w:t>
      </w:r>
      <w:r w:rsidR="001F1FC4" w:rsidRPr="0080050C">
        <w:t>4</w:t>
      </w:r>
      <w:r w:rsidR="6B12557F" w:rsidRPr="0080050C">
        <w:t>). If</w:t>
      </w:r>
      <w:r w:rsidRPr="0080050C">
        <w:t xml:space="preserve"> it is </w:t>
      </w:r>
      <w:r w:rsidR="0BCE7F3F" w:rsidRPr="0080050C">
        <w:t xml:space="preserve">in the list, the </w:t>
      </w:r>
      <w:r w:rsidRPr="0080050C">
        <w:t xml:space="preserve">firewall is not blocking </w:t>
      </w:r>
      <w:r w:rsidR="0BCE7F3F" w:rsidRPr="0080050C">
        <w:t>the</w:t>
      </w:r>
      <w:r w:rsidRPr="0080050C">
        <w:t xml:space="preserve"> connection</w:t>
      </w:r>
      <w:r w:rsidR="6B12557F" w:rsidRPr="0080050C">
        <w:t>.</w:t>
      </w:r>
    </w:p>
    <w:p w14:paraId="44DF200A" w14:textId="57141654" w:rsidR="00B6320E" w:rsidRPr="0080050C" w:rsidRDefault="00B6320E" w:rsidP="003C3E01">
      <w:pPr>
        <w:pStyle w:val="ListParagraph"/>
        <w:numPr>
          <w:ilvl w:val="0"/>
          <w:numId w:val="36"/>
        </w:numPr>
      </w:pPr>
      <w:r w:rsidRPr="0080050C">
        <w:t xml:space="preserve">If IP is missing </w:t>
      </w:r>
      <w:r w:rsidR="00EA2F48" w:rsidRPr="0080050C">
        <w:t>then click “+ Add client IP” (</w:t>
      </w:r>
      <w:r w:rsidR="001F1FC4" w:rsidRPr="0080050C">
        <w:t>2</w:t>
      </w:r>
      <w:r w:rsidR="00EA2F48" w:rsidRPr="0080050C">
        <w:t>)</w:t>
      </w:r>
      <w:r w:rsidR="005D39D3" w:rsidRPr="0080050C">
        <w:t>,</w:t>
      </w:r>
      <w:r w:rsidR="00710E4D" w:rsidRPr="0080050C">
        <w:t xml:space="preserve"> When new address is added to rules list (4)</w:t>
      </w:r>
      <w:r w:rsidR="005D39D3" w:rsidRPr="0080050C">
        <w:t xml:space="preserve"> </w:t>
      </w:r>
      <w:r w:rsidR="00F005EE" w:rsidRPr="0080050C">
        <w:t>adjust r</w:t>
      </w:r>
      <w:r w:rsidR="005D39D3" w:rsidRPr="0080050C">
        <w:t xml:space="preserve">ule name </w:t>
      </w:r>
      <w:r w:rsidR="00F005EE" w:rsidRPr="0080050C">
        <w:t>to something descriptive like</w:t>
      </w:r>
      <w:r w:rsidR="005D39D3" w:rsidRPr="0080050C">
        <w:t xml:space="preserve"> “Office”</w:t>
      </w:r>
      <w:r w:rsidR="00930E1E" w:rsidRPr="0080050C">
        <w:t>.</w:t>
      </w:r>
    </w:p>
    <w:p w14:paraId="0FBD34FB" w14:textId="2081E28D" w:rsidR="00EA2F48" w:rsidRPr="0080050C" w:rsidRDefault="00EA2F48" w:rsidP="003C3E01">
      <w:pPr>
        <w:pStyle w:val="ListParagraph"/>
        <w:numPr>
          <w:ilvl w:val="0"/>
          <w:numId w:val="36"/>
        </w:numPr>
      </w:pPr>
      <w:r w:rsidRPr="0080050C">
        <w:t>Click “Save” (5) button</w:t>
      </w:r>
    </w:p>
    <w:p w14:paraId="3A992810" w14:textId="68BBCA18" w:rsidR="00D96FFA" w:rsidRPr="0080050C" w:rsidRDefault="00C81AD9" w:rsidP="00192FA0">
      <w:r>
        <w:lastRenderedPageBreak/>
        <w:drawing>
          <wp:inline distT="0" distB="0" distL="0" distR="0" wp14:anchorId="7E605287" wp14:editId="7242ED48">
            <wp:extent cx="6113779" cy="3688715"/>
            <wp:effectExtent l="0" t="0" r="1270" b="6985"/>
            <wp:docPr id="44950524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6113779" cy="3688715"/>
                    </a:xfrm>
                    <a:prstGeom prst="rect">
                      <a:avLst/>
                    </a:prstGeom>
                  </pic:spPr>
                </pic:pic>
              </a:graphicData>
            </a:graphic>
          </wp:inline>
        </w:drawing>
      </w:r>
      <w:r w:rsidR="00D96FFA" w:rsidRPr="0080050C">
        <w:t xml:space="preserve"> </w:t>
      </w:r>
    </w:p>
    <w:p w14:paraId="4FFEB366" w14:textId="30A4C82A" w:rsidR="00327BBD" w:rsidRPr="0080050C" w:rsidRDefault="00A04543" w:rsidP="007D5E3D">
      <w:pPr>
        <w:pStyle w:val="Heading3"/>
      </w:pPr>
      <w:bookmarkStart w:id="129" w:name="_Toc30060833"/>
      <w:bookmarkStart w:id="130" w:name="_Toc30767823"/>
      <w:r w:rsidRPr="0080050C">
        <w:t>How to r</w:t>
      </w:r>
      <w:r w:rsidR="00E57086" w:rsidRPr="0080050C">
        <w:t>eset</w:t>
      </w:r>
      <w:r w:rsidR="00C215C7" w:rsidRPr="0080050C">
        <w:t xml:space="preserve"> </w:t>
      </w:r>
      <w:r w:rsidRPr="0080050C">
        <w:t>the</w:t>
      </w:r>
      <w:r w:rsidR="00C215C7" w:rsidRPr="0080050C">
        <w:t xml:space="preserve"> solution to </w:t>
      </w:r>
      <w:r w:rsidR="00655F90" w:rsidRPr="0080050C">
        <w:t>the</w:t>
      </w:r>
      <w:r w:rsidR="00C215C7" w:rsidRPr="0080050C">
        <w:t xml:space="preserve"> or</w:t>
      </w:r>
      <w:r w:rsidR="00816ED8" w:rsidRPr="0080050C">
        <w:t>i</w:t>
      </w:r>
      <w:r w:rsidR="00C215C7" w:rsidRPr="0080050C">
        <w:t>ginal state</w:t>
      </w:r>
      <w:bookmarkEnd w:id="129"/>
      <w:bookmarkEnd w:id="130"/>
      <w:r w:rsidR="00F64B93" w:rsidRPr="0080050C">
        <w:t xml:space="preserve"> </w:t>
      </w:r>
    </w:p>
    <w:p w14:paraId="49E255CC" w14:textId="382A20CF" w:rsidR="00BD57E0" w:rsidRPr="0080050C" w:rsidRDefault="00EA2F48" w:rsidP="00192FA0">
      <w:r w:rsidRPr="0080050C">
        <w:t xml:space="preserve">The easiest way to </w:t>
      </w:r>
      <w:r w:rsidR="00C215C7" w:rsidRPr="0080050C">
        <w:t>reset the</w:t>
      </w:r>
      <w:r w:rsidRPr="0080050C">
        <w:t xml:space="preserve"> solution </w:t>
      </w:r>
      <w:r w:rsidR="00C215C7" w:rsidRPr="0080050C">
        <w:t xml:space="preserve">to its </w:t>
      </w:r>
      <w:r w:rsidR="00EF02E8" w:rsidRPr="0080050C">
        <w:t>original</w:t>
      </w:r>
      <w:r w:rsidR="00C215C7" w:rsidRPr="0080050C">
        <w:t xml:space="preserve"> state</w:t>
      </w:r>
      <w:r w:rsidRPr="0080050C">
        <w:t xml:space="preserve"> is to delete Resource Group</w:t>
      </w:r>
      <w:r w:rsidR="000B1E64" w:rsidRPr="0080050C">
        <w:t>,</w:t>
      </w:r>
      <w:r w:rsidR="008B0D60" w:rsidRPr="0080050C">
        <w:t xml:space="preserve"> </w:t>
      </w:r>
      <w:r w:rsidR="000B1E64" w:rsidRPr="0080050C">
        <w:t>as</w:t>
      </w:r>
      <w:r w:rsidR="008B0D60" w:rsidRPr="0080050C">
        <w:t xml:space="preserve"> described in section</w:t>
      </w:r>
      <w:r w:rsidR="000B1E64" w:rsidRPr="0080050C">
        <w:t xml:space="preserve"> </w:t>
      </w:r>
      <w:r w:rsidR="008B0D60" w:rsidRPr="0080050C">
        <w:t>“</w:t>
      </w:r>
      <w:r w:rsidR="008B0D60" w:rsidRPr="0080050C">
        <w:fldChar w:fldCharType="begin"/>
      </w:r>
      <w:r w:rsidR="008B0D60" w:rsidRPr="0080050C">
        <w:instrText xml:space="preserve"> REF _Ref29222020 \h </w:instrText>
      </w:r>
      <w:r w:rsidR="0080050C">
        <w:instrText xml:space="preserve"> \* MERGEFORMAT </w:instrText>
      </w:r>
      <w:r w:rsidR="008B0D60" w:rsidRPr="0080050C">
        <w:fldChar w:fldCharType="separate"/>
      </w:r>
      <w:r w:rsidR="008B0D60" w:rsidRPr="0080050C">
        <w:t>Removing Solution Resources</w:t>
      </w:r>
      <w:r w:rsidR="008B0D60" w:rsidRPr="0080050C">
        <w:fldChar w:fldCharType="end"/>
      </w:r>
      <w:r w:rsidR="008B0D60" w:rsidRPr="0080050C">
        <w:t>”</w:t>
      </w:r>
      <w:r w:rsidR="00E40B7D" w:rsidRPr="0080050C">
        <w:t>,</w:t>
      </w:r>
      <w:r w:rsidRPr="0080050C">
        <w:t xml:space="preserve"> and re</w:t>
      </w:r>
      <w:r w:rsidR="002B71F5">
        <w:t>-</w:t>
      </w:r>
      <w:r w:rsidRPr="0080050C">
        <w:t xml:space="preserve">deploy solution </w:t>
      </w:r>
      <w:r w:rsidR="00DC11B7" w:rsidRPr="0080050C">
        <w:t>by fol</w:t>
      </w:r>
      <w:r w:rsidR="000B1E64" w:rsidRPr="0080050C">
        <w:t>l</w:t>
      </w:r>
      <w:r w:rsidR="00DC11B7" w:rsidRPr="0080050C">
        <w:t xml:space="preserve">owing steps </w:t>
      </w:r>
      <w:r w:rsidRPr="0080050C">
        <w:t>described in</w:t>
      </w:r>
      <w:r w:rsidR="001B0F45">
        <w:t xml:space="preserve"> </w:t>
      </w:r>
      <w:hyperlink w:anchor="_How_to_deploy" w:history="1">
        <w:r w:rsidR="001B0F45" w:rsidRPr="001B0F45">
          <w:rPr>
            <w:rStyle w:val="Hyperlink"/>
          </w:rPr>
          <w:t>How to deploy from GitHub</w:t>
        </w:r>
      </w:hyperlink>
      <w:r w:rsidR="005220F3">
        <w:t xml:space="preserve"> </w:t>
      </w:r>
      <w:r w:rsidRPr="0080050C">
        <w:t>section</w:t>
      </w:r>
      <w:r w:rsidR="00E40B7D" w:rsidRPr="0080050C">
        <w:t>, ensuring</w:t>
      </w:r>
      <w:r w:rsidRPr="0080050C">
        <w:t xml:space="preserve"> there are no deployment failures during deployment process.</w:t>
      </w:r>
    </w:p>
    <w:p w14:paraId="3BCA8A72" w14:textId="77777777" w:rsidR="00CC612A" w:rsidRPr="0080050C" w:rsidRDefault="00CC612A">
      <w:pPr>
        <w:spacing w:after="200" w:line="276" w:lineRule="auto"/>
      </w:pPr>
      <w:r w:rsidRPr="0080050C">
        <w:br w:type="page"/>
      </w:r>
    </w:p>
    <w:p w14:paraId="3DAF9B11" w14:textId="3CF57E6D" w:rsidR="002A6D66" w:rsidRPr="0080050C" w:rsidRDefault="00057BB3">
      <w:pPr>
        <w:pStyle w:val="Heading2"/>
      </w:pPr>
      <w:bookmarkStart w:id="131" w:name="_Toc30060834"/>
      <w:bookmarkStart w:id="132" w:name="_Toc30767824"/>
      <w:r w:rsidRPr="0080050C">
        <w:lastRenderedPageBreak/>
        <w:t>Data Refresh</w:t>
      </w:r>
      <w:bookmarkEnd w:id="131"/>
      <w:bookmarkEnd w:id="132"/>
    </w:p>
    <w:p w14:paraId="29E5F755" w14:textId="0600C0B4" w:rsidR="0057357A" w:rsidRPr="0080050C" w:rsidRDefault="00057BB3" w:rsidP="0057357A">
      <w:pPr>
        <w:pStyle w:val="Heading3"/>
      </w:pPr>
      <w:bookmarkStart w:id="133" w:name="_Toc30060835"/>
      <w:bookmarkStart w:id="134" w:name="_Toc30767825"/>
      <w:r w:rsidRPr="0080050C">
        <w:t>How to refresh</w:t>
      </w:r>
      <w:r w:rsidR="00377EDD" w:rsidRPr="0080050C">
        <w:t xml:space="preserve"> </w:t>
      </w:r>
      <w:r w:rsidR="00294BCF" w:rsidRPr="0080050C">
        <w:t xml:space="preserve">a </w:t>
      </w:r>
      <w:r w:rsidR="00377EDD" w:rsidRPr="0080050C">
        <w:t>Power BI report with fresh data</w:t>
      </w:r>
      <w:bookmarkEnd w:id="133"/>
      <w:bookmarkEnd w:id="134"/>
    </w:p>
    <w:p w14:paraId="29C45F65" w14:textId="03422C9E" w:rsidR="006D7E60" w:rsidRPr="0080050C" w:rsidRDefault="00F15B86" w:rsidP="00A07258">
      <w:r w:rsidRPr="0080050C">
        <w:t>In</w:t>
      </w:r>
      <w:r w:rsidR="000B1E64" w:rsidRPr="0080050C">
        <w:t xml:space="preserve"> a</w:t>
      </w:r>
      <w:r w:rsidRPr="0080050C">
        <w:t xml:space="preserve"> real</w:t>
      </w:r>
      <w:r w:rsidR="00F9333F" w:rsidRPr="0080050C">
        <w:t>-</w:t>
      </w:r>
      <w:r w:rsidRPr="0080050C">
        <w:t>life scenario</w:t>
      </w:r>
      <w:r w:rsidR="000B1E64" w:rsidRPr="0080050C">
        <w:t>,</w:t>
      </w:r>
      <w:r w:rsidRPr="0080050C">
        <w:t xml:space="preserve"> data </w:t>
      </w:r>
      <w:r w:rsidR="00F17184" w:rsidRPr="0080050C">
        <w:t xml:space="preserve">processed by the solution may change or increase on </w:t>
      </w:r>
      <w:r w:rsidR="008F053A">
        <w:t>a</w:t>
      </w:r>
      <w:r w:rsidR="008F053A" w:rsidRPr="0080050C">
        <w:t xml:space="preserve"> </w:t>
      </w:r>
      <w:r w:rsidR="00B46E77" w:rsidRPr="0080050C">
        <w:t>daily basis</w:t>
      </w:r>
      <w:r w:rsidR="00C309EC" w:rsidRPr="0080050C">
        <w:t>.</w:t>
      </w:r>
      <w:r w:rsidR="00F17184" w:rsidRPr="0080050C">
        <w:t xml:space="preserve"> </w:t>
      </w:r>
      <w:r w:rsidR="00927E6C" w:rsidRPr="0080050C">
        <w:t>Below steps will be necessary to</w:t>
      </w:r>
      <w:r w:rsidR="00916D13">
        <w:t xml:space="preserve"> be</w:t>
      </w:r>
      <w:r w:rsidR="00927E6C" w:rsidRPr="0080050C">
        <w:t xml:space="preserve"> </w:t>
      </w:r>
      <w:r w:rsidR="008D09E9" w:rsidRPr="0080050C">
        <w:t>ca</w:t>
      </w:r>
      <w:r w:rsidR="00F9333F" w:rsidRPr="0080050C">
        <w:t>r</w:t>
      </w:r>
      <w:r w:rsidR="008D09E9" w:rsidRPr="0080050C">
        <w:t xml:space="preserve">ried out in order </w:t>
      </w:r>
      <w:r w:rsidR="001C5244">
        <w:t>for</w:t>
      </w:r>
      <w:r w:rsidR="001C5244" w:rsidRPr="0080050C">
        <w:t xml:space="preserve"> </w:t>
      </w:r>
      <w:r w:rsidR="006D7E60" w:rsidRPr="0080050C">
        <w:t xml:space="preserve">PowerBI reports to reflect </w:t>
      </w:r>
      <w:r w:rsidR="001C5244">
        <w:t>the</w:t>
      </w:r>
      <w:r w:rsidR="001C5244" w:rsidRPr="0080050C">
        <w:t xml:space="preserve"> </w:t>
      </w:r>
      <w:r w:rsidR="006D7E60" w:rsidRPr="0080050C">
        <w:t>changes:</w:t>
      </w:r>
    </w:p>
    <w:p w14:paraId="0B1F63FA" w14:textId="3F1CE0A5" w:rsidR="00867039" w:rsidRPr="0080050C" w:rsidRDefault="00867039" w:rsidP="003C3E01">
      <w:pPr>
        <w:pStyle w:val="ListParagraph"/>
        <w:numPr>
          <w:ilvl w:val="0"/>
          <w:numId w:val="40"/>
        </w:numPr>
      </w:pPr>
      <w:r w:rsidRPr="0080050C">
        <w:t>Connect to Azure Blob Storage with Azure Storage Explorer</w:t>
      </w:r>
      <w:r w:rsidR="00B616DA" w:rsidRPr="0080050C">
        <w:t>.</w:t>
      </w:r>
    </w:p>
    <w:p w14:paraId="158808A0" w14:textId="51E2E77E" w:rsidR="006D7E60" w:rsidRPr="0080050C" w:rsidRDefault="006A52F8" w:rsidP="003C3E01">
      <w:pPr>
        <w:pStyle w:val="ListParagraph"/>
        <w:numPr>
          <w:ilvl w:val="0"/>
          <w:numId w:val="40"/>
        </w:numPr>
      </w:pPr>
      <w:r w:rsidRPr="0080050C">
        <w:t xml:space="preserve">Upload </w:t>
      </w:r>
      <w:r w:rsidR="00BE730D" w:rsidRPr="0080050C">
        <w:t xml:space="preserve">new </w:t>
      </w:r>
      <w:r w:rsidRPr="0080050C">
        <w:t xml:space="preserve">files to </w:t>
      </w:r>
      <w:r w:rsidR="000C713D" w:rsidRPr="0080050C">
        <w:t>B</w:t>
      </w:r>
      <w:r w:rsidR="006F3868" w:rsidRPr="0080050C">
        <w:t>lob storage</w:t>
      </w:r>
      <w:r w:rsidR="00B616DA" w:rsidRPr="0080050C">
        <w:t>.</w:t>
      </w:r>
    </w:p>
    <w:p w14:paraId="3B3B466A" w14:textId="7EEDE664" w:rsidR="00867039" w:rsidRPr="0080050C" w:rsidRDefault="00BE730D" w:rsidP="003C3E01">
      <w:pPr>
        <w:pStyle w:val="ListParagraph"/>
        <w:numPr>
          <w:ilvl w:val="0"/>
          <w:numId w:val="40"/>
        </w:numPr>
      </w:pPr>
      <w:r w:rsidRPr="0080050C">
        <w:t xml:space="preserve">Execute processing of the platform as described in </w:t>
      </w:r>
      <w:r w:rsidR="00361B96" w:rsidRPr="0080050C">
        <w:t>“</w:t>
      </w:r>
      <w:r w:rsidRPr="0080050C">
        <w:fldChar w:fldCharType="begin"/>
      </w:r>
      <w:r w:rsidRPr="0080050C">
        <w:instrText xml:space="preserve"> REF _Ref29223160 \h </w:instrText>
      </w:r>
      <w:r w:rsidR="0080050C">
        <w:instrText xml:space="preserve"> \* MERGEFORMAT </w:instrText>
      </w:r>
      <w:r w:rsidRPr="0080050C">
        <w:fldChar w:fldCharType="separate"/>
      </w:r>
      <w:r w:rsidRPr="0080050C">
        <w:t>How to run the solution</w:t>
      </w:r>
      <w:r w:rsidRPr="0080050C">
        <w:fldChar w:fldCharType="end"/>
      </w:r>
      <w:r w:rsidR="00361B96" w:rsidRPr="0080050C">
        <w:t>” paragraph</w:t>
      </w:r>
      <w:r w:rsidR="00B616DA" w:rsidRPr="0080050C">
        <w:t>.</w:t>
      </w:r>
    </w:p>
    <w:p w14:paraId="007CF73D" w14:textId="0E3CAC01" w:rsidR="006F1F90" w:rsidRPr="0080050C" w:rsidRDefault="006A2582" w:rsidP="006F1F90">
      <w:pPr>
        <w:pStyle w:val="ListParagraph"/>
        <w:numPr>
          <w:ilvl w:val="0"/>
          <w:numId w:val="40"/>
        </w:numPr>
      </w:pPr>
      <w:r w:rsidRPr="0080050C">
        <w:t xml:space="preserve">Open Power BI </w:t>
      </w:r>
      <w:r w:rsidR="007C1CE4" w:rsidRPr="0080050C">
        <w:t xml:space="preserve">PBIX </w:t>
      </w:r>
      <w:r w:rsidRPr="0080050C">
        <w:t>report</w:t>
      </w:r>
      <w:r w:rsidR="007C1CE4" w:rsidRPr="0080050C">
        <w:t>/Power BI</w:t>
      </w:r>
      <w:r w:rsidR="0066719B" w:rsidRPr="0080050C">
        <w:t xml:space="preserve"> Report deployed </w:t>
      </w:r>
      <w:r w:rsidR="00E71CF4" w:rsidRPr="0080050C">
        <w:t>QuickStart</w:t>
      </w:r>
      <w:r w:rsidR="00776166" w:rsidRPr="0080050C">
        <w:t xml:space="preserve"> </w:t>
      </w:r>
      <w:r w:rsidR="00385358" w:rsidRPr="0080050C">
        <w:t>w</w:t>
      </w:r>
      <w:r w:rsidR="006D1287" w:rsidRPr="0080050C">
        <w:t xml:space="preserve">orkspace </w:t>
      </w:r>
      <w:r w:rsidR="00385358" w:rsidRPr="0080050C">
        <w:t>in</w:t>
      </w:r>
      <w:r w:rsidR="0066719B" w:rsidRPr="0080050C">
        <w:t xml:space="preserve"> Power BI </w:t>
      </w:r>
      <w:r w:rsidR="00385358" w:rsidRPr="0080050C">
        <w:t>Portal</w:t>
      </w:r>
      <w:r w:rsidR="001F33C3" w:rsidRPr="0080050C">
        <w:t xml:space="preserve"> and </w:t>
      </w:r>
      <w:r w:rsidR="00E22CBE" w:rsidRPr="0080050C">
        <w:t>r</w:t>
      </w:r>
      <w:r w:rsidR="001F33C3" w:rsidRPr="0080050C">
        <w:t>efresh it</w:t>
      </w:r>
      <w:r w:rsidR="00E22CBE" w:rsidRPr="0080050C">
        <w:t xml:space="preserve"> – depending </w:t>
      </w:r>
      <w:r w:rsidR="007A0EFC" w:rsidRPr="0080050C">
        <w:t xml:space="preserve">on which report we are trying to refresh it is going to require </w:t>
      </w:r>
      <w:r w:rsidR="00277AC2" w:rsidRPr="0080050C">
        <w:t xml:space="preserve">different refresh procedure. </w:t>
      </w:r>
      <w:r w:rsidR="00472020" w:rsidRPr="0080050C">
        <w:t>This</w:t>
      </w:r>
      <w:r w:rsidR="00277AC2" w:rsidRPr="0080050C">
        <w:t xml:space="preserve"> process has been described below</w:t>
      </w:r>
      <w:r w:rsidR="000C713D" w:rsidRPr="0080050C">
        <w:t>.</w:t>
      </w:r>
    </w:p>
    <w:p w14:paraId="0E8B2782" w14:textId="77777777" w:rsidR="0081118D" w:rsidRPr="0080050C" w:rsidRDefault="0081118D" w:rsidP="0081118D">
      <w:pPr>
        <w:ind w:left="360"/>
      </w:pPr>
    </w:p>
    <w:p w14:paraId="64ECC14F" w14:textId="47B530D6" w:rsidR="009229BE" w:rsidRPr="0080050C" w:rsidRDefault="00910AE5" w:rsidP="00192FA0">
      <w:pPr>
        <w:pStyle w:val="Heading4"/>
      </w:pPr>
      <w:r w:rsidRPr="0080050C">
        <w:t>How to refresh</w:t>
      </w:r>
      <w:r w:rsidR="009229BE" w:rsidRPr="0080050C">
        <w:t xml:space="preserve"> </w:t>
      </w:r>
      <w:r w:rsidR="00294BCF" w:rsidRPr="0080050C">
        <w:t xml:space="preserve">a </w:t>
      </w:r>
      <w:r w:rsidR="009229BE" w:rsidRPr="0080050C">
        <w:t>Power BI Report PBIX file</w:t>
      </w:r>
    </w:p>
    <w:p w14:paraId="6BF41D4F" w14:textId="5D02385F" w:rsidR="00884CF4" w:rsidRPr="0080050C" w:rsidRDefault="00BA0BAD" w:rsidP="00BA0BAD">
      <w:r w:rsidRPr="0080050C">
        <w:t>I</w:t>
      </w:r>
      <w:r w:rsidR="00B65FF5" w:rsidRPr="0080050C">
        <w:t>f Power BI PBIX file</w:t>
      </w:r>
      <w:r w:rsidR="003F1531" w:rsidRPr="0080050C">
        <w:t>s</w:t>
      </w:r>
      <w:r w:rsidR="00B65FF5" w:rsidRPr="0080050C">
        <w:t xml:space="preserve"> </w:t>
      </w:r>
      <w:r w:rsidR="003F1531" w:rsidRPr="0080050C">
        <w:t>are</w:t>
      </w:r>
      <w:r w:rsidR="00870D73" w:rsidRPr="0080050C">
        <w:t xml:space="preserve"> used to</w:t>
      </w:r>
      <w:r w:rsidR="00B65FF5" w:rsidRPr="0080050C">
        <w:t xml:space="preserve"> view the reports</w:t>
      </w:r>
      <w:r w:rsidR="00870D73" w:rsidRPr="0080050C">
        <w:t xml:space="preserve"> </w:t>
      </w:r>
      <w:r w:rsidR="003F1531" w:rsidRPr="0080050C">
        <w:t>the following</w:t>
      </w:r>
      <w:r w:rsidR="00870D73" w:rsidRPr="0080050C">
        <w:t xml:space="preserve"> steps need to be</w:t>
      </w:r>
      <w:r w:rsidRPr="0080050C">
        <w:t xml:space="preserve"> </w:t>
      </w:r>
      <w:r w:rsidR="003F1531" w:rsidRPr="0080050C">
        <w:t xml:space="preserve">carried out </w:t>
      </w:r>
      <w:r w:rsidR="0072485A" w:rsidRPr="0080050C">
        <w:t>in order to refresh report</w:t>
      </w:r>
      <w:r w:rsidR="00E97DD8" w:rsidRPr="0080050C">
        <w:t xml:space="preserve"> data</w:t>
      </w:r>
      <w:r w:rsidR="00884CF4" w:rsidRPr="0080050C">
        <w:t>:</w:t>
      </w:r>
    </w:p>
    <w:p w14:paraId="4816A8E7" w14:textId="541CC6D6" w:rsidR="00DD7E83" w:rsidRPr="0080050C" w:rsidRDefault="00C53DC1" w:rsidP="00987EA5">
      <w:pPr>
        <w:pStyle w:val="ListParagraph"/>
        <w:numPr>
          <w:ilvl w:val="0"/>
          <w:numId w:val="65"/>
        </w:numPr>
      </w:pPr>
      <w:r w:rsidRPr="0080050C">
        <w:t>N</w:t>
      </w:r>
      <w:r w:rsidR="00B65FF5" w:rsidRPr="0080050C">
        <w:t xml:space="preserve">avigate to </w:t>
      </w:r>
      <w:r w:rsidR="00DD7E83" w:rsidRPr="0080050C">
        <w:t>folder where s</w:t>
      </w:r>
      <w:r w:rsidR="00BA0BAD" w:rsidRPr="0080050C">
        <w:t xml:space="preserve">olution </w:t>
      </w:r>
      <w:r w:rsidR="00DD7E83" w:rsidRPr="0080050C">
        <w:t>was downloaded</w:t>
      </w:r>
      <w:r w:rsidR="00B616DA" w:rsidRPr="0080050C">
        <w:t>.</w:t>
      </w:r>
    </w:p>
    <w:p w14:paraId="437E100B" w14:textId="4A0E3487" w:rsidR="00B65FF5" w:rsidRPr="0080050C" w:rsidRDefault="00DD7E83" w:rsidP="00987EA5">
      <w:pPr>
        <w:pStyle w:val="ListParagraph"/>
        <w:numPr>
          <w:ilvl w:val="0"/>
          <w:numId w:val="65"/>
        </w:numPr>
      </w:pPr>
      <w:r w:rsidRPr="0080050C">
        <w:t>Open Power BI report</w:t>
      </w:r>
      <w:r w:rsidR="00A00390" w:rsidRPr="0080050C">
        <w:t>/Presentation/</w:t>
      </w:r>
      <w:r w:rsidR="006D5F4B" w:rsidRPr="0080050C">
        <w:t>IatiAndWho</w:t>
      </w:r>
      <w:r w:rsidR="00BD4E9B" w:rsidRPr="0080050C">
        <w:t>ShowcaseReports</w:t>
      </w:r>
      <w:r w:rsidR="00B64E2D" w:rsidRPr="0080050C">
        <w:t>.pbix</w:t>
      </w:r>
      <w:r w:rsidR="00B616DA" w:rsidRPr="0080050C">
        <w:t>.</w:t>
      </w:r>
    </w:p>
    <w:p w14:paraId="590C9EC4" w14:textId="28A8D477" w:rsidR="00E97DD8" w:rsidRPr="0080050C" w:rsidRDefault="00E97DD8" w:rsidP="00987EA5">
      <w:pPr>
        <w:pStyle w:val="ListParagraph"/>
        <w:numPr>
          <w:ilvl w:val="0"/>
          <w:numId w:val="65"/>
        </w:numPr>
      </w:pPr>
      <w:r w:rsidRPr="0080050C">
        <w:t>Click Refresh button</w:t>
      </w:r>
      <w:r w:rsidR="00B616DA" w:rsidRPr="0080050C">
        <w:t>.</w:t>
      </w:r>
    </w:p>
    <w:p w14:paraId="0EEB2C33" w14:textId="22EE892D" w:rsidR="00E97DD8" w:rsidRPr="0080050C" w:rsidRDefault="00E97DD8" w:rsidP="00987EA5">
      <w:pPr>
        <w:pStyle w:val="ListParagraph"/>
        <w:numPr>
          <w:ilvl w:val="0"/>
          <w:numId w:val="65"/>
        </w:numPr>
      </w:pPr>
      <w:r w:rsidRPr="0080050C">
        <w:t>Save the file</w:t>
      </w:r>
      <w:r w:rsidR="006A008C">
        <w:t>.</w:t>
      </w:r>
    </w:p>
    <w:p w14:paraId="4360A06C" w14:textId="022590E1" w:rsidR="005452D4" w:rsidRPr="0080050C" w:rsidRDefault="00CD22E3" w:rsidP="005452D4">
      <w:r>
        <w:drawing>
          <wp:inline distT="0" distB="0" distL="0" distR="0" wp14:anchorId="60C1632E" wp14:editId="08B5D792">
            <wp:extent cx="5516891" cy="3289300"/>
            <wp:effectExtent l="0" t="0" r="7620" b="6350"/>
            <wp:docPr id="2585253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16891" cy="3289300"/>
                    </a:xfrm>
                    <a:prstGeom prst="rect">
                      <a:avLst/>
                    </a:prstGeom>
                  </pic:spPr>
                </pic:pic>
              </a:graphicData>
            </a:graphic>
          </wp:inline>
        </w:drawing>
      </w:r>
    </w:p>
    <w:p w14:paraId="6DDFDED9" w14:textId="77777777" w:rsidR="0081118D" w:rsidRPr="0080050C" w:rsidRDefault="0081118D">
      <w:pPr>
        <w:spacing w:after="200" w:line="276" w:lineRule="auto"/>
      </w:pPr>
      <w:r w:rsidRPr="0080050C">
        <w:br w:type="page"/>
      </w:r>
    </w:p>
    <w:p w14:paraId="41BF0D12" w14:textId="25AF9EDC" w:rsidR="002A6D66" w:rsidRPr="0080050C" w:rsidRDefault="009229BE" w:rsidP="00192FA0">
      <w:pPr>
        <w:pStyle w:val="Heading4"/>
      </w:pPr>
      <w:r w:rsidRPr="0080050C">
        <w:lastRenderedPageBreak/>
        <w:t xml:space="preserve">How to refresh </w:t>
      </w:r>
      <w:r w:rsidR="006D1838" w:rsidRPr="0080050C">
        <w:t xml:space="preserve">a </w:t>
      </w:r>
      <w:r w:rsidRPr="0080050C">
        <w:t>Power BI Report</w:t>
      </w:r>
      <w:r w:rsidR="002B7588" w:rsidRPr="0080050C">
        <w:t xml:space="preserve"> in </w:t>
      </w:r>
      <w:r w:rsidR="006D1838" w:rsidRPr="0080050C">
        <w:t>the Web</w:t>
      </w:r>
      <w:r w:rsidR="002B7588" w:rsidRPr="0080050C">
        <w:t xml:space="preserve"> Portal</w:t>
      </w:r>
    </w:p>
    <w:p w14:paraId="13E0A2BD" w14:textId="7FD78027" w:rsidR="009229BE" w:rsidRPr="0080050C" w:rsidRDefault="0066112A" w:rsidP="009229BE">
      <w:r w:rsidRPr="0080050C">
        <w:t>Reports that ha</w:t>
      </w:r>
      <w:r w:rsidR="00705DEC" w:rsidRPr="0080050C">
        <w:t>ve</w:t>
      </w:r>
      <w:r w:rsidRPr="0080050C">
        <w:t xml:space="preserve"> </w:t>
      </w:r>
      <w:r w:rsidR="0013291D" w:rsidRPr="0080050C">
        <w:t>been deployed in</w:t>
      </w:r>
      <w:r w:rsidRPr="0080050C">
        <w:t>to</w:t>
      </w:r>
      <w:r w:rsidR="0013291D" w:rsidRPr="0080050C">
        <w:t xml:space="preserve"> </w:t>
      </w:r>
      <w:r w:rsidR="00CB3F92" w:rsidRPr="0080050C">
        <w:t>Power BI</w:t>
      </w:r>
      <w:r w:rsidRPr="0080050C">
        <w:t xml:space="preserve"> Portal can be refreshed without modifying </w:t>
      </w:r>
      <w:r w:rsidR="00681422" w:rsidRPr="0080050C">
        <w:t xml:space="preserve">the PBIX file. </w:t>
      </w:r>
      <w:r w:rsidR="00474A63" w:rsidRPr="0080050C">
        <w:t>T</w:t>
      </w:r>
      <w:r w:rsidR="00AD5715" w:rsidRPr="0080050C">
        <w:t>o refresh data</w:t>
      </w:r>
      <w:r w:rsidR="00705DEC" w:rsidRPr="0080050C">
        <w:t>,</w:t>
      </w:r>
      <w:r w:rsidR="00AD5715" w:rsidRPr="0080050C">
        <w:t xml:space="preserve"> </w:t>
      </w:r>
      <w:r w:rsidR="00705DEC" w:rsidRPr="0080050C">
        <w:t>follow the steps provided below.</w:t>
      </w:r>
    </w:p>
    <w:p w14:paraId="3AE58F14" w14:textId="36AC0DB5" w:rsidR="00AD5715" w:rsidRPr="0080050C" w:rsidRDefault="00AD5715" w:rsidP="003C3E01">
      <w:pPr>
        <w:pStyle w:val="ListParagraph"/>
        <w:numPr>
          <w:ilvl w:val="0"/>
          <w:numId w:val="44"/>
        </w:numPr>
      </w:pPr>
      <w:r w:rsidRPr="0080050C">
        <w:t>Login to Power BI</w:t>
      </w:r>
      <w:r w:rsidR="00FB24B6" w:rsidRPr="0080050C">
        <w:t>.</w:t>
      </w:r>
    </w:p>
    <w:p w14:paraId="5CCF5AD3" w14:textId="0196B5F8" w:rsidR="00AD5715" w:rsidRPr="0080050C" w:rsidRDefault="00005A56" w:rsidP="003C3E01">
      <w:pPr>
        <w:pStyle w:val="ListParagraph"/>
        <w:numPr>
          <w:ilvl w:val="0"/>
          <w:numId w:val="44"/>
        </w:numPr>
      </w:pPr>
      <w:r w:rsidRPr="0080050C">
        <w:t>Find workspace where Power BI report has been deployed (1)</w:t>
      </w:r>
      <w:r w:rsidR="00FB24B6" w:rsidRPr="0080050C">
        <w:t>.</w:t>
      </w:r>
    </w:p>
    <w:p w14:paraId="5E3A2E7E" w14:textId="0DCF9D13" w:rsidR="00005A56" w:rsidRPr="0080050C" w:rsidRDefault="00005A56" w:rsidP="003C3E01">
      <w:pPr>
        <w:pStyle w:val="ListParagraph"/>
        <w:numPr>
          <w:ilvl w:val="0"/>
          <w:numId w:val="44"/>
        </w:numPr>
      </w:pPr>
      <w:r w:rsidRPr="0080050C">
        <w:t>Click on the active workspace (2)</w:t>
      </w:r>
      <w:r w:rsidR="00FB24B6" w:rsidRPr="0080050C">
        <w:t>.</w:t>
      </w:r>
    </w:p>
    <w:p w14:paraId="1297232B" w14:textId="70C99B4C" w:rsidR="00005A56" w:rsidRPr="0080050C" w:rsidRDefault="00005A56" w:rsidP="003C3E01">
      <w:pPr>
        <w:pStyle w:val="ListParagraph"/>
        <w:numPr>
          <w:ilvl w:val="0"/>
          <w:numId w:val="44"/>
        </w:numPr>
      </w:pPr>
      <w:r w:rsidRPr="0080050C">
        <w:t>Navigate to Dataset</w:t>
      </w:r>
      <w:r w:rsidR="00C06E0C" w:rsidRPr="0080050C">
        <w:t xml:space="preserve"> </w:t>
      </w:r>
      <w:r w:rsidR="00675935" w:rsidRPr="0080050C">
        <w:t>Tab (3)</w:t>
      </w:r>
      <w:r w:rsidR="00FB24B6" w:rsidRPr="0080050C">
        <w:t>.</w:t>
      </w:r>
    </w:p>
    <w:p w14:paraId="178EC19E" w14:textId="7F87A058" w:rsidR="00675935" w:rsidRDefault="00675935" w:rsidP="003C3E01">
      <w:pPr>
        <w:pStyle w:val="ListParagraph"/>
        <w:numPr>
          <w:ilvl w:val="0"/>
          <w:numId w:val="44"/>
        </w:numPr>
      </w:pPr>
      <w:r w:rsidRPr="0080050C">
        <w:t>Hit Refresh button</w:t>
      </w:r>
      <w:r w:rsidR="00470447">
        <w:t xml:space="preserve"> (4)</w:t>
      </w:r>
      <w:r w:rsidRPr="0080050C">
        <w:t>.</w:t>
      </w:r>
    </w:p>
    <w:p w14:paraId="5F26EBC6" w14:textId="3C0BBEAA" w:rsidR="00987EA5" w:rsidRDefault="00987EA5" w:rsidP="003C3E01">
      <w:pPr>
        <w:pStyle w:val="ListParagraph"/>
        <w:numPr>
          <w:ilvl w:val="0"/>
          <w:numId w:val="44"/>
        </w:numPr>
      </w:pPr>
      <w:r>
        <w:t>Check refresh date stamp to ensure refresh has occurred (5).</w:t>
      </w:r>
    </w:p>
    <w:p w14:paraId="4892805F" w14:textId="77777777" w:rsidR="00BE6DE5" w:rsidRPr="0080050C" w:rsidRDefault="00BE6DE5" w:rsidP="00CE3701">
      <w:pPr>
        <w:pStyle w:val="ListParagraph"/>
      </w:pPr>
    </w:p>
    <w:p w14:paraId="1AA75C9C" w14:textId="6A29A6E7" w:rsidR="00357A9E" w:rsidRPr="0080050C" w:rsidRDefault="00357A9E" w:rsidP="00357A9E">
      <w:pPr>
        <w:pStyle w:val="ListParagraph"/>
      </w:pPr>
      <w:r>
        <w:drawing>
          <wp:inline distT="0" distB="0" distL="0" distR="0" wp14:anchorId="5ADFE6DC" wp14:editId="337090B3">
            <wp:extent cx="5628640" cy="2046778"/>
            <wp:effectExtent l="0" t="0" r="0" b="0"/>
            <wp:docPr id="18326133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628640" cy="2046778"/>
                    </a:xfrm>
                    <a:prstGeom prst="rect">
                      <a:avLst/>
                    </a:prstGeom>
                  </pic:spPr>
                </pic:pic>
              </a:graphicData>
            </a:graphic>
          </wp:inline>
        </w:drawing>
      </w:r>
    </w:p>
    <w:p w14:paraId="58F89349" w14:textId="46F65E17" w:rsidR="00D20051" w:rsidRPr="0080050C" w:rsidRDefault="00D20051" w:rsidP="009229BE"/>
    <w:p w14:paraId="5010A655" w14:textId="632E8510" w:rsidR="00E058A2" w:rsidRPr="0080050C" w:rsidRDefault="00E058A2">
      <w:pPr>
        <w:spacing w:after="200" w:line="276" w:lineRule="auto"/>
      </w:pPr>
      <w:r w:rsidRPr="0080050C">
        <w:br w:type="page"/>
      </w:r>
    </w:p>
    <w:p w14:paraId="4A3E39E8" w14:textId="40059152" w:rsidR="00917EDB" w:rsidRPr="0080050C" w:rsidRDefault="00301B1D" w:rsidP="0003515F">
      <w:pPr>
        <w:pStyle w:val="Heading2"/>
      </w:pPr>
      <w:bookmarkStart w:id="135" w:name="_Ref29222020"/>
      <w:bookmarkStart w:id="136" w:name="_Toc30060836"/>
      <w:bookmarkStart w:id="137" w:name="_Toc30767826"/>
      <w:r w:rsidRPr="0080050C">
        <w:lastRenderedPageBreak/>
        <w:t xml:space="preserve">Removing </w:t>
      </w:r>
      <w:r w:rsidR="00816ED8" w:rsidRPr="0080050C">
        <w:t>s</w:t>
      </w:r>
      <w:r w:rsidRPr="0080050C">
        <w:t xml:space="preserve">olution </w:t>
      </w:r>
      <w:r w:rsidR="00816ED8" w:rsidRPr="0080050C">
        <w:t>r</w:t>
      </w:r>
      <w:r w:rsidRPr="0080050C">
        <w:t>esources</w:t>
      </w:r>
      <w:bookmarkEnd w:id="135"/>
      <w:bookmarkEnd w:id="136"/>
      <w:bookmarkEnd w:id="137"/>
    </w:p>
    <w:p w14:paraId="15FD179F" w14:textId="2B46C9BF" w:rsidR="006D5F74" w:rsidRPr="0080050C" w:rsidRDefault="00917EDB" w:rsidP="007D5E3D">
      <w:pPr>
        <w:pStyle w:val="Heading3"/>
      </w:pPr>
      <w:bookmarkStart w:id="138" w:name="_Toc30060837"/>
      <w:bookmarkStart w:id="139" w:name="_Ref30065133"/>
      <w:bookmarkStart w:id="140" w:name="_Toc30767827"/>
      <w:r w:rsidRPr="0080050C">
        <w:t>How to remove</w:t>
      </w:r>
      <w:r w:rsidR="00C40EC8" w:rsidRPr="0080050C">
        <w:t xml:space="preserve"> the</w:t>
      </w:r>
      <w:r w:rsidRPr="0080050C">
        <w:t xml:space="preserve"> solution</w:t>
      </w:r>
      <w:bookmarkEnd w:id="138"/>
      <w:bookmarkEnd w:id="139"/>
      <w:r w:rsidR="00521339" w:rsidRPr="0080050C">
        <w:t xml:space="preserve"> from the Azure Portal</w:t>
      </w:r>
      <w:bookmarkEnd w:id="140"/>
    </w:p>
    <w:p w14:paraId="3F655C43" w14:textId="185320D4" w:rsidR="009371D3" w:rsidRPr="0080050C" w:rsidRDefault="00207F6E">
      <w:r w:rsidRPr="0080050C">
        <w:t>When</w:t>
      </w:r>
      <w:r w:rsidR="008C51DE">
        <w:t xml:space="preserve"> the</w:t>
      </w:r>
      <w:r w:rsidRPr="0080050C">
        <w:t xml:space="preserve"> solution </w:t>
      </w:r>
      <w:r w:rsidR="008C51DE">
        <w:t>breaks,</w:t>
      </w:r>
      <w:r w:rsidRPr="0080050C">
        <w:t xml:space="preserve"> the easiest way to get it in line</w:t>
      </w:r>
      <w:r w:rsidR="00C25114" w:rsidRPr="0080050C">
        <w:t xml:space="preserve"> with its initial state</w:t>
      </w:r>
      <w:r w:rsidRPr="0080050C">
        <w:t xml:space="preserve"> would be to redeploy it</w:t>
      </w:r>
      <w:r w:rsidR="00C25114" w:rsidRPr="0080050C">
        <w:t xml:space="preserve"> from scratch</w:t>
      </w:r>
      <w:r w:rsidRPr="0080050C">
        <w:t xml:space="preserve">. This process will require </w:t>
      </w:r>
      <w:r w:rsidR="00C25114" w:rsidRPr="0080050C">
        <w:t xml:space="preserve">existing </w:t>
      </w:r>
      <w:r w:rsidR="000F6CBD" w:rsidRPr="0080050C">
        <w:t>resources</w:t>
      </w:r>
      <w:r w:rsidR="00C25114" w:rsidRPr="0080050C">
        <w:t xml:space="preserve"> to be deleted so script can recreat</w:t>
      </w:r>
      <w:r w:rsidR="004F50B7" w:rsidRPr="0080050C">
        <w:t>e</w:t>
      </w:r>
      <w:r w:rsidR="00C25114" w:rsidRPr="0080050C">
        <w:t xml:space="preserve"> them.</w:t>
      </w:r>
    </w:p>
    <w:p w14:paraId="760A1771" w14:textId="408DE27B" w:rsidR="009929D6" w:rsidRPr="0080050C" w:rsidRDefault="1579D784">
      <w:r w:rsidRPr="0080050C">
        <w:t xml:space="preserve">The solution </w:t>
      </w:r>
      <w:r w:rsidR="00FF55D2" w:rsidRPr="0080050C">
        <w:t xml:space="preserve">can be </w:t>
      </w:r>
      <w:r w:rsidRPr="0080050C">
        <w:t>completely</w:t>
      </w:r>
      <w:r w:rsidR="00FF55D2" w:rsidRPr="0080050C">
        <w:t xml:space="preserve"> removed</w:t>
      </w:r>
      <w:r w:rsidR="00D521AD" w:rsidRPr="0080050C">
        <w:t xml:space="preserve"> by deletin</w:t>
      </w:r>
      <w:r w:rsidR="009B229E" w:rsidRPr="0080050C">
        <w:t>g</w:t>
      </w:r>
      <w:r w:rsidR="00D521AD" w:rsidRPr="0080050C">
        <w:t xml:space="preserve"> the Resource Group where the solution is deployed.</w:t>
      </w:r>
      <w:r w:rsidR="00E25095" w:rsidRPr="0080050C">
        <w:t xml:space="preserve"> Please </w:t>
      </w:r>
      <w:r w:rsidR="00070974" w:rsidRPr="0080050C">
        <w:t>note</w:t>
      </w:r>
      <w:r w:rsidR="00E25095" w:rsidRPr="0080050C">
        <w:t xml:space="preserve"> that</w:t>
      </w:r>
      <w:r w:rsidR="00070974" w:rsidRPr="0080050C">
        <w:t xml:space="preserve"> </w:t>
      </w:r>
      <w:r w:rsidR="00544A6F" w:rsidRPr="0080050C">
        <w:t>this operation is irreversible</w:t>
      </w:r>
      <w:r w:rsidR="00831473" w:rsidRPr="0080050C">
        <w:t xml:space="preserve"> and will </w:t>
      </w:r>
      <w:r w:rsidR="009929D6" w:rsidRPr="0080050C">
        <w:t>lead to data los</w:t>
      </w:r>
      <w:r w:rsidR="00601079" w:rsidRPr="0080050C">
        <w:t>s</w:t>
      </w:r>
      <w:r w:rsidR="009929D6" w:rsidRPr="0080050C">
        <w:t>.</w:t>
      </w:r>
    </w:p>
    <w:p w14:paraId="0947CEC7" w14:textId="010153D4" w:rsidR="00FF55D2" w:rsidRPr="0080050C" w:rsidRDefault="009929D6">
      <w:r w:rsidRPr="0080050C">
        <w:t xml:space="preserve">To delete </w:t>
      </w:r>
      <w:r w:rsidR="1579D784" w:rsidRPr="0080050C">
        <w:t xml:space="preserve">the </w:t>
      </w:r>
      <w:r w:rsidRPr="0080050C">
        <w:t>Resource</w:t>
      </w:r>
      <w:r w:rsidR="00E25095" w:rsidRPr="0080050C">
        <w:t xml:space="preserve"> </w:t>
      </w:r>
      <w:r w:rsidR="00BA2A84" w:rsidRPr="0080050C">
        <w:t>Group</w:t>
      </w:r>
      <w:r w:rsidR="00C40EC8" w:rsidRPr="0080050C">
        <w:t>,</w:t>
      </w:r>
      <w:r w:rsidR="00BA2A84" w:rsidRPr="0080050C">
        <w:t xml:space="preserve"> </w:t>
      </w:r>
      <w:r w:rsidR="00614B32" w:rsidRPr="0080050C">
        <w:t>follow</w:t>
      </w:r>
      <w:r w:rsidR="00BA2A84" w:rsidRPr="0080050C">
        <w:t xml:space="preserve"> </w:t>
      </w:r>
      <w:r w:rsidR="1579D784" w:rsidRPr="0080050C">
        <w:t xml:space="preserve">the </w:t>
      </w:r>
      <w:r w:rsidR="00BA2A84" w:rsidRPr="0080050C">
        <w:t xml:space="preserve">steps </w:t>
      </w:r>
      <w:r w:rsidR="004A241B" w:rsidRPr="0080050C">
        <w:t>described below</w:t>
      </w:r>
      <w:r w:rsidR="1579D784" w:rsidRPr="0080050C">
        <w:t>:</w:t>
      </w:r>
    </w:p>
    <w:p w14:paraId="07B1B17F" w14:textId="41A65928" w:rsidR="00266140" w:rsidRPr="0080050C" w:rsidRDefault="00266140" w:rsidP="003C3E01">
      <w:pPr>
        <w:pStyle w:val="ListParagraph"/>
        <w:numPr>
          <w:ilvl w:val="0"/>
          <w:numId w:val="30"/>
        </w:numPr>
      </w:pPr>
      <w:r w:rsidRPr="0080050C">
        <w:t xml:space="preserve">Login to Azure Portal using the following </w:t>
      </w:r>
      <w:hyperlink r:id="rId130">
        <w:r w:rsidRPr="33574CD5">
          <w:rPr>
            <w:rStyle w:val="Hyperlink"/>
          </w:rPr>
          <w:t>link</w:t>
        </w:r>
      </w:hyperlink>
    </w:p>
    <w:p w14:paraId="4EF122D9" w14:textId="28D5D030" w:rsidR="00266140" w:rsidRPr="0080050C" w:rsidRDefault="00694F22" w:rsidP="003C3E01">
      <w:pPr>
        <w:pStyle w:val="ListParagraph"/>
        <w:numPr>
          <w:ilvl w:val="0"/>
          <w:numId w:val="30"/>
        </w:numPr>
      </w:pPr>
      <w:r w:rsidRPr="0080050C">
        <w:t xml:space="preserve">Navigate to </w:t>
      </w:r>
      <w:r w:rsidR="1579D784" w:rsidRPr="0080050C">
        <w:t>the Resource</w:t>
      </w:r>
      <w:r w:rsidRPr="0080050C">
        <w:t xml:space="preserve"> Group where </w:t>
      </w:r>
      <w:r w:rsidR="1579D784" w:rsidRPr="0080050C">
        <w:t xml:space="preserve">the </w:t>
      </w:r>
      <w:r w:rsidRPr="0080050C">
        <w:t xml:space="preserve">solution </w:t>
      </w:r>
      <w:r w:rsidR="00440D38" w:rsidRPr="0080050C">
        <w:t>is</w:t>
      </w:r>
      <w:r w:rsidRPr="0080050C">
        <w:t xml:space="preserve"> deployed</w:t>
      </w:r>
      <w:r w:rsidR="1579D784" w:rsidRPr="0080050C">
        <w:t>.</w:t>
      </w:r>
    </w:p>
    <w:p w14:paraId="374BBA80" w14:textId="61FA8AA5" w:rsidR="00E616A3" w:rsidRPr="0080050C" w:rsidRDefault="000D480A" w:rsidP="003C3E01">
      <w:pPr>
        <w:pStyle w:val="ListParagraph"/>
        <w:numPr>
          <w:ilvl w:val="0"/>
          <w:numId w:val="30"/>
        </w:numPr>
      </w:pPr>
      <w:r w:rsidRPr="0080050C">
        <w:t>Double c</w:t>
      </w:r>
      <w:r w:rsidR="00316DD8" w:rsidRPr="0080050C">
        <w:t>heck i</w:t>
      </w:r>
      <w:r w:rsidR="004A5E6F" w:rsidRPr="0080050C">
        <w:t xml:space="preserve">f </w:t>
      </w:r>
      <w:r w:rsidR="1579D784" w:rsidRPr="0080050C">
        <w:t xml:space="preserve">the </w:t>
      </w:r>
      <w:r w:rsidR="003000D8" w:rsidRPr="0080050C">
        <w:t>correct resource group has been chosen</w:t>
      </w:r>
      <w:r w:rsidR="1579D784" w:rsidRPr="0080050C">
        <w:t>,</w:t>
      </w:r>
      <w:r w:rsidR="003000D8" w:rsidRPr="0080050C">
        <w:t xml:space="preserve"> and </w:t>
      </w:r>
      <w:r w:rsidR="0061143E" w:rsidRPr="0080050C">
        <w:t>if resources that are present can be deleted</w:t>
      </w:r>
      <w:r w:rsidR="1579D784" w:rsidRPr="0080050C">
        <w:t>.</w:t>
      </w:r>
    </w:p>
    <w:p w14:paraId="26C0D8AB" w14:textId="6FDEBD18" w:rsidR="006070D6" w:rsidRPr="0080050C" w:rsidRDefault="000E6CED" w:rsidP="003C3E01">
      <w:pPr>
        <w:pStyle w:val="ListParagraph"/>
        <w:numPr>
          <w:ilvl w:val="0"/>
          <w:numId w:val="30"/>
        </w:numPr>
      </w:pPr>
      <w:r w:rsidRPr="0080050C">
        <w:t>Hit</w:t>
      </w:r>
      <w:r w:rsidR="006070D6" w:rsidRPr="0080050C">
        <w:t xml:space="preserve"> Delete </w:t>
      </w:r>
      <w:r w:rsidR="1579D784" w:rsidRPr="0080050C">
        <w:t>Resource</w:t>
      </w:r>
      <w:r w:rsidR="006070D6" w:rsidRPr="0080050C">
        <w:t xml:space="preserve"> Group</w:t>
      </w:r>
      <w:r w:rsidR="0089406B" w:rsidRPr="0080050C">
        <w:t xml:space="preserve"> (</w:t>
      </w:r>
      <w:r w:rsidR="0043447A" w:rsidRPr="0080050C">
        <w:t>1)</w:t>
      </w:r>
      <w:r w:rsidR="0089406B" w:rsidRPr="0080050C">
        <w:t xml:space="preserve"> </w:t>
      </w:r>
      <w:r w:rsidR="0043447A" w:rsidRPr="0080050C">
        <w:t>-</w:t>
      </w:r>
      <w:r w:rsidR="0089406B" w:rsidRPr="0080050C">
        <w:t>this operation is irreversible and will lead to data loss</w:t>
      </w:r>
      <w:r w:rsidR="1579D784" w:rsidRPr="0080050C">
        <w:t>.</w:t>
      </w:r>
      <w:r w:rsidR="003A617F" w:rsidRPr="0080050C">
        <w:t xml:space="preserve"> </w:t>
      </w:r>
    </w:p>
    <w:p w14:paraId="5C8AD122" w14:textId="2AFCFFF2" w:rsidR="006070D6" w:rsidRPr="0080050C" w:rsidRDefault="00BB5627" w:rsidP="003C3E01">
      <w:pPr>
        <w:pStyle w:val="ListParagraph"/>
        <w:numPr>
          <w:ilvl w:val="0"/>
          <w:numId w:val="30"/>
        </w:numPr>
      </w:pPr>
      <w:r w:rsidRPr="0080050C">
        <w:t>When</w:t>
      </w:r>
      <w:r w:rsidR="1579D784" w:rsidRPr="0080050C">
        <w:t xml:space="preserve"> the</w:t>
      </w:r>
      <w:r w:rsidRPr="0080050C">
        <w:t xml:space="preserve"> Deletion confirmation panel shows up - </w:t>
      </w:r>
      <w:r w:rsidR="006070D6" w:rsidRPr="0080050C">
        <w:t>Confirm</w:t>
      </w:r>
      <w:r w:rsidRPr="0080050C">
        <w:t xml:space="preserve"> Deletion by typing </w:t>
      </w:r>
      <w:r w:rsidR="00440D38" w:rsidRPr="0080050C">
        <w:t xml:space="preserve">the </w:t>
      </w:r>
      <w:r w:rsidRPr="0080050C">
        <w:t>resource group name</w:t>
      </w:r>
      <w:r w:rsidR="00AB6847" w:rsidRPr="0080050C">
        <w:t xml:space="preserve"> in the text box and accept delet</w:t>
      </w:r>
      <w:r w:rsidR="003A617F" w:rsidRPr="0080050C">
        <w:t>e</w:t>
      </w:r>
      <w:r w:rsidR="1579D784" w:rsidRPr="0080050C">
        <w:t>.</w:t>
      </w:r>
    </w:p>
    <w:p w14:paraId="10955985" w14:textId="03F25074" w:rsidR="00E12D7F" w:rsidRPr="0080050C" w:rsidRDefault="00E12D7F" w:rsidP="00E12D7F">
      <w:pPr>
        <w:pStyle w:val="ListParagraph"/>
        <w:numPr>
          <w:ilvl w:val="0"/>
          <w:numId w:val="30"/>
        </w:numPr>
      </w:pPr>
      <w:r w:rsidRPr="0080050C">
        <w:t>This operation will cause resource group and all resources</w:t>
      </w:r>
      <w:r w:rsidR="00305BB4" w:rsidRPr="0080050C">
        <w:t xml:space="preserve"> (</w:t>
      </w:r>
      <w:r w:rsidR="00442425" w:rsidRPr="0080050C">
        <w:t>2)</w:t>
      </w:r>
      <w:r w:rsidRPr="0080050C">
        <w:t xml:space="preserve"> from the </w:t>
      </w:r>
      <w:r w:rsidR="006478EE" w:rsidRPr="0080050C">
        <w:t>resource</w:t>
      </w:r>
      <w:r w:rsidRPr="0080050C">
        <w:t xml:space="preserve"> group to be deleted.</w:t>
      </w:r>
      <w:r w:rsidR="008928FE" w:rsidRPr="0080050C">
        <w:t xml:space="preserve"> This operation could take </w:t>
      </w:r>
      <w:r w:rsidR="00A62A36" w:rsidRPr="0080050C">
        <w:t xml:space="preserve">a </w:t>
      </w:r>
      <w:r w:rsidR="008928FE" w:rsidRPr="0080050C">
        <w:t>few minutes.</w:t>
      </w:r>
    </w:p>
    <w:p w14:paraId="6946E313" w14:textId="6B09F64E" w:rsidR="008928FE" w:rsidRPr="0080050C" w:rsidRDefault="008928FE" w:rsidP="00E12D7F">
      <w:pPr>
        <w:pStyle w:val="ListParagraph"/>
        <w:numPr>
          <w:ilvl w:val="0"/>
          <w:numId w:val="30"/>
        </w:numPr>
      </w:pPr>
      <w:r w:rsidRPr="0080050C">
        <w:t>Na</w:t>
      </w:r>
      <w:r w:rsidR="00A62A36" w:rsidRPr="0080050C">
        <w:t>v</w:t>
      </w:r>
      <w:r w:rsidR="00305BB4" w:rsidRPr="0080050C">
        <w:t xml:space="preserve">igate to </w:t>
      </w:r>
      <w:r w:rsidR="00190E88" w:rsidRPr="0080050C">
        <w:t xml:space="preserve">resource groups list and </w:t>
      </w:r>
      <w:r w:rsidR="00FB6AD8" w:rsidRPr="0080050C">
        <w:t xml:space="preserve">hit </w:t>
      </w:r>
      <w:r w:rsidR="00190E88" w:rsidRPr="0080050C">
        <w:t>refresh</w:t>
      </w:r>
      <w:r w:rsidR="00B3139A" w:rsidRPr="0080050C">
        <w:t xml:space="preserve"> </w:t>
      </w:r>
      <w:r w:rsidR="00FB6AD8" w:rsidRPr="0080050C">
        <w:t xml:space="preserve">button </w:t>
      </w:r>
      <w:r w:rsidR="00B3139A" w:rsidRPr="0080050C">
        <w:t>to check if Reso</w:t>
      </w:r>
      <w:r w:rsidR="00124B9A" w:rsidRPr="0080050C">
        <w:t>u</w:t>
      </w:r>
      <w:r w:rsidR="00B3139A" w:rsidRPr="0080050C">
        <w:t>rce Group</w:t>
      </w:r>
      <w:r w:rsidR="00FB6AD8" w:rsidRPr="0080050C">
        <w:t xml:space="preserve"> is going to disappear from resource group list</w:t>
      </w:r>
      <w:r w:rsidR="005D1B53">
        <w:t>;</w:t>
      </w:r>
      <w:r w:rsidR="00FB6AD8" w:rsidRPr="0080050C">
        <w:t xml:space="preserve"> </w:t>
      </w:r>
      <w:r w:rsidR="00F7184A">
        <w:t>I</w:t>
      </w:r>
      <w:r w:rsidR="00FB6AD8" w:rsidRPr="0080050C">
        <w:t xml:space="preserve">f it </w:t>
      </w:r>
      <w:r w:rsidR="00437D24">
        <w:t xml:space="preserve">has disappeared </w:t>
      </w:r>
      <w:r w:rsidR="00FB6AD8" w:rsidRPr="0080050C">
        <w:t>then</w:t>
      </w:r>
      <w:r w:rsidR="008259F8" w:rsidRPr="0080050C">
        <w:t xml:space="preserve"> all resources has been succes</w:t>
      </w:r>
      <w:r w:rsidR="00124B9A" w:rsidRPr="0080050C">
        <w:t>s</w:t>
      </w:r>
      <w:r w:rsidR="008259F8" w:rsidRPr="0080050C">
        <w:t>fully deleted.</w:t>
      </w:r>
    </w:p>
    <w:p w14:paraId="59BC444E" w14:textId="313517E7" w:rsidR="004A241B" w:rsidRPr="0080050C" w:rsidRDefault="00712DB0" w:rsidP="00192FA0">
      <w:r>
        <w:drawing>
          <wp:inline distT="0" distB="0" distL="0" distR="0" wp14:anchorId="36DBC85B" wp14:editId="611F13A8">
            <wp:extent cx="6118858" cy="2057400"/>
            <wp:effectExtent l="0" t="0" r="0" b="0"/>
            <wp:docPr id="184553412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131">
                      <a:extLst>
                        <a:ext uri="{28A0092B-C50C-407E-A947-70E740481C1C}">
                          <a14:useLocalDpi xmlns:a14="http://schemas.microsoft.com/office/drawing/2010/main" val="0"/>
                        </a:ext>
                      </a:extLst>
                    </a:blip>
                    <a:stretch>
                      <a:fillRect/>
                    </a:stretch>
                  </pic:blipFill>
                  <pic:spPr>
                    <a:xfrm>
                      <a:off x="0" y="0"/>
                      <a:ext cx="6118858" cy="2057400"/>
                    </a:xfrm>
                    <a:prstGeom prst="rect">
                      <a:avLst/>
                    </a:prstGeom>
                  </pic:spPr>
                </pic:pic>
              </a:graphicData>
            </a:graphic>
          </wp:inline>
        </w:drawing>
      </w:r>
    </w:p>
    <w:p w14:paraId="7BC186BA" w14:textId="0CBAD51B" w:rsidR="00122FC9" w:rsidRPr="0080050C" w:rsidRDefault="00FA4617">
      <w:pPr>
        <w:spacing w:after="200" w:line="276" w:lineRule="auto"/>
      </w:pPr>
      <w:r w:rsidRPr="0080050C">
        <w:t>I</w:t>
      </w:r>
      <w:r w:rsidR="006B2965" w:rsidRPr="0080050C">
        <w:t xml:space="preserve">f there are datasets that </w:t>
      </w:r>
      <w:r w:rsidR="00F127A6">
        <w:t xml:space="preserve">an </w:t>
      </w:r>
      <w:r w:rsidR="00BB19AB" w:rsidRPr="0080050C">
        <w:t>organisation would like to keep</w:t>
      </w:r>
      <w:r w:rsidR="008D79F9" w:rsidRPr="0080050C">
        <w:t xml:space="preserve"> </w:t>
      </w:r>
      <w:r w:rsidR="00AD5CF2" w:rsidRPr="0080050C">
        <w:t xml:space="preserve">stored in </w:t>
      </w:r>
      <w:r w:rsidR="00124B9A" w:rsidRPr="0080050C">
        <w:t>resources</w:t>
      </w:r>
      <w:r w:rsidR="00AD5CF2" w:rsidRPr="0080050C">
        <w:t>, it is possible to delete</w:t>
      </w:r>
      <w:r w:rsidR="00BA3D64" w:rsidRPr="0080050C">
        <w:t xml:space="preserve"> </w:t>
      </w:r>
      <w:r w:rsidR="00AD5CF2" w:rsidRPr="0080050C">
        <w:t xml:space="preserve">resources </w:t>
      </w:r>
      <w:r w:rsidR="00BA3D64" w:rsidRPr="0080050C">
        <w:t>one by one</w:t>
      </w:r>
      <w:r w:rsidR="00785523" w:rsidRPr="0080050C">
        <w:t>.</w:t>
      </w:r>
      <w:r w:rsidR="00122FC9" w:rsidRPr="0080050C">
        <w:br w:type="page"/>
      </w:r>
    </w:p>
    <w:p w14:paraId="7E85D5D6" w14:textId="5D3F5AE0" w:rsidR="0003515F" w:rsidRPr="0080050C" w:rsidRDefault="006D5F74">
      <w:pPr>
        <w:pStyle w:val="Heading2"/>
      </w:pPr>
      <w:bookmarkStart w:id="141" w:name="_Toc30060838"/>
      <w:bookmarkStart w:id="142" w:name="_Toc30767828"/>
      <w:r w:rsidRPr="0080050C">
        <w:lastRenderedPageBreak/>
        <w:t>Cost</w:t>
      </w:r>
      <w:r w:rsidR="007D4575" w:rsidRPr="0080050C">
        <w:t>s</w:t>
      </w:r>
      <w:bookmarkEnd w:id="141"/>
      <w:bookmarkEnd w:id="142"/>
    </w:p>
    <w:p w14:paraId="72B298F2" w14:textId="63A5B913" w:rsidR="008A1EAE" w:rsidRPr="0080050C" w:rsidRDefault="00EF2EDD">
      <w:r w:rsidRPr="0080050C">
        <w:t>Running cost</w:t>
      </w:r>
      <w:r w:rsidR="00440D38" w:rsidRPr="0080050C">
        <w:t>s are</w:t>
      </w:r>
      <w:r w:rsidRPr="0080050C">
        <w:t xml:space="preserve"> strictly dependant </w:t>
      </w:r>
      <w:r w:rsidR="00833049" w:rsidRPr="0080050C">
        <w:t>on the</w:t>
      </w:r>
      <w:r w:rsidR="005401C2" w:rsidRPr="0080050C">
        <w:t xml:space="preserve"> amount of data that is </w:t>
      </w:r>
      <w:r w:rsidR="1579D784" w:rsidRPr="0080050C">
        <w:t>being</w:t>
      </w:r>
      <w:r w:rsidR="005401C2" w:rsidRPr="0080050C">
        <w:t xml:space="preserve"> processed and also on the duration of the execution</w:t>
      </w:r>
      <w:r w:rsidR="00496D38" w:rsidRPr="0080050C">
        <w:t>.</w:t>
      </w:r>
      <w:r w:rsidR="005047E3" w:rsidRPr="0080050C">
        <w:t xml:space="preserve"> </w:t>
      </w:r>
    </w:p>
    <w:p w14:paraId="4D7E7B0E" w14:textId="153434AC" w:rsidR="001A45ED" w:rsidRPr="0080050C" w:rsidRDefault="001A45ED">
      <w:r w:rsidRPr="0080050C">
        <w:t xml:space="preserve">There are </w:t>
      </w:r>
      <w:r w:rsidR="008A1EAE" w:rsidRPr="0080050C">
        <w:t xml:space="preserve">two </w:t>
      </w:r>
      <w:r w:rsidRPr="0080050C">
        <w:t xml:space="preserve">factors that </w:t>
      </w:r>
      <w:r w:rsidR="00E83A00">
        <w:t>have</w:t>
      </w:r>
      <w:r w:rsidR="00E83A00" w:rsidRPr="0080050C">
        <w:t xml:space="preserve"> </w:t>
      </w:r>
      <w:r w:rsidR="008A1EAE" w:rsidRPr="0080050C">
        <w:t xml:space="preserve">influence on </w:t>
      </w:r>
      <w:r w:rsidR="00EB4D6B" w:rsidRPr="0080050C">
        <w:t xml:space="preserve">the solution </w:t>
      </w:r>
      <w:r w:rsidRPr="0080050C">
        <w:t>cost:</w:t>
      </w:r>
    </w:p>
    <w:p w14:paraId="7B7A1541" w14:textId="3C281DDF" w:rsidR="00DD04CF" w:rsidRPr="0080050C" w:rsidRDefault="00DD04CF" w:rsidP="003C3E01">
      <w:pPr>
        <w:pStyle w:val="ListParagraph"/>
        <w:numPr>
          <w:ilvl w:val="0"/>
          <w:numId w:val="31"/>
        </w:numPr>
      </w:pPr>
      <w:r w:rsidRPr="0080050C">
        <w:t xml:space="preserve">Storage </w:t>
      </w:r>
      <w:r w:rsidR="00BD7E04" w:rsidRPr="0080050C">
        <w:t>–</w:t>
      </w:r>
      <w:r w:rsidRPr="0080050C">
        <w:t xml:space="preserve"> s</w:t>
      </w:r>
      <w:r w:rsidR="002A1A09" w:rsidRPr="0080050C">
        <w:t>ize of the</w:t>
      </w:r>
      <w:r w:rsidR="00992493" w:rsidRPr="0080050C">
        <w:t xml:space="preserve"> </w:t>
      </w:r>
      <w:r w:rsidR="00E87A19" w:rsidRPr="0080050C">
        <w:t>datasets</w:t>
      </w:r>
      <w:r w:rsidR="00447919" w:rsidRPr="0080050C">
        <w:t xml:space="preserve"> stored </w:t>
      </w:r>
      <w:r w:rsidR="00BD7E04" w:rsidRPr="0080050C">
        <w:t xml:space="preserve">in </w:t>
      </w:r>
      <w:r w:rsidR="000B5235" w:rsidRPr="0080050C">
        <w:t xml:space="preserve">the </w:t>
      </w:r>
      <w:r w:rsidR="00C2750A" w:rsidRPr="0080050C">
        <w:t>Storage Account</w:t>
      </w:r>
      <w:r w:rsidR="00BD7E04" w:rsidRPr="0080050C">
        <w:t xml:space="preserve">, Data Lake </w:t>
      </w:r>
      <w:r w:rsidR="00595A4C" w:rsidRPr="0080050C">
        <w:t>Storage</w:t>
      </w:r>
      <w:r w:rsidR="007408C1" w:rsidRPr="0080050C">
        <w:t xml:space="preserve"> and</w:t>
      </w:r>
      <w:r w:rsidR="00086FEF" w:rsidRPr="0080050C">
        <w:t xml:space="preserve"> </w:t>
      </w:r>
      <w:r w:rsidR="007408C1" w:rsidRPr="0080050C">
        <w:t>Synapse Analytics</w:t>
      </w:r>
      <w:r w:rsidR="00C2750A" w:rsidRPr="0080050C">
        <w:t xml:space="preserve"> database</w:t>
      </w:r>
      <w:r w:rsidR="0028347B" w:rsidRPr="0080050C">
        <w:t>.</w:t>
      </w:r>
    </w:p>
    <w:p w14:paraId="606506F1" w14:textId="6FCF1323" w:rsidR="009678EB" w:rsidRDefault="00DD04CF" w:rsidP="003C3E01">
      <w:pPr>
        <w:pStyle w:val="ListParagraph"/>
        <w:numPr>
          <w:ilvl w:val="0"/>
          <w:numId w:val="31"/>
        </w:numPr>
      </w:pPr>
      <w:r w:rsidRPr="0080050C">
        <w:t xml:space="preserve">Compute - </w:t>
      </w:r>
      <w:r w:rsidR="00E87A19" w:rsidRPr="0080050C">
        <w:t>p</w:t>
      </w:r>
      <w:r w:rsidRPr="0080050C">
        <w:t xml:space="preserve">rocessing </w:t>
      </w:r>
      <w:r w:rsidR="00EB4D6B" w:rsidRPr="0080050C">
        <w:t xml:space="preserve">time of </w:t>
      </w:r>
      <w:r w:rsidRPr="0080050C">
        <w:t xml:space="preserve">the </w:t>
      </w:r>
      <w:r w:rsidR="00E87A19" w:rsidRPr="0080050C">
        <w:t xml:space="preserve">datasets </w:t>
      </w:r>
      <w:r w:rsidR="00EB4D6B" w:rsidRPr="0080050C">
        <w:t xml:space="preserve">and amount of entities processed </w:t>
      </w:r>
      <w:r w:rsidR="009678EB" w:rsidRPr="0080050C">
        <w:t>(depend</w:t>
      </w:r>
      <w:r w:rsidR="007408C1" w:rsidRPr="0080050C">
        <w:t>s</w:t>
      </w:r>
      <w:r w:rsidR="009678EB" w:rsidRPr="0080050C">
        <w:t xml:space="preserve"> on </w:t>
      </w:r>
      <w:r w:rsidR="007408C1" w:rsidRPr="0080050C">
        <w:t xml:space="preserve">the </w:t>
      </w:r>
      <w:r w:rsidR="009678EB" w:rsidRPr="0080050C">
        <w:t>size of the data</w:t>
      </w:r>
      <w:r w:rsidR="0031147D" w:rsidRPr="0080050C">
        <w:t xml:space="preserve"> as well</w:t>
      </w:r>
      <w:r w:rsidR="009678EB" w:rsidRPr="0080050C">
        <w:t>)</w:t>
      </w:r>
      <w:r w:rsidR="00086FEF" w:rsidRPr="0080050C">
        <w:t xml:space="preserve"> – Synapse</w:t>
      </w:r>
      <w:r w:rsidR="007408C1" w:rsidRPr="0080050C">
        <w:t xml:space="preserve"> </w:t>
      </w:r>
      <w:r w:rsidR="00086FEF" w:rsidRPr="0080050C">
        <w:t>Analytics</w:t>
      </w:r>
      <w:r w:rsidR="00307430" w:rsidRPr="0080050C">
        <w:t xml:space="preserve"> and Azure Data Factory.</w:t>
      </w:r>
    </w:p>
    <w:p w14:paraId="3CBA79AE" w14:textId="2A45D277" w:rsidR="00527EDB" w:rsidRPr="0080050C" w:rsidRDefault="009C69BB" w:rsidP="00527EDB">
      <w:r>
        <w:t xml:space="preserve">Note: If users make architectural changes or add their own data to this solutions, costs may vary from what is </w:t>
      </w:r>
      <w:r w:rsidR="0004715F">
        <w:t>outlined below.</w:t>
      </w:r>
    </w:p>
    <w:p w14:paraId="486FE34E" w14:textId="0D4E1E68" w:rsidR="006F1F90" w:rsidRPr="0080050C" w:rsidRDefault="007408C1" w:rsidP="006F1F90">
      <w:r w:rsidRPr="0080050C">
        <w:t>The</w:t>
      </w:r>
      <w:r w:rsidR="00753065" w:rsidRPr="0080050C">
        <w:t xml:space="preserve"> c</w:t>
      </w:r>
      <w:r w:rsidR="00AF0B31" w:rsidRPr="0080050C">
        <w:t xml:space="preserve">ompute </w:t>
      </w:r>
      <w:r w:rsidR="00A50F4D">
        <w:t>typically drives</w:t>
      </w:r>
      <w:r w:rsidR="00753065" w:rsidRPr="0080050C">
        <w:t xml:space="preserve"> the</w:t>
      </w:r>
      <w:r w:rsidR="00AF0B31" w:rsidRPr="0080050C">
        <w:t xml:space="preserve"> majority of the </w:t>
      </w:r>
      <w:r w:rsidR="00753065" w:rsidRPr="0080050C">
        <w:t>costs</w:t>
      </w:r>
      <w:r w:rsidR="00C2750A" w:rsidRPr="0080050C">
        <w:t>. Storage is fairly inexpensive in compar</w:t>
      </w:r>
      <w:r w:rsidR="000F0850" w:rsidRPr="0080050C">
        <w:t>i</w:t>
      </w:r>
      <w:r w:rsidR="00C2750A" w:rsidRPr="0080050C">
        <w:t>son.</w:t>
      </w:r>
      <w:r w:rsidR="00307430" w:rsidRPr="0080050C">
        <w:t xml:space="preserve"> The</w:t>
      </w:r>
      <w:r w:rsidR="00D87EA0" w:rsidRPr="0080050C">
        <w:t xml:space="preserve"> smallest billing unit for the</w:t>
      </w:r>
      <w:r w:rsidR="00307430" w:rsidRPr="0080050C">
        <w:t xml:space="preserve"> most expensive resource</w:t>
      </w:r>
      <w:r w:rsidR="00BD3D71" w:rsidRPr="0080050C">
        <w:t xml:space="preserve"> (Synapse Analytic</w:t>
      </w:r>
      <w:r w:rsidR="008F362F" w:rsidRPr="0080050C">
        <w:t>s</w:t>
      </w:r>
      <w:r w:rsidR="00BD3D71" w:rsidRPr="0080050C">
        <w:t>)</w:t>
      </w:r>
      <w:r w:rsidR="006E12A6" w:rsidRPr="0080050C">
        <w:t xml:space="preserve"> </w:t>
      </w:r>
      <w:r w:rsidR="00D87EA0" w:rsidRPr="0080050C">
        <w:t xml:space="preserve">will be </w:t>
      </w:r>
      <w:r w:rsidR="00163976" w:rsidRPr="0080050C">
        <w:t xml:space="preserve">a </w:t>
      </w:r>
      <w:r w:rsidR="00D87EA0" w:rsidRPr="0080050C">
        <w:t>single hour</w:t>
      </w:r>
      <w:r w:rsidR="00AE0CDB" w:rsidRPr="0080050C">
        <w:t xml:space="preserve">, irrespectively </w:t>
      </w:r>
      <w:r w:rsidR="0025476C" w:rsidRPr="0080050C">
        <w:t xml:space="preserve">of </w:t>
      </w:r>
      <w:r w:rsidR="00474E45" w:rsidRPr="0080050C">
        <w:t>running 2</w:t>
      </w:r>
      <w:r w:rsidR="00312804" w:rsidRPr="0080050C">
        <w:t xml:space="preserve"> minutes</w:t>
      </w:r>
      <w:r w:rsidR="00474E45" w:rsidRPr="0080050C">
        <w:t xml:space="preserve"> or 59</w:t>
      </w:r>
      <w:r w:rsidR="00312804" w:rsidRPr="0080050C">
        <w:t xml:space="preserve"> minutes</w:t>
      </w:r>
      <w:r w:rsidR="00372C82" w:rsidRPr="0080050C">
        <w:t>.</w:t>
      </w:r>
    </w:p>
    <w:p w14:paraId="07628EA1" w14:textId="77777777" w:rsidR="0081118D" w:rsidRPr="0080050C" w:rsidRDefault="0081118D" w:rsidP="007D5E3D"/>
    <w:p w14:paraId="0CBBD5F8" w14:textId="66CCAD9E" w:rsidR="002B36FF" w:rsidRPr="0080050C" w:rsidRDefault="002B36FF" w:rsidP="007D4575">
      <w:pPr>
        <w:pStyle w:val="Heading3"/>
      </w:pPr>
      <w:bookmarkStart w:id="143" w:name="_Toc30060839"/>
      <w:bookmarkStart w:id="144" w:name="_Toc30767829"/>
      <w:r w:rsidRPr="0080050C">
        <w:t xml:space="preserve">What are </w:t>
      </w:r>
      <w:r w:rsidR="00D24B5F" w:rsidRPr="0080050C">
        <w:t xml:space="preserve">the </w:t>
      </w:r>
      <w:r w:rsidR="00521339" w:rsidRPr="0080050C">
        <w:t>a</w:t>
      </w:r>
      <w:r w:rsidRPr="0080050C">
        <w:t xml:space="preserve">verage </w:t>
      </w:r>
      <w:r w:rsidR="00521339" w:rsidRPr="0080050C">
        <w:t>r</w:t>
      </w:r>
      <w:r w:rsidRPr="0080050C">
        <w:t xml:space="preserve">unning </w:t>
      </w:r>
      <w:r w:rsidR="00521339" w:rsidRPr="0080050C">
        <w:t>c</w:t>
      </w:r>
      <w:r w:rsidRPr="0080050C">
        <w:t>osts</w:t>
      </w:r>
      <w:bookmarkEnd w:id="143"/>
      <w:bookmarkEnd w:id="144"/>
    </w:p>
    <w:p w14:paraId="41795935" w14:textId="2C7095DC" w:rsidR="00757191" w:rsidRPr="0080050C" w:rsidRDefault="00077652" w:rsidP="007D5E3D">
      <w:r w:rsidRPr="0080050C">
        <w:t xml:space="preserve">Costs can be estimated using the </w:t>
      </w:r>
      <w:hyperlink r:id="rId132" w:history="1">
        <w:r w:rsidR="00BB14DE" w:rsidRPr="0080050C">
          <w:rPr>
            <w:b/>
          </w:rPr>
          <w:t>Azure Pricing Calculator</w:t>
        </w:r>
      </w:hyperlink>
      <w:r w:rsidR="00A46892" w:rsidRPr="0080050C">
        <w:t xml:space="preserve">. </w:t>
      </w:r>
      <w:r w:rsidR="005C5016" w:rsidRPr="0080050C">
        <w:t xml:space="preserve">The </w:t>
      </w:r>
      <w:r w:rsidR="00365FE4" w:rsidRPr="0080050C">
        <w:t>values provided below were</w:t>
      </w:r>
      <w:r w:rsidR="00757191" w:rsidRPr="0080050C">
        <w:t xml:space="preserve"> based on the </w:t>
      </w:r>
      <w:r w:rsidR="00525DB8">
        <w:t>sample</w:t>
      </w:r>
      <w:r w:rsidR="00525DB8" w:rsidRPr="0080050C">
        <w:t xml:space="preserve"> </w:t>
      </w:r>
      <w:r w:rsidR="008D43E4" w:rsidRPr="0080050C">
        <w:t xml:space="preserve">datasets </w:t>
      </w:r>
      <w:r w:rsidR="00757191" w:rsidRPr="0080050C">
        <w:t>provided</w:t>
      </w:r>
      <w:r w:rsidR="008D43E4" w:rsidRPr="0080050C">
        <w:t xml:space="preserve"> as a part of the solution.</w:t>
      </w:r>
      <w:r w:rsidR="00A570BF" w:rsidRPr="0080050C">
        <w:t xml:space="preserve"> </w:t>
      </w:r>
      <w:r w:rsidR="00D864D9" w:rsidRPr="0080050C">
        <w:t xml:space="preserve">The cost </w:t>
      </w:r>
      <w:r w:rsidR="00D23435" w:rsidRPr="0080050C">
        <w:t>remains</w:t>
      </w:r>
      <w:r w:rsidR="00033A77" w:rsidRPr="0080050C">
        <w:t xml:space="preserve"> </w:t>
      </w:r>
      <w:r w:rsidR="00330FD4">
        <w:t xml:space="preserve">around </w:t>
      </w:r>
      <w:r w:rsidR="00033A77" w:rsidRPr="0080050C">
        <w:t>the same</w:t>
      </w:r>
      <w:r w:rsidR="00D23435" w:rsidRPr="0080050C">
        <w:t xml:space="preserve"> as </w:t>
      </w:r>
      <w:r w:rsidR="009037E9">
        <w:t xml:space="preserve">the estimates below, as </w:t>
      </w:r>
      <w:r w:rsidR="00D23435" w:rsidRPr="0080050C">
        <w:t xml:space="preserve">long as </w:t>
      </w:r>
      <w:r w:rsidR="009037E9">
        <w:t xml:space="preserve">the </w:t>
      </w:r>
      <w:r w:rsidR="00211ED1" w:rsidRPr="0080050C">
        <w:t>data doesn’t grow beyond 10GB and execution time is</w:t>
      </w:r>
      <w:r w:rsidR="00035D9D" w:rsidRPr="0080050C">
        <w:t xml:space="preserve"> no longer than 1 hour per day.</w:t>
      </w:r>
    </w:p>
    <w:p w14:paraId="42E71C1C" w14:textId="33131025" w:rsidR="00CD7F92" w:rsidRPr="0080050C" w:rsidRDefault="005660FC">
      <w:r w:rsidRPr="0080050C">
        <w:rPr>
          <w:b/>
        </w:rPr>
        <w:t>Number of Sources:</w:t>
      </w:r>
      <w:r w:rsidRPr="0080050C">
        <w:t xml:space="preserve"> 2</w:t>
      </w:r>
    </w:p>
    <w:p w14:paraId="77A58A8B" w14:textId="7D5F24F1" w:rsidR="001A7A18" w:rsidRPr="0080050C" w:rsidRDefault="00CD7F92">
      <w:r w:rsidRPr="0080050C">
        <w:rPr>
          <w:b/>
        </w:rPr>
        <w:t>Dataset</w:t>
      </w:r>
      <w:r w:rsidR="005660FC" w:rsidRPr="0080050C">
        <w:rPr>
          <w:b/>
        </w:rPr>
        <w:t xml:space="preserve"> </w:t>
      </w:r>
      <w:r w:rsidRPr="0080050C">
        <w:rPr>
          <w:b/>
        </w:rPr>
        <w:t>Size:</w:t>
      </w:r>
      <w:r w:rsidRPr="0080050C">
        <w:t xml:space="preserve"> </w:t>
      </w:r>
      <w:r w:rsidR="002969E8" w:rsidRPr="0080050C">
        <w:t>250MB</w:t>
      </w:r>
    </w:p>
    <w:p w14:paraId="0D1D582D" w14:textId="44D78313" w:rsidR="00CD7F92" w:rsidRPr="0080050C" w:rsidRDefault="005660FC">
      <w:r w:rsidRPr="0080050C">
        <w:rPr>
          <w:b/>
        </w:rPr>
        <w:t>Number</w:t>
      </w:r>
      <w:r w:rsidR="00CD7F92" w:rsidRPr="0080050C">
        <w:rPr>
          <w:b/>
        </w:rPr>
        <w:t xml:space="preserve"> of entities:</w:t>
      </w:r>
      <w:r w:rsidR="00CD7F92" w:rsidRPr="0080050C">
        <w:t xml:space="preserve"> </w:t>
      </w:r>
      <w:r w:rsidR="00221E8D" w:rsidRPr="0080050C">
        <w:t>26</w:t>
      </w:r>
    </w:p>
    <w:p w14:paraId="27B9E00C" w14:textId="2E53D880" w:rsidR="002B36FF" w:rsidRPr="0080050C" w:rsidRDefault="00420981">
      <w:r w:rsidRPr="0080050C">
        <w:rPr>
          <w:b/>
        </w:rPr>
        <w:t xml:space="preserve">Average </w:t>
      </w:r>
      <w:r w:rsidR="008B1800" w:rsidRPr="0080050C">
        <w:rPr>
          <w:b/>
        </w:rPr>
        <w:t xml:space="preserve">execution </w:t>
      </w:r>
      <w:r w:rsidRPr="0080050C">
        <w:rPr>
          <w:b/>
        </w:rPr>
        <w:t>t</w:t>
      </w:r>
      <w:r w:rsidR="00884EEE" w:rsidRPr="0080050C">
        <w:rPr>
          <w:b/>
        </w:rPr>
        <w:t xml:space="preserve">ime </w:t>
      </w:r>
      <w:r w:rsidRPr="0080050C">
        <w:rPr>
          <w:b/>
        </w:rPr>
        <w:t xml:space="preserve">with </w:t>
      </w:r>
      <w:r w:rsidR="005F5BA9" w:rsidRPr="0080050C">
        <w:rPr>
          <w:b/>
        </w:rPr>
        <w:t>minimum compute capabilities</w:t>
      </w:r>
      <w:r w:rsidR="007B2321" w:rsidRPr="0080050C">
        <w:rPr>
          <w:b/>
        </w:rPr>
        <w:t xml:space="preserve"> (100 DWU)</w:t>
      </w:r>
      <w:r w:rsidR="00884EEE" w:rsidRPr="0080050C">
        <w:rPr>
          <w:b/>
        </w:rPr>
        <w:t>:</w:t>
      </w:r>
      <w:r w:rsidR="00884EEE" w:rsidRPr="0080050C">
        <w:t xml:space="preserve"> </w:t>
      </w:r>
      <w:r w:rsidR="00563A9C" w:rsidRPr="0080050C">
        <w:t>7 minutes</w:t>
      </w:r>
    </w:p>
    <w:p w14:paraId="0D3E40C2" w14:textId="29EC4743" w:rsidR="007B5F36" w:rsidRPr="0080050C" w:rsidRDefault="007B5F36">
      <w:r w:rsidRPr="0080050C">
        <w:rPr>
          <w:b/>
        </w:rPr>
        <w:t>Single Execution</w:t>
      </w:r>
      <w:r w:rsidR="00615500" w:rsidRPr="0080050C">
        <w:t>:</w:t>
      </w:r>
      <w:r w:rsidRPr="0080050C">
        <w:t xml:space="preserve"> </w:t>
      </w:r>
      <w:r w:rsidR="00D35EF1" w:rsidRPr="0080050C">
        <w:t>US</w:t>
      </w:r>
      <w:r w:rsidR="00D35EF1" w:rsidRPr="0080050C">
        <w:rPr>
          <w:rFonts w:ascii="Calibri" w:hAnsi="Calibri" w:cs="Calibri"/>
        </w:rPr>
        <w:t xml:space="preserve">$ </w:t>
      </w:r>
      <w:r w:rsidR="00D35EF1" w:rsidRPr="0080050C">
        <w:t>6</w:t>
      </w:r>
    </w:p>
    <w:p w14:paraId="72FD6660" w14:textId="68769759" w:rsidR="008766F9" w:rsidRPr="0080050C" w:rsidRDefault="0087601F">
      <w:r w:rsidRPr="0080050C">
        <w:rPr>
          <w:b/>
        </w:rPr>
        <w:t>Monthly</w:t>
      </w:r>
      <w:r w:rsidR="006B0127" w:rsidRPr="0080050C">
        <w:rPr>
          <w:b/>
        </w:rPr>
        <w:t>:</w:t>
      </w:r>
      <w:r w:rsidR="006B0127" w:rsidRPr="0080050C">
        <w:t xml:space="preserve"> </w:t>
      </w:r>
      <w:r w:rsidR="00D35EF1" w:rsidRPr="0080050C">
        <w:t>US</w:t>
      </w:r>
      <w:r w:rsidR="00D35EF1" w:rsidRPr="0080050C">
        <w:rPr>
          <w:rFonts w:ascii="Calibri" w:hAnsi="Calibri" w:cs="Calibri"/>
        </w:rPr>
        <w:t xml:space="preserve">$ </w:t>
      </w:r>
      <w:r w:rsidR="00D35EF1" w:rsidRPr="0080050C">
        <w:t>226</w:t>
      </w:r>
    </w:p>
    <w:p w14:paraId="720A6428" w14:textId="68EB3C14" w:rsidR="0081118D" w:rsidRPr="0080050C" w:rsidRDefault="00D35EF1">
      <w:r>
        <w:drawing>
          <wp:inline distT="0" distB="0" distL="0" distR="0" wp14:anchorId="38B18221" wp14:editId="494FD7D3">
            <wp:extent cx="6120765" cy="1214120"/>
            <wp:effectExtent l="0" t="0" r="0" b="5080"/>
            <wp:docPr id="17399394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552D7C42" w:rsidR="002662D0" w:rsidRPr="0080050C" w:rsidRDefault="002662D0" w:rsidP="007D4575">
      <w:pPr>
        <w:pStyle w:val="Heading3"/>
      </w:pPr>
      <w:bookmarkStart w:id="145" w:name="_Toc30060840"/>
      <w:bookmarkStart w:id="146" w:name="_Toc30767830"/>
      <w:r w:rsidRPr="0080050C">
        <w:t>How to minimize running cost</w:t>
      </w:r>
      <w:r w:rsidR="00521339" w:rsidRPr="0080050C">
        <w:t>s</w:t>
      </w:r>
      <w:bookmarkEnd w:id="145"/>
      <w:bookmarkEnd w:id="146"/>
      <w:r w:rsidRPr="0080050C">
        <w:t xml:space="preserve"> </w:t>
      </w:r>
    </w:p>
    <w:p w14:paraId="10469B7E" w14:textId="3C22B67A" w:rsidR="006D5F74" w:rsidRPr="0080050C" w:rsidRDefault="00BD6440" w:rsidP="00655F90">
      <w:pPr>
        <w:rPr>
          <w:b/>
        </w:rPr>
      </w:pPr>
      <w:r w:rsidRPr="0080050C">
        <w:t>Running costs can generally be reduced</w:t>
      </w:r>
      <w:r w:rsidR="00A96AFD" w:rsidRPr="0080050C">
        <w:t xml:space="preserve"> on the compute side</w:t>
      </w:r>
      <w:r w:rsidR="0099466B" w:rsidRPr="0080050C">
        <w:t>.</w:t>
      </w:r>
    </w:p>
    <w:p w14:paraId="76FD8B2A" w14:textId="4DA62C0A" w:rsidR="00BE658B" w:rsidRPr="0080050C" w:rsidRDefault="006C5508" w:rsidP="003C3E01">
      <w:pPr>
        <w:pStyle w:val="ListParagraph"/>
        <w:numPr>
          <w:ilvl w:val="0"/>
          <w:numId w:val="32"/>
        </w:numPr>
      </w:pPr>
      <w:r w:rsidRPr="0080050C">
        <w:t xml:space="preserve">Expensive Compute Resources like </w:t>
      </w:r>
      <w:r w:rsidR="007D4575" w:rsidRPr="0080050C">
        <w:t>Synapse Analytics</w:t>
      </w:r>
      <w:r w:rsidR="00681C71" w:rsidRPr="0080050C">
        <w:t xml:space="preserve"> should be </w:t>
      </w:r>
      <w:r w:rsidR="0098773D" w:rsidRPr="0080050C">
        <w:t>“</w:t>
      </w:r>
      <w:r w:rsidR="00B669C2" w:rsidRPr="0080050C">
        <w:t>switched on</w:t>
      </w:r>
      <w:r w:rsidR="0098773D" w:rsidRPr="0080050C">
        <w:t>”</w:t>
      </w:r>
      <w:r w:rsidR="00B669C2" w:rsidRPr="0080050C">
        <w:t xml:space="preserve"> only </w:t>
      </w:r>
      <w:r w:rsidR="00327B18" w:rsidRPr="0080050C">
        <w:t>when</w:t>
      </w:r>
      <w:r w:rsidR="00B669C2" w:rsidRPr="0080050C">
        <w:t xml:space="preserve"> required</w:t>
      </w:r>
      <w:r w:rsidR="00221B2E" w:rsidRPr="0080050C">
        <w:t>:</w:t>
      </w:r>
    </w:p>
    <w:p w14:paraId="3A447FB1" w14:textId="77777777" w:rsidR="00F26274" w:rsidRPr="0080050C" w:rsidRDefault="00BE658B" w:rsidP="003C3E01">
      <w:pPr>
        <w:pStyle w:val="ListParagraph"/>
        <w:numPr>
          <w:ilvl w:val="1"/>
          <w:numId w:val="32"/>
        </w:numPr>
      </w:pPr>
      <w:r w:rsidRPr="0080050C">
        <w:t>Deployment</w:t>
      </w:r>
    </w:p>
    <w:p w14:paraId="0FEA23F8" w14:textId="77777777" w:rsidR="00F26274" w:rsidRPr="0080050C" w:rsidRDefault="00B669C2" w:rsidP="003C3E01">
      <w:pPr>
        <w:pStyle w:val="ListParagraph"/>
        <w:numPr>
          <w:ilvl w:val="1"/>
          <w:numId w:val="32"/>
        </w:numPr>
      </w:pPr>
      <w:r w:rsidRPr="0080050C">
        <w:t>ETL process running</w:t>
      </w:r>
    </w:p>
    <w:p w14:paraId="25838966" w14:textId="77777777" w:rsidR="00F26274" w:rsidRPr="0080050C" w:rsidRDefault="00B669C2" w:rsidP="003C3E01">
      <w:pPr>
        <w:pStyle w:val="ListParagraph"/>
        <w:numPr>
          <w:ilvl w:val="1"/>
          <w:numId w:val="32"/>
        </w:numPr>
      </w:pPr>
      <w:r w:rsidRPr="0080050C">
        <w:t xml:space="preserve">Data being refreshed </w:t>
      </w:r>
      <w:r w:rsidR="00F26274" w:rsidRPr="0080050C">
        <w:t>by Power BI report</w:t>
      </w:r>
    </w:p>
    <w:p w14:paraId="5B9B2A6D" w14:textId="0238E645" w:rsidR="006D5F74" w:rsidRPr="0080050C" w:rsidRDefault="00F26274" w:rsidP="003C3E01">
      <w:pPr>
        <w:pStyle w:val="ListParagraph"/>
        <w:numPr>
          <w:ilvl w:val="1"/>
          <w:numId w:val="32"/>
        </w:numPr>
      </w:pPr>
      <w:r w:rsidRPr="0080050C">
        <w:t>E</w:t>
      </w:r>
      <w:r w:rsidR="00BE658B" w:rsidRPr="0080050C">
        <w:t>nd u</w:t>
      </w:r>
      <w:r w:rsidR="00B669C2" w:rsidRPr="0080050C">
        <w:t xml:space="preserve">sers </w:t>
      </w:r>
      <w:r w:rsidRPr="0080050C">
        <w:t>querying database</w:t>
      </w:r>
      <w:r w:rsidR="00327B18" w:rsidRPr="0080050C">
        <w:t xml:space="preserve"> directly</w:t>
      </w:r>
    </w:p>
    <w:p w14:paraId="135A183D" w14:textId="3BDE958B" w:rsidR="00241F17" w:rsidRPr="0080050C" w:rsidRDefault="00BF3712" w:rsidP="003C3E01">
      <w:pPr>
        <w:pStyle w:val="ListParagraph"/>
        <w:numPr>
          <w:ilvl w:val="0"/>
          <w:numId w:val="32"/>
        </w:numPr>
      </w:pPr>
      <w:r w:rsidRPr="0080050C">
        <w:t>Limit the number of daily executions</w:t>
      </w:r>
      <w:r w:rsidR="00D91DE2" w:rsidRPr="0080050C">
        <w:t>.</w:t>
      </w:r>
    </w:p>
    <w:p w14:paraId="264A05F3" w14:textId="651BD421" w:rsidR="004D2190" w:rsidRPr="0080050C" w:rsidRDefault="00CC5BEC" w:rsidP="003C3E01">
      <w:pPr>
        <w:pStyle w:val="ListParagraph"/>
        <w:numPr>
          <w:ilvl w:val="0"/>
          <w:numId w:val="32"/>
        </w:numPr>
      </w:pPr>
      <w:r w:rsidRPr="0080050C">
        <w:t>Allow incremental loads to reduce execution times</w:t>
      </w:r>
      <w:r w:rsidR="00D91DE2" w:rsidRPr="0080050C">
        <w:t>.</w:t>
      </w:r>
    </w:p>
    <w:p w14:paraId="07AB35F9" w14:textId="0621D8F1" w:rsidR="00692444" w:rsidRPr="0080050C" w:rsidRDefault="00030E06" w:rsidP="009D0F0A">
      <w:pPr>
        <w:pStyle w:val="Heading2"/>
      </w:pPr>
      <w:bookmarkStart w:id="147" w:name="_Toc30060841"/>
      <w:bookmarkStart w:id="148" w:name="_Toc30767831"/>
      <w:r w:rsidRPr="0080050C">
        <w:lastRenderedPageBreak/>
        <w:t>Accessing Azure Resources</w:t>
      </w:r>
      <w:bookmarkEnd w:id="147"/>
      <w:bookmarkEnd w:id="148"/>
    </w:p>
    <w:p w14:paraId="4B4388CD" w14:textId="28F7B068" w:rsidR="00692444" w:rsidRPr="0080050C" w:rsidRDefault="00692444" w:rsidP="00692444">
      <w:pPr>
        <w:pStyle w:val="Heading3"/>
      </w:pPr>
      <w:bookmarkStart w:id="149" w:name="_Ref29318850"/>
      <w:bookmarkStart w:id="150" w:name="_Toc30060842"/>
      <w:bookmarkStart w:id="151" w:name="_Toc30767832"/>
      <w:r w:rsidRPr="0080050C">
        <w:t xml:space="preserve">How to </w:t>
      </w:r>
      <w:r w:rsidR="00F62949" w:rsidRPr="0080050C">
        <w:t>c</w:t>
      </w:r>
      <w:r w:rsidR="0093764B" w:rsidRPr="0080050C">
        <w:t xml:space="preserve">onnect to </w:t>
      </w:r>
      <w:r w:rsidR="007D4575" w:rsidRPr="0080050C">
        <w:t>Synapse Analytics</w:t>
      </w:r>
      <w:bookmarkEnd w:id="149"/>
      <w:bookmarkEnd w:id="150"/>
      <w:bookmarkEnd w:id="151"/>
    </w:p>
    <w:p w14:paraId="799EB7E9" w14:textId="58AD4486" w:rsidR="002D24DB" w:rsidRPr="0080050C" w:rsidRDefault="00562B81" w:rsidP="002D24DB">
      <w:r w:rsidRPr="0080050C">
        <w:t>T</w:t>
      </w:r>
      <w:r w:rsidR="002D24DB" w:rsidRPr="0080050C">
        <w:t xml:space="preserve">o obtain </w:t>
      </w:r>
      <w:r w:rsidRPr="0080050C">
        <w:t xml:space="preserve">the </w:t>
      </w:r>
      <w:r w:rsidR="002D24DB" w:rsidRPr="0080050C">
        <w:t xml:space="preserve">Synapse Analytics connection details </w:t>
      </w:r>
      <w:r w:rsidR="00614B32" w:rsidRPr="0080050C">
        <w:t>follow</w:t>
      </w:r>
      <w:r w:rsidR="002D24DB" w:rsidRPr="0080050C">
        <w:t xml:space="preserve"> </w:t>
      </w:r>
      <w:r w:rsidR="001A567B" w:rsidRPr="0080050C">
        <w:t xml:space="preserve">the </w:t>
      </w:r>
      <w:r w:rsidR="002D24DB" w:rsidRPr="0080050C">
        <w:t>below steps</w:t>
      </w:r>
      <w:r w:rsidR="001A567B" w:rsidRPr="0080050C">
        <w:t>:</w:t>
      </w:r>
    </w:p>
    <w:p w14:paraId="7750BC7F" w14:textId="12004F6C" w:rsidR="00147CDA" w:rsidRPr="0080050C" w:rsidRDefault="00147CDA" w:rsidP="003C3E01">
      <w:pPr>
        <w:pStyle w:val="ListParagraph"/>
        <w:numPr>
          <w:ilvl w:val="0"/>
          <w:numId w:val="24"/>
        </w:numPr>
      </w:pPr>
      <w:r w:rsidRPr="0080050C">
        <w:t>Login to Azure Portal</w:t>
      </w:r>
      <w:r w:rsidR="008F588D" w:rsidRPr="0080050C">
        <w:t>.</w:t>
      </w:r>
    </w:p>
    <w:p w14:paraId="59026F49" w14:textId="30F3ABBE" w:rsidR="002D24DB" w:rsidRPr="0080050C" w:rsidRDefault="00147CDA" w:rsidP="003C3E01">
      <w:pPr>
        <w:pStyle w:val="ListParagraph"/>
        <w:numPr>
          <w:ilvl w:val="0"/>
          <w:numId w:val="24"/>
        </w:numPr>
      </w:pPr>
      <w:r w:rsidRPr="0080050C">
        <w:t xml:space="preserve">Navigate to </w:t>
      </w:r>
      <w:r w:rsidR="001A567B" w:rsidRPr="0080050C">
        <w:t>K</w:t>
      </w:r>
      <w:r w:rsidR="009B4F90" w:rsidRPr="0080050C">
        <w:t xml:space="preserve">ey </w:t>
      </w:r>
      <w:r w:rsidR="001A567B" w:rsidRPr="0080050C">
        <w:t>V</w:t>
      </w:r>
      <w:r w:rsidR="009B4F90" w:rsidRPr="0080050C">
        <w:t>ault</w:t>
      </w:r>
      <w:r w:rsidR="008F588D" w:rsidRPr="0080050C">
        <w:t>.</w:t>
      </w:r>
    </w:p>
    <w:p w14:paraId="2FCC7162" w14:textId="0F1052C5" w:rsidR="007970C0" w:rsidRPr="0080050C" w:rsidRDefault="007970C0" w:rsidP="003C3E01">
      <w:pPr>
        <w:pStyle w:val="ListParagraph"/>
        <w:numPr>
          <w:ilvl w:val="0"/>
          <w:numId w:val="24"/>
        </w:numPr>
      </w:pPr>
      <w:r w:rsidRPr="0080050C">
        <w:t>Open Key Vault s</w:t>
      </w:r>
      <w:r w:rsidR="002D24DB" w:rsidRPr="0080050C">
        <w:t xml:space="preserve">ecrets tab and check </w:t>
      </w:r>
      <w:r w:rsidR="001A567B" w:rsidRPr="0080050C">
        <w:t>for</w:t>
      </w:r>
      <w:r w:rsidR="002D24DB" w:rsidRPr="0080050C">
        <w:t xml:space="preserve"> the relevant secret values</w:t>
      </w:r>
      <w:r w:rsidR="008F588D" w:rsidRPr="0080050C">
        <w:t>:</w:t>
      </w:r>
    </w:p>
    <w:p w14:paraId="79FE7F0C" w14:textId="77777777" w:rsidR="007970C0" w:rsidRPr="0080050C" w:rsidRDefault="002D24DB" w:rsidP="003C3E01">
      <w:pPr>
        <w:pStyle w:val="ListParagraph"/>
        <w:numPr>
          <w:ilvl w:val="1"/>
          <w:numId w:val="24"/>
        </w:numPr>
      </w:pPr>
      <w:r w:rsidRPr="0080050C">
        <w:t>SqlServer-Name</w:t>
      </w:r>
    </w:p>
    <w:p w14:paraId="214E141E" w14:textId="4F170921" w:rsidR="007970C0" w:rsidRPr="0080050C" w:rsidRDefault="002D24DB" w:rsidP="003C3E01">
      <w:pPr>
        <w:pStyle w:val="ListParagraph"/>
        <w:numPr>
          <w:ilvl w:val="1"/>
          <w:numId w:val="24"/>
        </w:numPr>
      </w:pPr>
      <w:bookmarkStart w:id="152" w:name="_Hlk28958473"/>
      <w:r w:rsidRPr="0080050C">
        <w:t>SynapseAnaytics-AdminLogin</w:t>
      </w:r>
    </w:p>
    <w:bookmarkEnd w:id="152"/>
    <w:p w14:paraId="3DD0B811" w14:textId="77777777" w:rsidR="007970C0" w:rsidRPr="0080050C" w:rsidRDefault="002D24DB" w:rsidP="003C3E01">
      <w:pPr>
        <w:pStyle w:val="ListParagraph"/>
        <w:numPr>
          <w:ilvl w:val="1"/>
          <w:numId w:val="24"/>
        </w:numPr>
      </w:pPr>
      <w:r w:rsidRPr="0080050C">
        <w:t>SynapseAnalytics-AdminPassword</w:t>
      </w:r>
    </w:p>
    <w:p w14:paraId="0FC039EB" w14:textId="54DF1D38" w:rsidR="008E7BF2" w:rsidRPr="0080050C" w:rsidRDefault="002D24DB" w:rsidP="003C3E01">
      <w:pPr>
        <w:pStyle w:val="ListParagraph"/>
        <w:numPr>
          <w:ilvl w:val="1"/>
          <w:numId w:val="24"/>
        </w:numPr>
      </w:pPr>
      <w:r w:rsidRPr="0080050C">
        <w:t>SynapseAnalytics-Na</w:t>
      </w:r>
      <w:r w:rsidR="008E7BF2" w:rsidRPr="0080050C">
        <w:t xml:space="preserve">me </w:t>
      </w:r>
    </w:p>
    <w:p w14:paraId="22EDED7A" w14:textId="7442B524" w:rsidR="00EE10DB" w:rsidRPr="0080050C" w:rsidRDefault="000A7395" w:rsidP="003C3E01">
      <w:pPr>
        <w:pStyle w:val="ListParagraph"/>
        <w:numPr>
          <w:ilvl w:val="0"/>
          <w:numId w:val="24"/>
        </w:numPr>
      </w:pPr>
      <w:r w:rsidRPr="0080050C">
        <w:t xml:space="preserve">Open </w:t>
      </w:r>
      <w:r w:rsidR="008F588D" w:rsidRPr="0080050C">
        <w:t>SQL</w:t>
      </w:r>
      <w:r w:rsidRPr="0080050C">
        <w:t xml:space="preserve"> Server Management Studio (SSMS)</w:t>
      </w:r>
      <w:r w:rsidR="00003DC3" w:rsidRPr="0080050C">
        <w:t xml:space="preserve"> and hit </w:t>
      </w:r>
      <w:r w:rsidR="00520DCF" w:rsidRPr="0080050C">
        <w:t xml:space="preserve">“Connect” or press the </w:t>
      </w:r>
      <w:r w:rsidR="00003DC3" w:rsidRPr="0080050C">
        <w:t>“F8” key</w:t>
      </w:r>
      <w:r w:rsidR="004303A3" w:rsidRPr="0080050C">
        <w:t>.</w:t>
      </w:r>
    </w:p>
    <w:p w14:paraId="5EA94FD3" w14:textId="018EEC14" w:rsidR="00734196" w:rsidRPr="0080050C" w:rsidRDefault="00003DC3" w:rsidP="00192FA0">
      <w:pPr>
        <w:pStyle w:val="ListParagraph"/>
      </w:pPr>
      <w:r>
        <w:drawing>
          <wp:inline distT="0" distB="0" distL="0" distR="0" wp14:anchorId="24A7169B" wp14:editId="32DA90C4">
            <wp:extent cx="5593078" cy="3595632"/>
            <wp:effectExtent l="0" t="0" r="7620" b="5080"/>
            <wp:docPr id="199416047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34">
                      <a:extLst>
                        <a:ext uri="{28A0092B-C50C-407E-A947-70E740481C1C}">
                          <a14:useLocalDpi xmlns:a14="http://schemas.microsoft.com/office/drawing/2010/main" val="0"/>
                        </a:ext>
                      </a:extLst>
                    </a:blip>
                    <a:stretch>
                      <a:fillRect/>
                    </a:stretch>
                  </pic:blipFill>
                  <pic:spPr>
                    <a:xfrm>
                      <a:off x="0" y="0"/>
                      <a:ext cx="5593078" cy="3595632"/>
                    </a:xfrm>
                    <a:prstGeom prst="rect">
                      <a:avLst/>
                    </a:prstGeom>
                  </pic:spPr>
                </pic:pic>
              </a:graphicData>
            </a:graphic>
          </wp:inline>
        </w:drawing>
      </w:r>
    </w:p>
    <w:p w14:paraId="4B55753C" w14:textId="4FBD90FE" w:rsidR="003A64C8" w:rsidRPr="0080050C" w:rsidRDefault="00003DC3" w:rsidP="003A64C8">
      <w:pPr>
        <w:pStyle w:val="ListParagraph"/>
        <w:jc w:val="left"/>
      </w:pPr>
      <w:r w:rsidRPr="0080050C">
        <w:t>Provide</w:t>
      </w:r>
      <w:r w:rsidR="003A64C8" w:rsidRPr="0080050C">
        <w:t> </w:t>
      </w:r>
      <w:r w:rsidRPr="0080050C">
        <w:t>connection</w:t>
      </w:r>
      <w:r w:rsidR="003A64C8" w:rsidRPr="0080050C">
        <w:t> </w:t>
      </w:r>
      <w:r w:rsidRPr="0080050C">
        <w:t>details</w:t>
      </w:r>
      <w:r w:rsidR="003A64C8" w:rsidRPr="0080050C">
        <w:t> </w:t>
      </w:r>
      <w:r w:rsidR="00D419D3" w:rsidRPr="0080050C">
        <w:t>as</w:t>
      </w:r>
      <w:r w:rsidR="003A64C8" w:rsidRPr="0080050C">
        <w:t> </w:t>
      </w:r>
      <w:r w:rsidR="00C5650C" w:rsidRPr="0080050C">
        <w:t>demonstrated</w:t>
      </w:r>
      <w:r w:rsidR="00701FD1" w:rsidRPr="0080050C">
        <w:t xml:space="preserve">. </w:t>
      </w:r>
      <w:r w:rsidR="003A64C8" w:rsidRPr="0080050C">
        <w:t xml:space="preserve">Provide values from Key Vault in the format specified below (1). Curly brackets mean that this value needs to be manually obtained from Key Vault. </w:t>
      </w:r>
      <w:r w:rsidR="003A64C8" w:rsidRPr="0080050C">
        <w:br/>
      </w:r>
      <w:r w:rsidR="003A64C8" w:rsidRPr="0080050C">
        <w:rPr>
          <w:b/>
        </w:rPr>
        <w:t>Server name:</w:t>
      </w:r>
      <w:r w:rsidR="003A64C8" w:rsidRPr="0080050C">
        <w:t xml:space="preserve"> {SqlServer-Name}.database.windows.net e.g. mstsidhsqlweudev.database.windows.net</w:t>
      </w:r>
    </w:p>
    <w:p w14:paraId="287F50D8" w14:textId="77777777" w:rsidR="003A64C8" w:rsidRPr="0080050C" w:rsidRDefault="003A64C8" w:rsidP="003A64C8">
      <w:pPr>
        <w:pStyle w:val="ListParagraph"/>
      </w:pPr>
      <w:r w:rsidRPr="0080050C">
        <w:rPr>
          <w:b/>
        </w:rPr>
        <w:t xml:space="preserve">Authentication: </w:t>
      </w:r>
      <w:r w:rsidRPr="0080050C">
        <w:t>Sql Server Authentication</w:t>
      </w:r>
    </w:p>
    <w:p w14:paraId="374D4456" w14:textId="77777777" w:rsidR="003A64C8" w:rsidRPr="0080050C" w:rsidRDefault="003A64C8" w:rsidP="003A64C8">
      <w:pPr>
        <w:pStyle w:val="ListParagraph"/>
      </w:pPr>
      <w:r w:rsidRPr="0080050C">
        <w:rPr>
          <w:b/>
        </w:rPr>
        <w:t>Login:</w:t>
      </w:r>
      <w:r w:rsidRPr="0080050C">
        <w:t xml:space="preserve"> {SynapseAnaylytics-AdminLogin}</w:t>
      </w:r>
    </w:p>
    <w:p w14:paraId="2A43773A" w14:textId="77777777" w:rsidR="003A64C8" w:rsidRPr="0080050C" w:rsidRDefault="003A64C8" w:rsidP="003A64C8">
      <w:pPr>
        <w:pStyle w:val="ListParagraph"/>
      </w:pPr>
      <w:r w:rsidRPr="0080050C">
        <w:rPr>
          <w:b/>
        </w:rPr>
        <w:t>Password:</w:t>
      </w:r>
      <w:r w:rsidRPr="0080050C">
        <w:t xml:space="preserve"> {SynapseAnalytics-AdminPassword}</w:t>
      </w:r>
    </w:p>
    <w:p w14:paraId="7E79B758" w14:textId="49447861" w:rsidR="002D24DB" w:rsidRPr="0080050C" w:rsidRDefault="008E7BF2" w:rsidP="00413695">
      <w:pPr>
        <w:pStyle w:val="ListParagraph"/>
      </w:pPr>
      <w:r w:rsidRPr="0080050C">
        <w:lastRenderedPageBreak/>
        <w:br/>
      </w:r>
      <w:r w:rsidR="00F864D6">
        <w:drawing>
          <wp:inline distT="0" distB="0" distL="0" distR="0" wp14:anchorId="4DFC79BD" wp14:editId="3D141171">
            <wp:extent cx="5621036" cy="3497093"/>
            <wp:effectExtent l="0" t="0" r="0" b="8255"/>
            <wp:docPr id="176130962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621036" cy="3497093"/>
                    </a:xfrm>
                    <a:prstGeom prst="rect">
                      <a:avLst/>
                    </a:prstGeom>
                  </pic:spPr>
                </pic:pic>
              </a:graphicData>
            </a:graphic>
          </wp:inline>
        </w:drawing>
      </w:r>
    </w:p>
    <w:p w14:paraId="10B7313B" w14:textId="7B3C8C68" w:rsidR="0042550C" w:rsidRPr="0080050C" w:rsidRDefault="00CB78AB" w:rsidP="00413695">
      <w:pPr>
        <w:pStyle w:val="ListParagraph"/>
        <w:numPr>
          <w:ilvl w:val="0"/>
          <w:numId w:val="32"/>
        </w:numPr>
      </w:pPr>
      <w:r w:rsidRPr="0080050C">
        <w:t>The d</w:t>
      </w:r>
      <w:r w:rsidR="001A337B" w:rsidRPr="0080050C">
        <w:t>atabase can be specified in</w:t>
      </w:r>
      <w:r w:rsidR="0042550C" w:rsidRPr="0080050C">
        <w:t xml:space="preserve"> </w:t>
      </w:r>
      <w:r w:rsidRPr="0080050C">
        <w:t xml:space="preserve">the </w:t>
      </w:r>
      <w:r w:rsidR="0042550C" w:rsidRPr="0080050C">
        <w:t>Option</w:t>
      </w:r>
      <w:r w:rsidR="001A337B" w:rsidRPr="0080050C">
        <w:t xml:space="preserve"> tab</w:t>
      </w:r>
      <w:r w:rsidR="0042550C" w:rsidRPr="0080050C">
        <w:t xml:space="preserve"> </w:t>
      </w:r>
      <w:r w:rsidR="00F91AC9" w:rsidRPr="0080050C">
        <w:t>although it</w:t>
      </w:r>
      <w:r w:rsidR="001F244C" w:rsidRPr="0080050C">
        <w:t xml:space="preserve"> is not mandatory for admin users</w:t>
      </w:r>
      <w:r w:rsidR="00BE3C84" w:rsidRPr="0080050C">
        <w:t>.</w:t>
      </w:r>
    </w:p>
    <w:p w14:paraId="46CC1977" w14:textId="6CC2637F" w:rsidR="0062197C" w:rsidRPr="0080050C" w:rsidRDefault="00CE3CF0" w:rsidP="00413695">
      <w:pPr>
        <w:pStyle w:val="ListParagraph"/>
        <w:numPr>
          <w:ilvl w:val="0"/>
          <w:numId w:val="32"/>
        </w:numPr>
      </w:pPr>
      <w:r w:rsidRPr="0080050C">
        <w:t>Click</w:t>
      </w:r>
      <w:r w:rsidR="00695A52" w:rsidRPr="0080050C">
        <w:t xml:space="preserve"> </w:t>
      </w:r>
      <w:r w:rsidRPr="0080050C">
        <w:t>“C</w:t>
      </w:r>
      <w:r w:rsidR="00695A52" w:rsidRPr="0080050C">
        <w:t>onnect</w:t>
      </w:r>
      <w:r w:rsidRPr="0080050C">
        <w:t>”</w:t>
      </w:r>
      <w:r w:rsidR="00046AEC" w:rsidRPr="0080050C">
        <w:t xml:space="preserve"> (2)</w:t>
      </w:r>
      <w:r w:rsidR="00F864D6" w:rsidRPr="0080050C">
        <w:t xml:space="preserve"> </w:t>
      </w:r>
      <w:r w:rsidR="00D139E5" w:rsidRPr="0080050C">
        <w:t xml:space="preserve">– Database will be visible in </w:t>
      </w:r>
      <w:r w:rsidR="00F91AC9" w:rsidRPr="0080050C">
        <w:t xml:space="preserve">the </w:t>
      </w:r>
      <w:r w:rsidR="00A86973" w:rsidRPr="0080050C">
        <w:t xml:space="preserve">Object Explorer. If </w:t>
      </w:r>
      <w:r w:rsidR="00F91AC9" w:rsidRPr="0080050C">
        <w:t xml:space="preserve">the </w:t>
      </w:r>
      <w:r w:rsidR="00A86973" w:rsidRPr="0080050C">
        <w:t xml:space="preserve">Object </w:t>
      </w:r>
      <w:r w:rsidR="00F91AC9" w:rsidRPr="0080050C">
        <w:t>E</w:t>
      </w:r>
      <w:r w:rsidR="00A86973" w:rsidRPr="0080050C">
        <w:t xml:space="preserve">xplorer is not available </w:t>
      </w:r>
      <w:r w:rsidR="005E0167" w:rsidRPr="0080050C">
        <w:t xml:space="preserve">then </w:t>
      </w:r>
      <w:r w:rsidR="00D3395B" w:rsidRPr="0080050C">
        <w:t xml:space="preserve">go to </w:t>
      </w:r>
      <w:r w:rsidR="00F91AC9" w:rsidRPr="0080050C">
        <w:t>M</w:t>
      </w:r>
      <w:r w:rsidR="00E75173" w:rsidRPr="0080050C">
        <w:t>e</w:t>
      </w:r>
      <w:r w:rsidR="00F1077A" w:rsidRPr="0080050C">
        <w:t>nu/</w:t>
      </w:r>
      <w:r w:rsidR="00D3395B" w:rsidRPr="0080050C">
        <w:t>View/Object Explorer</w:t>
      </w:r>
      <w:r w:rsidR="007602DD" w:rsidRPr="0080050C">
        <w:t xml:space="preserve"> or press </w:t>
      </w:r>
      <w:r w:rsidR="00BE3C84" w:rsidRPr="0080050C">
        <w:t>“</w:t>
      </w:r>
      <w:r w:rsidR="007602DD" w:rsidRPr="0080050C">
        <w:t>F8</w:t>
      </w:r>
      <w:r w:rsidR="00BE3C84" w:rsidRPr="0080050C">
        <w:t>”.</w:t>
      </w:r>
      <w:r w:rsidR="007602DD" w:rsidRPr="0080050C">
        <w:t xml:space="preserve"> </w:t>
      </w:r>
    </w:p>
    <w:p w14:paraId="0549A6C0" w14:textId="6EB23933" w:rsidR="00CE3CF0" w:rsidRPr="0080050C" w:rsidRDefault="007E00A9" w:rsidP="00BB1065">
      <w:pPr>
        <w:pStyle w:val="ListParagraph"/>
        <w:ind w:left="360"/>
      </w:pPr>
      <w:r>
        <w:drawing>
          <wp:inline distT="0" distB="0" distL="0" distR="0" wp14:anchorId="3F29D89D" wp14:editId="6BD68145">
            <wp:extent cx="5875504" cy="3648800"/>
            <wp:effectExtent l="0" t="0" r="0" b="8890"/>
            <wp:docPr id="27414086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875504" cy="3648800"/>
                    </a:xfrm>
                    <a:prstGeom prst="rect">
                      <a:avLst/>
                    </a:prstGeom>
                  </pic:spPr>
                </pic:pic>
              </a:graphicData>
            </a:graphic>
          </wp:inline>
        </w:drawing>
      </w:r>
    </w:p>
    <w:p w14:paraId="0252B7BA" w14:textId="77777777" w:rsidR="003C4F3E" w:rsidRPr="0080050C" w:rsidRDefault="003C4F3E">
      <w:pPr>
        <w:pStyle w:val="ListParagraph"/>
      </w:pPr>
    </w:p>
    <w:p w14:paraId="6C53DBCB" w14:textId="739FD423" w:rsidR="009D0F0A" w:rsidRPr="0080050C" w:rsidRDefault="009D0F0A" w:rsidP="00E21857">
      <w:pPr>
        <w:pStyle w:val="Heading3"/>
      </w:pPr>
      <w:bookmarkStart w:id="153" w:name="_Toc30060843"/>
      <w:bookmarkStart w:id="154" w:name="_Toc30767833"/>
      <w:r w:rsidRPr="0080050C">
        <w:lastRenderedPageBreak/>
        <w:t xml:space="preserve">How to obtain </w:t>
      </w:r>
      <w:r w:rsidR="00790DCB" w:rsidRPr="0080050C">
        <w:t>s</w:t>
      </w:r>
      <w:r w:rsidRPr="0080050C">
        <w:t>ecrets from Key Vault</w:t>
      </w:r>
      <w:bookmarkEnd w:id="153"/>
      <w:bookmarkEnd w:id="154"/>
    </w:p>
    <w:p w14:paraId="33A00170" w14:textId="741869A6" w:rsidR="008544BF" w:rsidRPr="0080050C" w:rsidRDefault="00FE53A9" w:rsidP="00787F6A">
      <w:r w:rsidRPr="0080050C">
        <w:t>T</w:t>
      </w:r>
      <w:r w:rsidR="00FD6FD4" w:rsidRPr="0080050C">
        <w:t xml:space="preserve">o </w:t>
      </w:r>
      <w:r w:rsidR="00AA6357" w:rsidRPr="0080050C">
        <w:t>obtain value</w:t>
      </w:r>
      <w:r w:rsidRPr="0080050C">
        <w:t>s</w:t>
      </w:r>
      <w:r w:rsidR="00AA6357" w:rsidRPr="0080050C">
        <w:t xml:space="preserve"> from </w:t>
      </w:r>
      <w:r w:rsidRPr="0080050C">
        <w:t>K</w:t>
      </w:r>
      <w:r w:rsidR="00AA6357" w:rsidRPr="0080050C">
        <w:t xml:space="preserve">ey </w:t>
      </w:r>
      <w:r w:rsidRPr="0080050C">
        <w:t>V</w:t>
      </w:r>
      <w:r w:rsidR="00AA6357" w:rsidRPr="0080050C">
        <w:t>ault</w:t>
      </w:r>
      <w:r w:rsidR="008544BF" w:rsidRPr="0080050C">
        <w:t xml:space="preserve"> </w:t>
      </w:r>
      <w:r w:rsidR="00614B32" w:rsidRPr="0080050C">
        <w:t>follow</w:t>
      </w:r>
      <w:r w:rsidR="008544BF" w:rsidRPr="0080050C">
        <w:t xml:space="preserve"> </w:t>
      </w:r>
      <w:r w:rsidRPr="0080050C">
        <w:t xml:space="preserve">the </w:t>
      </w:r>
      <w:r w:rsidR="008544BF" w:rsidRPr="0080050C">
        <w:t>below steps:</w:t>
      </w:r>
    </w:p>
    <w:p w14:paraId="737CA910" w14:textId="73299984" w:rsidR="00793B94" w:rsidRPr="0080050C" w:rsidRDefault="008544BF" w:rsidP="003C3E01">
      <w:pPr>
        <w:pStyle w:val="ListParagraph"/>
        <w:numPr>
          <w:ilvl w:val="0"/>
          <w:numId w:val="26"/>
        </w:numPr>
      </w:pPr>
      <w:r w:rsidRPr="0080050C">
        <w:t xml:space="preserve">Login to </w:t>
      </w:r>
      <w:r w:rsidR="00FE53A9" w:rsidRPr="0080050C">
        <w:t>t</w:t>
      </w:r>
      <w:r w:rsidR="008E3C36" w:rsidRPr="0080050C">
        <w:t xml:space="preserve">he </w:t>
      </w:r>
      <w:r w:rsidRPr="0080050C">
        <w:t>Azure</w:t>
      </w:r>
      <w:r w:rsidR="00793B94" w:rsidRPr="0080050C">
        <w:t xml:space="preserve"> Portal</w:t>
      </w:r>
      <w:r w:rsidR="002D31A5" w:rsidRPr="0080050C">
        <w:t>.</w:t>
      </w:r>
      <w:r w:rsidRPr="0080050C">
        <w:t xml:space="preserve"> </w:t>
      </w:r>
    </w:p>
    <w:p w14:paraId="56B1952A" w14:textId="1DF34C4D" w:rsidR="008544BF" w:rsidRPr="0080050C" w:rsidRDefault="00793B94" w:rsidP="003C3E01">
      <w:pPr>
        <w:pStyle w:val="ListParagraph"/>
        <w:numPr>
          <w:ilvl w:val="0"/>
          <w:numId w:val="26"/>
        </w:numPr>
      </w:pPr>
      <w:r w:rsidRPr="0080050C">
        <w:t xml:space="preserve">Navigate to </w:t>
      </w:r>
      <w:r w:rsidR="008544BF" w:rsidRPr="0080050C">
        <w:t>Key</w:t>
      </w:r>
      <w:r w:rsidR="008E3C36" w:rsidRPr="0080050C">
        <w:t xml:space="preserve"> </w:t>
      </w:r>
      <w:r w:rsidR="008544BF" w:rsidRPr="0080050C">
        <w:t>Vault</w:t>
      </w:r>
      <w:r w:rsidR="002D31A5" w:rsidRPr="0080050C">
        <w:t>.</w:t>
      </w:r>
    </w:p>
    <w:p w14:paraId="16137707" w14:textId="6BB01C49" w:rsidR="00421A8E" w:rsidRPr="0080050C" w:rsidRDefault="00421A8E" w:rsidP="003C3E01">
      <w:pPr>
        <w:pStyle w:val="ListParagraph"/>
        <w:numPr>
          <w:ilvl w:val="0"/>
          <w:numId w:val="26"/>
        </w:numPr>
      </w:pPr>
      <w:r w:rsidRPr="0080050C">
        <w:t>Navigate to Secrets</w:t>
      </w:r>
      <w:r w:rsidR="007A6A71" w:rsidRPr="0080050C">
        <w:t xml:space="preserve"> (1)</w:t>
      </w:r>
      <w:r w:rsidR="002D31A5" w:rsidRPr="0080050C">
        <w:t>.</w:t>
      </w:r>
    </w:p>
    <w:p w14:paraId="2EFE1F06" w14:textId="1C2E460C" w:rsidR="00F62949" w:rsidRPr="0080050C" w:rsidRDefault="00257A15" w:rsidP="00192FA0">
      <w:pPr>
        <w:pStyle w:val="ListParagraph"/>
      </w:pPr>
      <w:r>
        <w:drawing>
          <wp:inline distT="0" distB="0" distL="0" distR="0" wp14:anchorId="22BC16F6" wp14:editId="5160F858">
            <wp:extent cx="5638798" cy="1949215"/>
            <wp:effectExtent l="0" t="0" r="0" b="0"/>
            <wp:docPr id="114443991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638798" cy="1949215"/>
                    </a:xfrm>
                    <a:prstGeom prst="rect">
                      <a:avLst/>
                    </a:prstGeom>
                  </pic:spPr>
                </pic:pic>
              </a:graphicData>
            </a:graphic>
          </wp:inline>
        </w:drawing>
      </w:r>
      <w:r w:rsidR="0064086C" w:rsidRPr="0080050C">
        <w:br/>
      </w:r>
    </w:p>
    <w:p w14:paraId="0CB3355B" w14:textId="6885F54A" w:rsidR="00F00541" w:rsidRDefault="00F00541" w:rsidP="00531BB3">
      <w:pPr>
        <w:pStyle w:val="ListParagraph"/>
        <w:numPr>
          <w:ilvl w:val="0"/>
          <w:numId w:val="26"/>
        </w:numPr>
      </w:pPr>
      <w:r>
        <w:drawing>
          <wp:anchor distT="0" distB="0" distL="114300" distR="114300" simplePos="0" relativeHeight="251658240" behindDoc="0" locked="0" layoutInCell="1" allowOverlap="1" wp14:anchorId="12450B75" wp14:editId="2873D1C5">
            <wp:simplePos x="0" y="0"/>
            <wp:positionH relativeFrom="margin">
              <wp:align>right</wp:align>
            </wp:positionH>
            <wp:positionV relativeFrom="paragraph">
              <wp:posOffset>421005</wp:posOffset>
            </wp:positionV>
            <wp:extent cx="5638798" cy="1127760"/>
            <wp:effectExtent l="0" t="0" r="635" b="0"/>
            <wp:wrapSquare wrapText="bothSides"/>
            <wp:docPr id="186693617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638798" cy="1127760"/>
                    </a:xfrm>
                    <a:prstGeom prst="rect">
                      <a:avLst/>
                    </a:prstGeom>
                  </pic:spPr>
                </pic:pic>
              </a:graphicData>
            </a:graphic>
          </wp:anchor>
        </w:drawing>
      </w:r>
      <w:r w:rsidR="00EF3A22" w:rsidRPr="0080050C">
        <w:t xml:space="preserve">Navigate to the latest version of </w:t>
      </w:r>
      <w:r w:rsidR="00CD0A68" w:rsidRPr="0080050C">
        <w:t xml:space="preserve">each </w:t>
      </w:r>
      <w:r w:rsidR="00EF3A22" w:rsidRPr="0080050C">
        <w:t>secret</w:t>
      </w:r>
      <w:r w:rsidR="006B5E68" w:rsidRPr="0080050C">
        <w:t xml:space="preserve"> </w:t>
      </w:r>
      <w:r w:rsidR="00F62949" w:rsidRPr="0080050C">
        <w:t>-</w:t>
      </w:r>
      <w:r w:rsidR="00EF3A22" w:rsidRPr="0080050C">
        <w:t xml:space="preserve"> To check a secret value, left click on the name of the secret</w:t>
      </w:r>
      <w:r w:rsidR="009C436E" w:rsidRPr="0080050C">
        <w:t xml:space="preserve"> e.g.</w:t>
      </w:r>
      <w:r w:rsidR="00842C66" w:rsidRPr="0080050C">
        <w:t xml:space="preserve"> </w:t>
      </w:r>
      <w:r w:rsidR="00257A15" w:rsidRPr="0080050C">
        <w:t>Synapse</w:t>
      </w:r>
      <w:r w:rsidR="000003A7" w:rsidRPr="0080050C">
        <w:t>Analytics-AdminPassword </w:t>
      </w:r>
      <w:r w:rsidR="00842C66" w:rsidRPr="0080050C">
        <w:t>(2)</w:t>
      </w:r>
      <w:r w:rsidR="00EF3A22" w:rsidRPr="0080050C">
        <w:t>and</w:t>
      </w:r>
      <w:r w:rsidR="00C003E6">
        <w:t xml:space="preserve"> </w:t>
      </w:r>
      <w:r w:rsidR="00EF3A22" w:rsidRPr="0080050C">
        <w:t>then</w:t>
      </w:r>
      <w:r w:rsidR="00C003E6">
        <w:t xml:space="preserve"> </w:t>
      </w:r>
      <w:r w:rsidR="00EF3A22" w:rsidRPr="0080050C">
        <w:t>left</w:t>
      </w:r>
      <w:r w:rsidR="00C003E6">
        <w:t xml:space="preserve"> </w:t>
      </w:r>
      <w:r w:rsidR="00EF3A22" w:rsidRPr="0080050C">
        <w:t>click</w:t>
      </w:r>
      <w:r w:rsidR="00C003E6">
        <w:t xml:space="preserve"> </w:t>
      </w:r>
      <w:r w:rsidR="00EF3A22" w:rsidRPr="0080050C">
        <w:t>on</w:t>
      </w:r>
      <w:r w:rsidR="00C003E6">
        <w:t xml:space="preserve"> </w:t>
      </w:r>
      <w:r w:rsidR="00EF3A22" w:rsidRPr="0080050C">
        <w:t>the</w:t>
      </w:r>
      <w:r w:rsidR="00C003E6">
        <w:t xml:space="preserve"> </w:t>
      </w:r>
      <w:r w:rsidR="00EF3A22" w:rsidRPr="0080050C">
        <w:t>hash</w:t>
      </w:r>
      <w:r w:rsidR="00C003E6">
        <w:t xml:space="preserve"> </w:t>
      </w:r>
      <w:r w:rsidR="00EF3A22" w:rsidRPr="0080050C">
        <w:t>of</w:t>
      </w:r>
      <w:r w:rsidR="00C003E6">
        <w:t xml:space="preserve"> </w:t>
      </w:r>
      <w:r w:rsidR="00EF3A22" w:rsidRPr="0080050C">
        <w:t>the</w:t>
      </w:r>
      <w:r w:rsidR="00C003E6">
        <w:t xml:space="preserve"> </w:t>
      </w:r>
      <w:r w:rsidR="00EF3A22" w:rsidRPr="0080050C">
        <w:t>current</w:t>
      </w:r>
      <w:r w:rsidR="00C003E6">
        <w:t xml:space="preserve"> </w:t>
      </w:r>
      <w:r w:rsidR="00EF3A22" w:rsidRPr="0080050C">
        <w:t>version</w:t>
      </w:r>
      <w:r w:rsidR="002C654F" w:rsidRPr="0080050C">
        <w:t>.</w:t>
      </w:r>
    </w:p>
    <w:p w14:paraId="073F68CA" w14:textId="5B29C9DB" w:rsidR="00EF3A22" w:rsidRPr="0080050C" w:rsidRDefault="00EF3A22" w:rsidP="00FE6460">
      <w:pPr>
        <w:pStyle w:val="ListParagraph"/>
        <w:jc w:val="center"/>
      </w:pPr>
    </w:p>
    <w:p w14:paraId="26A3C595" w14:textId="77777777" w:rsidR="00EF3A22" w:rsidRPr="0080050C" w:rsidRDefault="00EF3A22" w:rsidP="00EF3A22">
      <w:pPr>
        <w:pStyle w:val="ListParagraph"/>
      </w:pPr>
    </w:p>
    <w:p w14:paraId="654174B8" w14:textId="5D4D395E" w:rsidR="00EF3A22" w:rsidRPr="0080050C" w:rsidRDefault="00EF3A22" w:rsidP="00436277">
      <w:pPr>
        <w:pStyle w:val="ListParagraph"/>
        <w:numPr>
          <w:ilvl w:val="0"/>
          <w:numId w:val="26"/>
        </w:numPr>
      </w:pPr>
      <w:r w:rsidRPr="0080050C">
        <w:t xml:space="preserve">When the secret </w:t>
      </w:r>
      <w:r w:rsidR="008E3C36" w:rsidRPr="0080050C">
        <w:t xml:space="preserve">window is open, </w:t>
      </w:r>
      <w:r w:rsidRPr="0080050C">
        <w:t xml:space="preserve">left click “Copy to clipboard” </w:t>
      </w:r>
      <w:r w:rsidR="006D4F86" w:rsidRPr="0080050C">
        <w:t>(1)</w:t>
      </w:r>
      <w:r w:rsidRPr="0080050C">
        <w:t xml:space="preserve"> </w:t>
      </w:r>
      <w:r w:rsidR="002C654F" w:rsidRPr="0080050C">
        <w:t>as</w:t>
      </w:r>
      <w:r w:rsidRPr="0080050C">
        <w:t xml:space="preserve"> indicated on the </w:t>
      </w:r>
      <w:r w:rsidR="008E3C36" w:rsidRPr="0080050C">
        <w:t>image</w:t>
      </w:r>
      <w:r w:rsidRPr="0080050C">
        <w:t xml:space="preserve"> below</w:t>
      </w:r>
      <w:r w:rsidR="002C654F" w:rsidRPr="0080050C">
        <w:t>.</w:t>
      </w:r>
      <w:r w:rsidR="00F13B0E" w:rsidRPr="0080050C">
        <w:t xml:space="preserve"> When button is clicked secret value will be copied into the clipboard and</w:t>
      </w:r>
      <w:r w:rsidR="00216B48" w:rsidRPr="0080050C">
        <w:t xml:space="preserve"> it is ready to use</w:t>
      </w:r>
      <w:r w:rsidR="00B76339" w:rsidRPr="0080050C">
        <w:t xml:space="preserve"> in </w:t>
      </w:r>
      <w:r w:rsidR="000E56FF" w:rsidRPr="0080050C">
        <w:t>SSMS</w:t>
      </w:r>
      <w:r w:rsidR="00F13B0E" w:rsidRPr="0080050C">
        <w:t>. It is not recom</w:t>
      </w:r>
      <w:r w:rsidR="00413695" w:rsidRPr="0080050C">
        <w:t>m</w:t>
      </w:r>
      <w:r w:rsidR="00F13B0E" w:rsidRPr="0080050C">
        <w:t xml:space="preserve">ened to save </w:t>
      </w:r>
      <w:r w:rsidR="009F650D" w:rsidRPr="0080050C">
        <w:t>this secrets loca</w:t>
      </w:r>
      <w:r w:rsidR="00240BA3" w:rsidRPr="0080050C">
        <w:t>l</w:t>
      </w:r>
      <w:r w:rsidR="009F650D" w:rsidRPr="0080050C">
        <w:t>ly</w:t>
      </w:r>
      <w:r w:rsidR="00F13B0E" w:rsidRPr="0080050C">
        <w:t xml:space="preserve"> to not compromise values of the secrets.</w:t>
      </w:r>
    </w:p>
    <w:p w14:paraId="11236C5B" w14:textId="67E4877F" w:rsidR="00EF3A22" w:rsidRPr="0080050C" w:rsidRDefault="006D4F86" w:rsidP="00AC2EDC">
      <w:pPr>
        <w:pStyle w:val="ListParagraph"/>
        <w:ind w:left="360"/>
      </w:pPr>
      <w:r>
        <w:lastRenderedPageBreak/>
        <w:drawing>
          <wp:inline distT="0" distB="0" distL="0" distR="0" wp14:anchorId="46F21CDC" wp14:editId="6DF6B418">
            <wp:extent cx="5867398" cy="2961710"/>
            <wp:effectExtent l="0" t="0" r="0" b="0"/>
            <wp:docPr id="3081891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867398" cy="2961710"/>
                    </a:xfrm>
                    <a:prstGeom prst="rect">
                      <a:avLst/>
                    </a:prstGeom>
                  </pic:spPr>
                </pic:pic>
              </a:graphicData>
            </a:graphic>
          </wp:inline>
        </w:drawing>
      </w:r>
      <w:r w:rsidR="00AE0E62" w:rsidRPr="0080050C">
        <w:t xml:space="preserve"> </w:t>
      </w:r>
    </w:p>
    <w:p w14:paraId="27C0502C" w14:textId="77777777" w:rsidR="00F13B0E" w:rsidRPr="0080050C" w:rsidRDefault="00F13B0E" w:rsidP="00AC2EDC">
      <w:pPr>
        <w:pStyle w:val="ListParagraph"/>
        <w:ind w:left="360"/>
      </w:pPr>
    </w:p>
    <w:p w14:paraId="320EEFFC" w14:textId="77777777" w:rsidR="00F13B0E" w:rsidRPr="0080050C" w:rsidRDefault="00F13B0E" w:rsidP="00AC2EDC">
      <w:pPr>
        <w:pStyle w:val="ListParagraph"/>
        <w:ind w:left="360"/>
      </w:pPr>
    </w:p>
    <w:p w14:paraId="5A75F107" w14:textId="77777777" w:rsidR="00F13B0E" w:rsidRPr="0080050C" w:rsidRDefault="00F13B0E" w:rsidP="00F13B0E">
      <w:pPr>
        <w:pStyle w:val="Heading2"/>
        <w:numPr>
          <w:ilvl w:val="0"/>
          <w:numId w:val="0"/>
        </w:numPr>
        <w:ind w:left="680"/>
      </w:pPr>
    </w:p>
    <w:p w14:paraId="0867CDFE" w14:textId="259EDC4B" w:rsidR="0076399E" w:rsidRPr="0080050C" w:rsidRDefault="0076399E" w:rsidP="0076399E">
      <w:pPr>
        <w:pStyle w:val="Heading2"/>
      </w:pPr>
      <w:bookmarkStart w:id="155" w:name="_Toc30767834"/>
      <w:r w:rsidRPr="0080050C">
        <w:t>Summary</w:t>
      </w:r>
      <w:bookmarkEnd w:id="155"/>
    </w:p>
    <w:p w14:paraId="56AB7973" w14:textId="098E6E9C" w:rsidR="007E5AB2" w:rsidRPr="007E5AB2" w:rsidRDefault="007E5AB2" w:rsidP="007E5AB2">
      <w:r w:rsidRPr="0080050C">
        <w:t xml:space="preserve">This section covered </w:t>
      </w:r>
      <w:r w:rsidR="007F6118" w:rsidRPr="0080050C">
        <w:t xml:space="preserve">the </w:t>
      </w:r>
      <w:r w:rsidRPr="0080050C">
        <w:t>most frequently asked questions</w:t>
      </w:r>
      <w:r w:rsidR="00710EFC">
        <w:t xml:space="preserve"> including </w:t>
      </w:r>
      <w:r w:rsidR="00CF50BC" w:rsidRPr="0080050C">
        <w:t>how to resolve</w:t>
      </w:r>
      <w:r w:rsidR="007F6118" w:rsidRPr="0080050C">
        <w:t xml:space="preserve"> </w:t>
      </w:r>
      <w:r w:rsidR="00CF50BC" w:rsidRPr="0080050C">
        <w:t>issues</w:t>
      </w:r>
      <w:r w:rsidR="002B1C28" w:rsidRPr="0080050C">
        <w:t xml:space="preserve"> with the platform</w:t>
      </w:r>
      <w:r w:rsidR="00710EFC">
        <w:t xml:space="preserve"> and</w:t>
      </w:r>
      <w:r w:rsidR="007B5A26" w:rsidRPr="0080050C">
        <w:t xml:space="preserve"> understand</w:t>
      </w:r>
      <w:r w:rsidR="00710EFC">
        <w:t>ing</w:t>
      </w:r>
      <w:r w:rsidR="007B5A26" w:rsidRPr="0080050C">
        <w:t xml:space="preserve"> </w:t>
      </w:r>
      <w:r w:rsidR="00710EFC">
        <w:t>factors that impact solution costs</w:t>
      </w:r>
      <w:r w:rsidR="00CC1C95" w:rsidRPr="0080050C">
        <w:t xml:space="preserve">. </w:t>
      </w:r>
      <w:r w:rsidR="00EF6569" w:rsidRPr="0080050C">
        <w:t xml:space="preserve">For issues not described in </w:t>
      </w:r>
      <w:r w:rsidR="002A205C" w:rsidRPr="0080050C">
        <w:t>this document</w:t>
      </w:r>
      <w:r w:rsidR="00AB148B">
        <w:t>,</w:t>
      </w:r>
      <w:r w:rsidR="002A205C" w:rsidRPr="0080050C">
        <w:t xml:space="preserve"> please seek help on </w:t>
      </w:r>
      <w:r w:rsidR="00686131" w:rsidRPr="0080050C">
        <w:t>the G</w:t>
      </w:r>
      <w:r w:rsidR="002A205C" w:rsidRPr="0080050C">
        <w:t>it</w:t>
      </w:r>
      <w:r w:rsidR="00686131" w:rsidRPr="0080050C">
        <w:t>H</w:t>
      </w:r>
      <w:r w:rsidR="002A205C" w:rsidRPr="0080050C">
        <w:t xml:space="preserve">ub </w:t>
      </w:r>
      <w:r w:rsidR="00AF6981" w:rsidRPr="0080050C">
        <w:t>site for this project</w:t>
      </w:r>
      <w:r w:rsidR="006D4F86" w:rsidRPr="0080050C">
        <w:t xml:space="preserve"> or </w:t>
      </w:r>
      <w:r w:rsidR="007B0EE1" w:rsidRPr="0080050C">
        <w:t>onlin</w:t>
      </w:r>
      <w:r w:rsidR="00686131" w:rsidRPr="0080050C">
        <w:t>e</w:t>
      </w:r>
      <w:r w:rsidR="007B0EE1" w:rsidRPr="0080050C">
        <w:t xml:space="preserve"> </w:t>
      </w:r>
      <w:r w:rsidR="00686131" w:rsidRPr="0080050C">
        <w:t>A</w:t>
      </w:r>
      <w:r w:rsidR="006D4F86" w:rsidRPr="0080050C">
        <w:t xml:space="preserve">zure </w:t>
      </w:r>
      <w:r w:rsidR="00686131" w:rsidRPr="0080050C">
        <w:t>R</w:t>
      </w:r>
      <w:r w:rsidR="006D4F86" w:rsidRPr="0080050C">
        <w:t>esource documentation</w:t>
      </w:r>
      <w:r w:rsidR="00AF6981" w:rsidRPr="0080050C">
        <w:t>.</w:t>
      </w:r>
    </w:p>
    <w:p w14:paraId="3E506136" w14:textId="62F2670A" w:rsidR="00E21857" w:rsidRDefault="00E21857" w:rsidP="0076399E"/>
    <w:sectPr w:rsidR="00E21857" w:rsidSect="00EA31EC">
      <w:headerReference w:type="even" r:id="rId140"/>
      <w:headerReference w:type="default" r:id="rId141"/>
      <w:footerReference w:type="even" r:id="rId142"/>
      <w:footerReference w:type="default" r:id="rId143"/>
      <w:headerReference w:type="first" r:id="rId144"/>
      <w:footerReference w:type="first" r:id="rId145"/>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FECBCB" w14:textId="77777777" w:rsidR="00AA2510" w:rsidRDefault="00AA2510" w:rsidP="00DD0C24">
      <w:r>
        <w:separator/>
      </w:r>
    </w:p>
  </w:endnote>
  <w:endnote w:type="continuationSeparator" w:id="0">
    <w:p w14:paraId="246DBE0A" w14:textId="77777777" w:rsidR="00AA2510" w:rsidRDefault="00AA2510" w:rsidP="00DD0C24">
      <w:r>
        <w:continuationSeparator/>
      </w:r>
    </w:p>
  </w:endnote>
  <w:endnote w:type="continuationNotice" w:id="1">
    <w:p w14:paraId="70D923B0" w14:textId="77777777" w:rsidR="00AA2510" w:rsidRDefault="00AA2510">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swiss"/>
    <w:pitch w:val="variable"/>
    <w:sig w:usb0="E00002FF" w:usb1="5000205B" w:usb2="00000000" w:usb3="00000000" w:csb0="0000009F" w:csb1="00000000"/>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496496" w:rsidRDefault="00496496" w:rsidP="00DD0C24">
        <w:pPr>
          <w:pStyle w:val="Footer"/>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496496" w:rsidRDefault="00496496" w:rsidP="00DD0C2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496496" w:rsidRPr="006D4F80" w:rsidRDefault="00496496"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5CC7CCCD" w14:textId="2DA22ECF" w:rsidR="003C0922" w:rsidRPr="00DD0C24" w:rsidRDefault="00496496" w:rsidP="00DD0C24">
    <w:pPr>
      <w:pStyle w:val="Foote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496496" w:rsidRDefault="00496496" w:rsidP="00DD0C24">
    <w:pPr>
      <w:pStyle w:val="Foote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D375A0" w14:textId="77777777" w:rsidR="00AA2510" w:rsidRDefault="00AA2510" w:rsidP="00DD0C24">
      <w:r>
        <w:separator/>
      </w:r>
    </w:p>
  </w:footnote>
  <w:footnote w:type="continuationSeparator" w:id="0">
    <w:p w14:paraId="2A673D4D" w14:textId="77777777" w:rsidR="00AA2510" w:rsidRDefault="00AA2510" w:rsidP="00DD0C24">
      <w:r>
        <w:continuationSeparator/>
      </w:r>
    </w:p>
  </w:footnote>
  <w:footnote w:type="continuationNotice" w:id="1">
    <w:p w14:paraId="144861FA" w14:textId="77777777" w:rsidR="00AA2510" w:rsidRDefault="00AA2510">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E29FB0" w14:textId="77777777" w:rsidR="00FC67CB" w:rsidRDefault="00FC67C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AD7362" w14:textId="77777777" w:rsidR="00FC67CB" w:rsidRDefault="00FC67C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496496" w:rsidRPr="00DC5777" w:rsidRDefault="00496496" w:rsidP="00DD0C24">
    <w:pPr>
      <w:rPr>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53148C7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7F0265"/>
    <w:multiLevelType w:val="hybridMultilevel"/>
    <w:tmpl w:val="1C3A239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9"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1"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0CF21EC"/>
    <w:multiLevelType w:val="hybridMultilevel"/>
    <w:tmpl w:val="41A8450E"/>
    <w:lvl w:ilvl="0" w:tplc="0809000F">
      <w:start w:val="1"/>
      <w:numFmt w:val="decimal"/>
      <w:lvlText w:val="%1."/>
      <w:lvlJc w:val="left"/>
      <w:pPr>
        <w:ind w:left="643" w:hanging="360"/>
      </w:pPr>
    </w:lvl>
    <w:lvl w:ilvl="1" w:tplc="08090019" w:tentative="1">
      <w:start w:val="1"/>
      <w:numFmt w:val="lowerLetter"/>
      <w:lvlText w:val="%2."/>
      <w:lvlJc w:val="left"/>
      <w:pPr>
        <w:ind w:left="1363" w:hanging="360"/>
      </w:pPr>
    </w:lvl>
    <w:lvl w:ilvl="2" w:tplc="0809001B" w:tentative="1">
      <w:start w:val="1"/>
      <w:numFmt w:val="lowerRoman"/>
      <w:lvlText w:val="%3."/>
      <w:lvlJc w:val="right"/>
      <w:pPr>
        <w:ind w:left="2083" w:hanging="180"/>
      </w:pPr>
    </w:lvl>
    <w:lvl w:ilvl="3" w:tplc="0809000F" w:tentative="1">
      <w:start w:val="1"/>
      <w:numFmt w:val="decimal"/>
      <w:lvlText w:val="%4."/>
      <w:lvlJc w:val="left"/>
      <w:pPr>
        <w:ind w:left="2803" w:hanging="360"/>
      </w:pPr>
    </w:lvl>
    <w:lvl w:ilvl="4" w:tplc="08090019" w:tentative="1">
      <w:start w:val="1"/>
      <w:numFmt w:val="lowerLetter"/>
      <w:lvlText w:val="%5."/>
      <w:lvlJc w:val="left"/>
      <w:pPr>
        <w:ind w:left="3523" w:hanging="360"/>
      </w:pPr>
    </w:lvl>
    <w:lvl w:ilvl="5" w:tplc="0809001B" w:tentative="1">
      <w:start w:val="1"/>
      <w:numFmt w:val="lowerRoman"/>
      <w:lvlText w:val="%6."/>
      <w:lvlJc w:val="right"/>
      <w:pPr>
        <w:ind w:left="4243" w:hanging="180"/>
      </w:pPr>
    </w:lvl>
    <w:lvl w:ilvl="6" w:tplc="0809000F" w:tentative="1">
      <w:start w:val="1"/>
      <w:numFmt w:val="decimal"/>
      <w:lvlText w:val="%7."/>
      <w:lvlJc w:val="left"/>
      <w:pPr>
        <w:ind w:left="4963" w:hanging="360"/>
      </w:pPr>
    </w:lvl>
    <w:lvl w:ilvl="7" w:tplc="08090019" w:tentative="1">
      <w:start w:val="1"/>
      <w:numFmt w:val="lowerLetter"/>
      <w:lvlText w:val="%8."/>
      <w:lvlJc w:val="left"/>
      <w:pPr>
        <w:ind w:left="5683" w:hanging="360"/>
      </w:pPr>
    </w:lvl>
    <w:lvl w:ilvl="8" w:tplc="0809001B" w:tentative="1">
      <w:start w:val="1"/>
      <w:numFmt w:val="lowerRoman"/>
      <w:lvlText w:val="%9."/>
      <w:lvlJc w:val="right"/>
      <w:pPr>
        <w:ind w:left="6403" w:hanging="180"/>
      </w:pPr>
    </w:lvl>
  </w:abstractNum>
  <w:abstractNum w:abstractNumId="24"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73E0691"/>
    <w:multiLevelType w:val="hybridMultilevel"/>
    <w:tmpl w:val="877AC20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9606798"/>
    <w:multiLevelType w:val="hybridMultilevel"/>
    <w:tmpl w:val="E3864C80"/>
    <w:lvl w:ilvl="0" w:tplc="FBE89120">
      <w:start w:val="1"/>
      <w:numFmt w:val="decimal"/>
      <w:lvlText w:val="%1."/>
      <w:lvlJc w:val="left"/>
      <w:pPr>
        <w:ind w:left="230" w:firstLine="195"/>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40"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2"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6"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7"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8282DD1"/>
    <w:multiLevelType w:val="hybridMultilevel"/>
    <w:tmpl w:val="64DA7B64"/>
    <w:lvl w:ilvl="0" w:tplc="1144C62E">
      <w:start w:val="1"/>
      <w:numFmt w:val="decimal"/>
      <w:lvlText w:val="%1."/>
      <w:lvlJc w:val="left"/>
      <w:pPr>
        <w:ind w:left="720" w:hanging="360"/>
      </w:pPr>
      <w:rPr>
        <w:b/>
        <w:i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2"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67E33A46"/>
    <w:multiLevelType w:val="hybridMultilevel"/>
    <w:tmpl w:val="ED904A3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42D2D804">
      <w:start w:val="1"/>
      <w:numFmt w:val="decimal"/>
      <w:lvlText w:val="%7."/>
      <w:lvlJc w:val="left"/>
      <w:pPr>
        <w:ind w:left="5040" w:hanging="360"/>
      </w:p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5"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6"/>
  </w:num>
  <w:num w:numId="2">
    <w:abstractNumId w:val="56"/>
  </w:num>
  <w:num w:numId="3">
    <w:abstractNumId w:val="39"/>
  </w:num>
  <w:num w:numId="4">
    <w:abstractNumId w:val="2"/>
  </w:num>
  <w:num w:numId="5">
    <w:abstractNumId w:val="21"/>
  </w:num>
  <w:num w:numId="6">
    <w:abstractNumId w:val="48"/>
  </w:num>
  <w:num w:numId="7">
    <w:abstractNumId w:val="42"/>
  </w:num>
  <w:num w:numId="8">
    <w:abstractNumId w:val="31"/>
  </w:num>
  <w:num w:numId="9">
    <w:abstractNumId w:val="51"/>
  </w:num>
  <w:num w:numId="10">
    <w:abstractNumId w:val="60"/>
  </w:num>
  <w:num w:numId="11">
    <w:abstractNumId w:val="22"/>
  </w:num>
  <w:num w:numId="12">
    <w:abstractNumId w:val="7"/>
  </w:num>
  <w:num w:numId="13">
    <w:abstractNumId w:val="25"/>
  </w:num>
  <w:num w:numId="14">
    <w:abstractNumId w:val="6"/>
  </w:num>
  <w:num w:numId="15">
    <w:abstractNumId w:val="37"/>
  </w:num>
  <w:num w:numId="16">
    <w:abstractNumId w:val="4"/>
  </w:num>
  <w:num w:numId="17">
    <w:abstractNumId w:val="57"/>
  </w:num>
  <w:num w:numId="18">
    <w:abstractNumId w:val="13"/>
  </w:num>
  <w:num w:numId="19">
    <w:abstractNumId w:val="63"/>
  </w:num>
  <w:num w:numId="20">
    <w:abstractNumId w:val="16"/>
  </w:num>
  <w:num w:numId="21">
    <w:abstractNumId w:val="52"/>
  </w:num>
  <w:num w:numId="22">
    <w:abstractNumId w:val="44"/>
  </w:num>
  <w:num w:numId="23">
    <w:abstractNumId w:val="3"/>
  </w:num>
  <w:num w:numId="24">
    <w:abstractNumId w:val="32"/>
  </w:num>
  <w:num w:numId="25">
    <w:abstractNumId w:val="14"/>
  </w:num>
  <w:num w:numId="26">
    <w:abstractNumId w:val="61"/>
  </w:num>
  <w:num w:numId="27">
    <w:abstractNumId w:val="8"/>
  </w:num>
  <w:num w:numId="28">
    <w:abstractNumId w:val="19"/>
  </w:num>
  <w:num w:numId="29">
    <w:abstractNumId w:val="29"/>
  </w:num>
  <w:num w:numId="30">
    <w:abstractNumId w:val="33"/>
  </w:num>
  <w:num w:numId="31">
    <w:abstractNumId w:val="9"/>
  </w:num>
  <w:num w:numId="32">
    <w:abstractNumId w:val="28"/>
  </w:num>
  <w:num w:numId="33">
    <w:abstractNumId w:val="1"/>
  </w:num>
  <w:num w:numId="34">
    <w:abstractNumId w:val="40"/>
  </w:num>
  <w:num w:numId="35">
    <w:abstractNumId w:val="15"/>
  </w:num>
  <w:num w:numId="36">
    <w:abstractNumId w:val="17"/>
  </w:num>
  <w:num w:numId="37">
    <w:abstractNumId w:val="49"/>
  </w:num>
  <w:num w:numId="38">
    <w:abstractNumId w:val="18"/>
  </w:num>
  <w:num w:numId="39">
    <w:abstractNumId w:val="41"/>
  </w:num>
  <w:num w:numId="40">
    <w:abstractNumId w:val="59"/>
  </w:num>
  <w:num w:numId="41">
    <w:abstractNumId w:val="20"/>
  </w:num>
  <w:num w:numId="42">
    <w:abstractNumId w:val="58"/>
  </w:num>
  <w:num w:numId="43">
    <w:abstractNumId w:val="54"/>
  </w:num>
  <w:num w:numId="44">
    <w:abstractNumId w:val="34"/>
  </w:num>
  <w:num w:numId="45">
    <w:abstractNumId w:val="45"/>
  </w:num>
  <w:num w:numId="46">
    <w:abstractNumId w:val="27"/>
  </w:num>
  <w:num w:numId="47">
    <w:abstractNumId w:val="5"/>
  </w:num>
  <w:num w:numId="48">
    <w:abstractNumId w:val="62"/>
  </w:num>
  <w:num w:numId="49">
    <w:abstractNumId w:val="24"/>
  </w:num>
  <w:num w:numId="50">
    <w:abstractNumId w:val="35"/>
  </w:num>
  <w:num w:numId="51">
    <w:abstractNumId w:val="53"/>
  </w:num>
  <w:num w:numId="52">
    <w:abstractNumId w:val="12"/>
  </w:num>
  <w:num w:numId="53">
    <w:abstractNumId w:val="10"/>
  </w:num>
  <w:num w:numId="54">
    <w:abstractNumId w:val="50"/>
  </w:num>
  <w:num w:numId="55">
    <w:abstractNumId w:val="55"/>
  </w:num>
  <w:num w:numId="56">
    <w:abstractNumId w:val="38"/>
  </w:num>
  <w:num w:numId="57">
    <w:abstractNumId w:val="46"/>
  </w:num>
  <w:num w:numId="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56"/>
  </w:num>
  <w:num w:numId="60">
    <w:abstractNumId w:val="36"/>
  </w:num>
  <w:num w:numId="61">
    <w:abstractNumId w:val="47"/>
  </w:num>
  <w:num w:numId="62">
    <w:abstractNumId w:val="43"/>
  </w:num>
  <w:num w:numId="63">
    <w:abstractNumId w:val="0"/>
  </w:num>
  <w:num w:numId="64">
    <w:abstractNumId w:val="30"/>
  </w:num>
  <w:num w:numId="65">
    <w:abstractNumId w:val="23"/>
  </w:num>
  <w:num w:numId="66">
    <w:abstractNumId w:val="11"/>
  </w:num>
  <w:numIdMacAtCleanup w:val="58"/>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cott Hudson">
    <w15:presenceInfo w15:providerId="AD" w15:userId="S::sbh@Adatis.co.uk::3586c967-6ecd-459d-881d-ff962e9d967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A7"/>
    <w:rsid w:val="00000622"/>
    <w:rsid w:val="00000916"/>
    <w:rsid w:val="00000A00"/>
    <w:rsid w:val="00000CB1"/>
    <w:rsid w:val="00000EDE"/>
    <w:rsid w:val="0000186C"/>
    <w:rsid w:val="000018ED"/>
    <w:rsid w:val="00001A1D"/>
    <w:rsid w:val="00001CEC"/>
    <w:rsid w:val="00001FCA"/>
    <w:rsid w:val="00002605"/>
    <w:rsid w:val="00002639"/>
    <w:rsid w:val="000026F9"/>
    <w:rsid w:val="000028FC"/>
    <w:rsid w:val="00002B3E"/>
    <w:rsid w:val="00003649"/>
    <w:rsid w:val="0000365F"/>
    <w:rsid w:val="00003687"/>
    <w:rsid w:val="00003D2A"/>
    <w:rsid w:val="00003DC3"/>
    <w:rsid w:val="0000471B"/>
    <w:rsid w:val="00004724"/>
    <w:rsid w:val="00004BEB"/>
    <w:rsid w:val="00004F1E"/>
    <w:rsid w:val="00004FE2"/>
    <w:rsid w:val="00005034"/>
    <w:rsid w:val="000052FF"/>
    <w:rsid w:val="0000533F"/>
    <w:rsid w:val="0000599C"/>
    <w:rsid w:val="00005A33"/>
    <w:rsid w:val="00005A56"/>
    <w:rsid w:val="00005E21"/>
    <w:rsid w:val="0000619D"/>
    <w:rsid w:val="000063E7"/>
    <w:rsid w:val="00006A59"/>
    <w:rsid w:val="00006F27"/>
    <w:rsid w:val="000075A4"/>
    <w:rsid w:val="00007B75"/>
    <w:rsid w:val="0001016B"/>
    <w:rsid w:val="00010289"/>
    <w:rsid w:val="0001062C"/>
    <w:rsid w:val="00010874"/>
    <w:rsid w:val="000112DD"/>
    <w:rsid w:val="000113C4"/>
    <w:rsid w:val="0001143E"/>
    <w:rsid w:val="00011AAE"/>
    <w:rsid w:val="00011C0E"/>
    <w:rsid w:val="000122E4"/>
    <w:rsid w:val="000124AD"/>
    <w:rsid w:val="00012504"/>
    <w:rsid w:val="00012594"/>
    <w:rsid w:val="000126BD"/>
    <w:rsid w:val="00012FE4"/>
    <w:rsid w:val="000130B9"/>
    <w:rsid w:val="00013151"/>
    <w:rsid w:val="00013514"/>
    <w:rsid w:val="0001361A"/>
    <w:rsid w:val="0001369B"/>
    <w:rsid w:val="00013AE5"/>
    <w:rsid w:val="00013B75"/>
    <w:rsid w:val="00013C46"/>
    <w:rsid w:val="00013DE1"/>
    <w:rsid w:val="0001440D"/>
    <w:rsid w:val="00014439"/>
    <w:rsid w:val="000144DE"/>
    <w:rsid w:val="000146CC"/>
    <w:rsid w:val="00014C03"/>
    <w:rsid w:val="000150C6"/>
    <w:rsid w:val="0001512D"/>
    <w:rsid w:val="000151AB"/>
    <w:rsid w:val="0001528A"/>
    <w:rsid w:val="000152CF"/>
    <w:rsid w:val="000152D8"/>
    <w:rsid w:val="0001537D"/>
    <w:rsid w:val="0001558E"/>
    <w:rsid w:val="0001572B"/>
    <w:rsid w:val="000158C2"/>
    <w:rsid w:val="00015966"/>
    <w:rsid w:val="000159FE"/>
    <w:rsid w:val="00015E9F"/>
    <w:rsid w:val="0001634B"/>
    <w:rsid w:val="000166E1"/>
    <w:rsid w:val="000167ED"/>
    <w:rsid w:val="00016BFE"/>
    <w:rsid w:val="00017137"/>
    <w:rsid w:val="000172E1"/>
    <w:rsid w:val="00017486"/>
    <w:rsid w:val="000174A6"/>
    <w:rsid w:val="00017758"/>
    <w:rsid w:val="000177B6"/>
    <w:rsid w:val="000178C0"/>
    <w:rsid w:val="00017B60"/>
    <w:rsid w:val="00017DF4"/>
    <w:rsid w:val="000201D8"/>
    <w:rsid w:val="00020271"/>
    <w:rsid w:val="00020390"/>
    <w:rsid w:val="000204FC"/>
    <w:rsid w:val="000209D4"/>
    <w:rsid w:val="00020BF8"/>
    <w:rsid w:val="00020CAC"/>
    <w:rsid w:val="00020D4E"/>
    <w:rsid w:val="00020E47"/>
    <w:rsid w:val="00020FC4"/>
    <w:rsid w:val="00021083"/>
    <w:rsid w:val="0002109E"/>
    <w:rsid w:val="000211B6"/>
    <w:rsid w:val="00021281"/>
    <w:rsid w:val="0002167D"/>
    <w:rsid w:val="000219A8"/>
    <w:rsid w:val="00022360"/>
    <w:rsid w:val="0002243D"/>
    <w:rsid w:val="00023312"/>
    <w:rsid w:val="000238C7"/>
    <w:rsid w:val="00023FBC"/>
    <w:rsid w:val="000244EC"/>
    <w:rsid w:val="000246CD"/>
    <w:rsid w:val="00024C8C"/>
    <w:rsid w:val="00024E6C"/>
    <w:rsid w:val="00024F68"/>
    <w:rsid w:val="0002529B"/>
    <w:rsid w:val="000258E4"/>
    <w:rsid w:val="00025A17"/>
    <w:rsid w:val="00025C39"/>
    <w:rsid w:val="00025C58"/>
    <w:rsid w:val="00025D47"/>
    <w:rsid w:val="00026037"/>
    <w:rsid w:val="00026167"/>
    <w:rsid w:val="00026216"/>
    <w:rsid w:val="000262F7"/>
    <w:rsid w:val="0002672B"/>
    <w:rsid w:val="000268A2"/>
    <w:rsid w:val="000269A7"/>
    <w:rsid w:val="00026BCE"/>
    <w:rsid w:val="00026C60"/>
    <w:rsid w:val="00026EEB"/>
    <w:rsid w:val="000271B4"/>
    <w:rsid w:val="000271E9"/>
    <w:rsid w:val="000277FC"/>
    <w:rsid w:val="00027CB1"/>
    <w:rsid w:val="00030404"/>
    <w:rsid w:val="0003045F"/>
    <w:rsid w:val="00030505"/>
    <w:rsid w:val="00030559"/>
    <w:rsid w:val="00030A16"/>
    <w:rsid w:val="00030E06"/>
    <w:rsid w:val="00030F8C"/>
    <w:rsid w:val="000311F0"/>
    <w:rsid w:val="000312E8"/>
    <w:rsid w:val="0003145C"/>
    <w:rsid w:val="000315F4"/>
    <w:rsid w:val="00031AF2"/>
    <w:rsid w:val="00031BCF"/>
    <w:rsid w:val="000320A1"/>
    <w:rsid w:val="00032271"/>
    <w:rsid w:val="0003245B"/>
    <w:rsid w:val="000324DF"/>
    <w:rsid w:val="000326D7"/>
    <w:rsid w:val="00032AD0"/>
    <w:rsid w:val="0003331A"/>
    <w:rsid w:val="0003332C"/>
    <w:rsid w:val="000333DD"/>
    <w:rsid w:val="0003359D"/>
    <w:rsid w:val="0003382A"/>
    <w:rsid w:val="000338ED"/>
    <w:rsid w:val="00033A77"/>
    <w:rsid w:val="00033ADE"/>
    <w:rsid w:val="00033DB1"/>
    <w:rsid w:val="00033FA3"/>
    <w:rsid w:val="00034168"/>
    <w:rsid w:val="0003487A"/>
    <w:rsid w:val="00034955"/>
    <w:rsid w:val="00034CCD"/>
    <w:rsid w:val="00034CF4"/>
    <w:rsid w:val="00034D14"/>
    <w:rsid w:val="00034DFB"/>
    <w:rsid w:val="0003515F"/>
    <w:rsid w:val="00035395"/>
    <w:rsid w:val="00035675"/>
    <w:rsid w:val="0003569E"/>
    <w:rsid w:val="00035A32"/>
    <w:rsid w:val="00035AA8"/>
    <w:rsid w:val="00035D9D"/>
    <w:rsid w:val="00035FC4"/>
    <w:rsid w:val="00036135"/>
    <w:rsid w:val="00036276"/>
    <w:rsid w:val="00036856"/>
    <w:rsid w:val="00036A76"/>
    <w:rsid w:val="00036B57"/>
    <w:rsid w:val="00036D33"/>
    <w:rsid w:val="000370ED"/>
    <w:rsid w:val="0003728C"/>
    <w:rsid w:val="00037331"/>
    <w:rsid w:val="00037386"/>
    <w:rsid w:val="00037438"/>
    <w:rsid w:val="000375EA"/>
    <w:rsid w:val="0003768D"/>
    <w:rsid w:val="0003782D"/>
    <w:rsid w:val="000403C8"/>
    <w:rsid w:val="00040A6B"/>
    <w:rsid w:val="00040E67"/>
    <w:rsid w:val="00040F08"/>
    <w:rsid w:val="0004104E"/>
    <w:rsid w:val="00041381"/>
    <w:rsid w:val="00041AEB"/>
    <w:rsid w:val="00041DAC"/>
    <w:rsid w:val="00042010"/>
    <w:rsid w:val="00042178"/>
    <w:rsid w:val="00042249"/>
    <w:rsid w:val="000426D1"/>
    <w:rsid w:val="000428A1"/>
    <w:rsid w:val="00042929"/>
    <w:rsid w:val="00042AE3"/>
    <w:rsid w:val="00042BCF"/>
    <w:rsid w:val="0004328F"/>
    <w:rsid w:val="000432F8"/>
    <w:rsid w:val="0004354E"/>
    <w:rsid w:val="00043AB5"/>
    <w:rsid w:val="00043CCD"/>
    <w:rsid w:val="000445A7"/>
    <w:rsid w:val="000449E2"/>
    <w:rsid w:val="00044B2B"/>
    <w:rsid w:val="00044BB6"/>
    <w:rsid w:val="00044DF1"/>
    <w:rsid w:val="00044E5B"/>
    <w:rsid w:val="00044EA8"/>
    <w:rsid w:val="000450E9"/>
    <w:rsid w:val="000451E3"/>
    <w:rsid w:val="00045720"/>
    <w:rsid w:val="00045CC3"/>
    <w:rsid w:val="000461BF"/>
    <w:rsid w:val="00046463"/>
    <w:rsid w:val="000466F9"/>
    <w:rsid w:val="000468E6"/>
    <w:rsid w:val="00046AEC"/>
    <w:rsid w:val="00046C31"/>
    <w:rsid w:val="00046EB7"/>
    <w:rsid w:val="00046FD2"/>
    <w:rsid w:val="00047132"/>
    <w:rsid w:val="00047135"/>
    <w:rsid w:val="0004715F"/>
    <w:rsid w:val="0004729D"/>
    <w:rsid w:val="000473DE"/>
    <w:rsid w:val="00047500"/>
    <w:rsid w:val="00047C16"/>
    <w:rsid w:val="00047FB4"/>
    <w:rsid w:val="00047FCD"/>
    <w:rsid w:val="00047FFE"/>
    <w:rsid w:val="00050000"/>
    <w:rsid w:val="00050385"/>
    <w:rsid w:val="000506C9"/>
    <w:rsid w:val="00050746"/>
    <w:rsid w:val="00050BCD"/>
    <w:rsid w:val="00050BEA"/>
    <w:rsid w:val="00050F42"/>
    <w:rsid w:val="00050F44"/>
    <w:rsid w:val="00051734"/>
    <w:rsid w:val="00051AEC"/>
    <w:rsid w:val="00051C94"/>
    <w:rsid w:val="00051CC0"/>
    <w:rsid w:val="00051E29"/>
    <w:rsid w:val="00052019"/>
    <w:rsid w:val="00052148"/>
    <w:rsid w:val="000524C7"/>
    <w:rsid w:val="00052563"/>
    <w:rsid w:val="000526A7"/>
    <w:rsid w:val="00052B0B"/>
    <w:rsid w:val="00052D1E"/>
    <w:rsid w:val="00053517"/>
    <w:rsid w:val="000537CB"/>
    <w:rsid w:val="00053914"/>
    <w:rsid w:val="00053952"/>
    <w:rsid w:val="00053A4E"/>
    <w:rsid w:val="00053AF9"/>
    <w:rsid w:val="00053B43"/>
    <w:rsid w:val="0005413D"/>
    <w:rsid w:val="000542EB"/>
    <w:rsid w:val="00054939"/>
    <w:rsid w:val="000549F7"/>
    <w:rsid w:val="00054C4C"/>
    <w:rsid w:val="00054C81"/>
    <w:rsid w:val="00055496"/>
    <w:rsid w:val="00055793"/>
    <w:rsid w:val="0005587D"/>
    <w:rsid w:val="00055AEA"/>
    <w:rsid w:val="00055CD8"/>
    <w:rsid w:val="0005603A"/>
    <w:rsid w:val="0005618E"/>
    <w:rsid w:val="000561CC"/>
    <w:rsid w:val="00056AF1"/>
    <w:rsid w:val="00056B98"/>
    <w:rsid w:val="00056C4D"/>
    <w:rsid w:val="0005739D"/>
    <w:rsid w:val="00057854"/>
    <w:rsid w:val="00057ADD"/>
    <w:rsid w:val="00057BB3"/>
    <w:rsid w:val="00057C96"/>
    <w:rsid w:val="00057D52"/>
    <w:rsid w:val="0006058D"/>
    <w:rsid w:val="000607ED"/>
    <w:rsid w:val="00060AE7"/>
    <w:rsid w:val="00061055"/>
    <w:rsid w:val="000610AA"/>
    <w:rsid w:val="000614B1"/>
    <w:rsid w:val="00061781"/>
    <w:rsid w:val="00061921"/>
    <w:rsid w:val="00061E16"/>
    <w:rsid w:val="00061EAD"/>
    <w:rsid w:val="000620E7"/>
    <w:rsid w:val="00062268"/>
    <w:rsid w:val="000623AF"/>
    <w:rsid w:val="00062605"/>
    <w:rsid w:val="00062E84"/>
    <w:rsid w:val="00062EC5"/>
    <w:rsid w:val="00062EEF"/>
    <w:rsid w:val="00062F4B"/>
    <w:rsid w:val="00063186"/>
    <w:rsid w:val="000634D1"/>
    <w:rsid w:val="00063C95"/>
    <w:rsid w:val="0006426E"/>
    <w:rsid w:val="00064619"/>
    <w:rsid w:val="000649C3"/>
    <w:rsid w:val="00064A33"/>
    <w:rsid w:val="00064AEA"/>
    <w:rsid w:val="00064CEE"/>
    <w:rsid w:val="00064D58"/>
    <w:rsid w:val="0006507D"/>
    <w:rsid w:val="0006509C"/>
    <w:rsid w:val="00065110"/>
    <w:rsid w:val="000652BE"/>
    <w:rsid w:val="00065598"/>
    <w:rsid w:val="0006587F"/>
    <w:rsid w:val="0006592F"/>
    <w:rsid w:val="00065A5D"/>
    <w:rsid w:val="00065BC7"/>
    <w:rsid w:val="00065DD1"/>
    <w:rsid w:val="000660F0"/>
    <w:rsid w:val="00066608"/>
    <w:rsid w:val="00066815"/>
    <w:rsid w:val="0006723E"/>
    <w:rsid w:val="00067318"/>
    <w:rsid w:val="000675B2"/>
    <w:rsid w:val="000676A6"/>
    <w:rsid w:val="00067930"/>
    <w:rsid w:val="00067AA7"/>
    <w:rsid w:val="00067B2C"/>
    <w:rsid w:val="00067CDA"/>
    <w:rsid w:val="00067DF1"/>
    <w:rsid w:val="00067F14"/>
    <w:rsid w:val="00067F6C"/>
    <w:rsid w:val="00070290"/>
    <w:rsid w:val="000703BE"/>
    <w:rsid w:val="00070475"/>
    <w:rsid w:val="00070974"/>
    <w:rsid w:val="00070A75"/>
    <w:rsid w:val="00070B1D"/>
    <w:rsid w:val="00070B58"/>
    <w:rsid w:val="00070C6E"/>
    <w:rsid w:val="00071309"/>
    <w:rsid w:val="0007178A"/>
    <w:rsid w:val="0007221F"/>
    <w:rsid w:val="0007241E"/>
    <w:rsid w:val="0007252D"/>
    <w:rsid w:val="000726EA"/>
    <w:rsid w:val="00072A37"/>
    <w:rsid w:val="00072B56"/>
    <w:rsid w:val="00072D22"/>
    <w:rsid w:val="0007301F"/>
    <w:rsid w:val="0007307F"/>
    <w:rsid w:val="000731E9"/>
    <w:rsid w:val="0007337F"/>
    <w:rsid w:val="000736BA"/>
    <w:rsid w:val="000737E0"/>
    <w:rsid w:val="000739FC"/>
    <w:rsid w:val="00073FAD"/>
    <w:rsid w:val="0007410B"/>
    <w:rsid w:val="000743DF"/>
    <w:rsid w:val="000744BC"/>
    <w:rsid w:val="000746F6"/>
    <w:rsid w:val="0007472A"/>
    <w:rsid w:val="00074B18"/>
    <w:rsid w:val="00074B6B"/>
    <w:rsid w:val="00074C27"/>
    <w:rsid w:val="00074FE0"/>
    <w:rsid w:val="00075604"/>
    <w:rsid w:val="00075723"/>
    <w:rsid w:val="00075A8D"/>
    <w:rsid w:val="00076290"/>
    <w:rsid w:val="000763AB"/>
    <w:rsid w:val="000764AA"/>
    <w:rsid w:val="00076552"/>
    <w:rsid w:val="0007656E"/>
    <w:rsid w:val="0007699C"/>
    <w:rsid w:val="000769D5"/>
    <w:rsid w:val="0007700D"/>
    <w:rsid w:val="00077401"/>
    <w:rsid w:val="0007757D"/>
    <w:rsid w:val="00077605"/>
    <w:rsid w:val="00077652"/>
    <w:rsid w:val="00077779"/>
    <w:rsid w:val="00077B2E"/>
    <w:rsid w:val="00080204"/>
    <w:rsid w:val="00080409"/>
    <w:rsid w:val="000804F7"/>
    <w:rsid w:val="000808B8"/>
    <w:rsid w:val="00080960"/>
    <w:rsid w:val="00080AC4"/>
    <w:rsid w:val="00080E8D"/>
    <w:rsid w:val="0008100A"/>
    <w:rsid w:val="000811DD"/>
    <w:rsid w:val="000816E3"/>
    <w:rsid w:val="000816F7"/>
    <w:rsid w:val="00081867"/>
    <w:rsid w:val="000818B2"/>
    <w:rsid w:val="00081D82"/>
    <w:rsid w:val="00081DB0"/>
    <w:rsid w:val="000823F1"/>
    <w:rsid w:val="00082406"/>
    <w:rsid w:val="000826AE"/>
    <w:rsid w:val="0008298D"/>
    <w:rsid w:val="00082E2D"/>
    <w:rsid w:val="0008319A"/>
    <w:rsid w:val="00083940"/>
    <w:rsid w:val="000839B3"/>
    <w:rsid w:val="000842EC"/>
    <w:rsid w:val="000843A5"/>
    <w:rsid w:val="000843C3"/>
    <w:rsid w:val="000845F6"/>
    <w:rsid w:val="0008485B"/>
    <w:rsid w:val="0008491C"/>
    <w:rsid w:val="00085014"/>
    <w:rsid w:val="00085100"/>
    <w:rsid w:val="00085173"/>
    <w:rsid w:val="0008525A"/>
    <w:rsid w:val="0008588C"/>
    <w:rsid w:val="00085896"/>
    <w:rsid w:val="0008591D"/>
    <w:rsid w:val="00085FA0"/>
    <w:rsid w:val="000863D1"/>
    <w:rsid w:val="00086571"/>
    <w:rsid w:val="00086787"/>
    <w:rsid w:val="000867C8"/>
    <w:rsid w:val="00086D30"/>
    <w:rsid w:val="00086E26"/>
    <w:rsid w:val="00086FEF"/>
    <w:rsid w:val="00087379"/>
    <w:rsid w:val="000876FF"/>
    <w:rsid w:val="00087916"/>
    <w:rsid w:val="00087C53"/>
    <w:rsid w:val="00087DBF"/>
    <w:rsid w:val="00087E90"/>
    <w:rsid w:val="000905AF"/>
    <w:rsid w:val="0009068D"/>
    <w:rsid w:val="000906CF"/>
    <w:rsid w:val="0009071E"/>
    <w:rsid w:val="00090CE1"/>
    <w:rsid w:val="00090E49"/>
    <w:rsid w:val="000910AB"/>
    <w:rsid w:val="00091783"/>
    <w:rsid w:val="00091DC3"/>
    <w:rsid w:val="00091EDA"/>
    <w:rsid w:val="000923AC"/>
    <w:rsid w:val="00092A91"/>
    <w:rsid w:val="00092F94"/>
    <w:rsid w:val="00093248"/>
    <w:rsid w:val="0009339C"/>
    <w:rsid w:val="00093A03"/>
    <w:rsid w:val="00093F74"/>
    <w:rsid w:val="0009402C"/>
    <w:rsid w:val="00094407"/>
    <w:rsid w:val="00094522"/>
    <w:rsid w:val="0009474F"/>
    <w:rsid w:val="00094793"/>
    <w:rsid w:val="000949B5"/>
    <w:rsid w:val="00094DB6"/>
    <w:rsid w:val="00095249"/>
    <w:rsid w:val="00095452"/>
    <w:rsid w:val="000954D3"/>
    <w:rsid w:val="00095855"/>
    <w:rsid w:val="00095ABB"/>
    <w:rsid w:val="00095ACD"/>
    <w:rsid w:val="00095C70"/>
    <w:rsid w:val="00095FF6"/>
    <w:rsid w:val="000960FA"/>
    <w:rsid w:val="00096455"/>
    <w:rsid w:val="000966CB"/>
    <w:rsid w:val="00096BA3"/>
    <w:rsid w:val="00096D59"/>
    <w:rsid w:val="00096E23"/>
    <w:rsid w:val="0009760D"/>
    <w:rsid w:val="0009767A"/>
    <w:rsid w:val="000976B0"/>
    <w:rsid w:val="00097739"/>
    <w:rsid w:val="000978D7"/>
    <w:rsid w:val="00097D4C"/>
    <w:rsid w:val="000A043D"/>
    <w:rsid w:val="000A05DA"/>
    <w:rsid w:val="000A06F8"/>
    <w:rsid w:val="000A0762"/>
    <w:rsid w:val="000A0C21"/>
    <w:rsid w:val="000A0F36"/>
    <w:rsid w:val="000A1091"/>
    <w:rsid w:val="000A120E"/>
    <w:rsid w:val="000A1224"/>
    <w:rsid w:val="000A151F"/>
    <w:rsid w:val="000A1546"/>
    <w:rsid w:val="000A15C4"/>
    <w:rsid w:val="000A16F5"/>
    <w:rsid w:val="000A1BF2"/>
    <w:rsid w:val="000A1C31"/>
    <w:rsid w:val="000A1E11"/>
    <w:rsid w:val="000A1E72"/>
    <w:rsid w:val="000A1EF0"/>
    <w:rsid w:val="000A25F1"/>
    <w:rsid w:val="000A2782"/>
    <w:rsid w:val="000A290A"/>
    <w:rsid w:val="000A2A8C"/>
    <w:rsid w:val="000A2CAE"/>
    <w:rsid w:val="000A2CC6"/>
    <w:rsid w:val="000A315E"/>
    <w:rsid w:val="000A3251"/>
    <w:rsid w:val="000A36B7"/>
    <w:rsid w:val="000A3761"/>
    <w:rsid w:val="000A3881"/>
    <w:rsid w:val="000A3909"/>
    <w:rsid w:val="000A3C6B"/>
    <w:rsid w:val="000A3C76"/>
    <w:rsid w:val="000A4166"/>
    <w:rsid w:val="000A450D"/>
    <w:rsid w:val="000A4718"/>
    <w:rsid w:val="000A47AF"/>
    <w:rsid w:val="000A4A62"/>
    <w:rsid w:val="000A4B86"/>
    <w:rsid w:val="000A5084"/>
    <w:rsid w:val="000A520C"/>
    <w:rsid w:val="000A5358"/>
    <w:rsid w:val="000A55C6"/>
    <w:rsid w:val="000A5813"/>
    <w:rsid w:val="000A5851"/>
    <w:rsid w:val="000A591D"/>
    <w:rsid w:val="000A5B2C"/>
    <w:rsid w:val="000A5F32"/>
    <w:rsid w:val="000A5F66"/>
    <w:rsid w:val="000A600A"/>
    <w:rsid w:val="000A60AE"/>
    <w:rsid w:val="000A61A9"/>
    <w:rsid w:val="000A6672"/>
    <w:rsid w:val="000A6FF6"/>
    <w:rsid w:val="000A7004"/>
    <w:rsid w:val="000A7109"/>
    <w:rsid w:val="000A7395"/>
    <w:rsid w:val="000A7631"/>
    <w:rsid w:val="000A764F"/>
    <w:rsid w:val="000A780E"/>
    <w:rsid w:val="000A7D4E"/>
    <w:rsid w:val="000A7E2A"/>
    <w:rsid w:val="000B0131"/>
    <w:rsid w:val="000B03E7"/>
    <w:rsid w:val="000B061A"/>
    <w:rsid w:val="000B07AF"/>
    <w:rsid w:val="000B0ECE"/>
    <w:rsid w:val="000B1382"/>
    <w:rsid w:val="000B1773"/>
    <w:rsid w:val="000B1868"/>
    <w:rsid w:val="000B1B1F"/>
    <w:rsid w:val="000B1E64"/>
    <w:rsid w:val="000B1E8A"/>
    <w:rsid w:val="000B2043"/>
    <w:rsid w:val="000B2337"/>
    <w:rsid w:val="000B2381"/>
    <w:rsid w:val="000B23AC"/>
    <w:rsid w:val="000B2427"/>
    <w:rsid w:val="000B269A"/>
    <w:rsid w:val="000B2E48"/>
    <w:rsid w:val="000B2EFE"/>
    <w:rsid w:val="000B38A2"/>
    <w:rsid w:val="000B38F9"/>
    <w:rsid w:val="000B3920"/>
    <w:rsid w:val="000B3D8F"/>
    <w:rsid w:val="000B3F4F"/>
    <w:rsid w:val="000B3FDA"/>
    <w:rsid w:val="000B4153"/>
    <w:rsid w:val="000B43F1"/>
    <w:rsid w:val="000B4513"/>
    <w:rsid w:val="000B465D"/>
    <w:rsid w:val="000B4672"/>
    <w:rsid w:val="000B4BAB"/>
    <w:rsid w:val="000B4C0C"/>
    <w:rsid w:val="000B5099"/>
    <w:rsid w:val="000B520E"/>
    <w:rsid w:val="000B5235"/>
    <w:rsid w:val="000B54D2"/>
    <w:rsid w:val="000B5784"/>
    <w:rsid w:val="000B583A"/>
    <w:rsid w:val="000B5881"/>
    <w:rsid w:val="000B5FF9"/>
    <w:rsid w:val="000B638C"/>
    <w:rsid w:val="000B651B"/>
    <w:rsid w:val="000B674C"/>
    <w:rsid w:val="000B6ADF"/>
    <w:rsid w:val="000B6B26"/>
    <w:rsid w:val="000B704F"/>
    <w:rsid w:val="000B718D"/>
    <w:rsid w:val="000C0366"/>
    <w:rsid w:val="000C0CBE"/>
    <w:rsid w:val="000C0F40"/>
    <w:rsid w:val="000C1233"/>
    <w:rsid w:val="000C1315"/>
    <w:rsid w:val="000C18A7"/>
    <w:rsid w:val="000C1C40"/>
    <w:rsid w:val="000C1CCA"/>
    <w:rsid w:val="000C225B"/>
    <w:rsid w:val="000C23BF"/>
    <w:rsid w:val="000C27A5"/>
    <w:rsid w:val="000C312F"/>
    <w:rsid w:val="000C313B"/>
    <w:rsid w:val="000C325F"/>
    <w:rsid w:val="000C38CB"/>
    <w:rsid w:val="000C3CA7"/>
    <w:rsid w:val="000C43DC"/>
    <w:rsid w:val="000C44AD"/>
    <w:rsid w:val="000C44C2"/>
    <w:rsid w:val="000C46B4"/>
    <w:rsid w:val="000C4C17"/>
    <w:rsid w:val="000C4D98"/>
    <w:rsid w:val="000C4E6D"/>
    <w:rsid w:val="000C5253"/>
    <w:rsid w:val="000C55B5"/>
    <w:rsid w:val="000C56A4"/>
    <w:rsid w:val="000C5C85"/>
    <w:rsid w:val="000C5E4A"/>
    <w:rsid w:val="000C5F25"/>
    <w:rsid w:val="000C63D3"/>
    <w:rsid w:val="000C691D"/>
    <w:rsid w:val="000C6ABF"/>
    <w:rsid w:val="000C6F61"/>
    <w:rsid w:val="000C7132"/>
    <w:rsid w:val="000C713D"/>
    <w:rsid w:val="000C725B"/>
    <w:rsid w:val="000C7718"/>
    <w:rsid w:val="000C7A6A"/>
    <w:rsid w:val="000C7CC3"/>
    <w:rsid w:val="000C7F69"/>
    <w:rsid w:val="000D001E"/>
    <w:rsid w:val="000D00A2"/>
    <w:rsid w:val="000D034B"/>
    <w:rsid w:val="000D0560"/>
    <w:rsid w:val="000D0647"/>
    <w:rsid w:val="000D0738"/>
    <w:rsid w:val="000D0739"/>
    <w:rsid w:val="000D0855"/>
    <w:rsid w:val="000D0C29"/>
    <w:rsid w:val="000D0E63"/>
    <w:rsid w:val="000D0EDC"/>
    <w:rsid w:val="000D16FD"/>
    <w:rsid w:val="000D1E31"/>
    <w:rsid w:val="000D202F"/>
    <w:rsid w:val="000D28BE"/>
    <w:rsid w:val="000D2BCD"/>
    <w:rsid w:val="000D2DCC"/>
    <w:rsid w:val="000D2FDD"/>
    <w:rsid w:val="000D326E"/>
    <w:rsid w:val="000D3434"/>
    <w:rsid w:val="000D34D8"/>
    <w:rsid w:val="000D3607"/>
    <w:rsid w:val="000D373B"/>
    <w:rsid w:val="000D375B"/>
    <w:rsid w:val="000D3856"/>
    <w:rsid w:val="000D3C18"/>
    <w:rsid w:val="000D3CAC"/>
    <w:rsid w:val="000D3D8F"/>
    <w:rsid w:val="000D401E"/>
    <w:rsid w:val="000D4123"/>
    <w:rsid w:val="000D425D"/>
    <w:rsid w:val="000D42DA"/>
    <w:rsid w:val="000D42FE"/>
    <w:rsid w:val="000D445F"/>
    <w:rsid w:val="000D4625"/>
    <w:rsid w:val="000D46DB"/>
    <w:rsid w:val="000D4798"/>
    <w:rsid w:val="000D480A"/>
    <w:rsid w:val="000D4A6E"/>
    <w:rsid w:val="000D4B61"/>
    <w:rsid w:val="000D4BF6"/>
    <w:rsid w:val="000D4DB7"/>
    <w:rsid w:val="000D4EA7"/>
    <w:rsid w:val="000D5104"/>
    <w:rsid w:val="000D544E"/>
    <w:rsid w:val="000D59CF"/>
    <w:rsid w:val="000D5A15"/>
    <w:rsid w:val="000D6180"/>
    <w:rsid w:val="000D6316"/>
    <w:rsid w:val="000D692A"/>
    <w:rsid w:val="000D755E"/>
    <w:rsid w:val="000D78E0"/>
    <w:rsid w:val="000D799C"/>
    <w:rsid w:val="000D7AA9"/>
    <w:rsid w:val="000D7AC3"/>
    <w:rsid w:val="000D7D60"/>
    <w:rsid w:val="000E028B"/>
    <w:rsid w:val="000E0503"/>
    <w:rsid w:val="000E0EC6"/>
    <w:rsid w:val="000E0F61"/>
    <w:rsid w:val="000E1147"/>
    <w:rsid w:val="000E1883"/>
    <w:rsid w:val="000E23BE"/>
    <w:rsid w:val="000E2442"/>
    <w:rsid w:val="000E2E69"/>
    <w:rsid w:val="000E2F8C"/>
    <w:rsid w:val="000E3217"/>
    <w:rsid w:val="000E35BC"/>
    <w:rsid w:val="000E38BC"/>
    <w:rsid w:val="000E3BF7"/>
    <w:rsid w:val="000E3FC3"/>
    <w:rsid w:val="000E4064"/>
    <w:rsid w:val="000E412D"/>
    <w:rsid w:val="000E4162"/>
    <w:rsid w:val="000E4315"/>
    <w:rsid w:val="000E4380"/>
    <w:rsid w:val="000E44CF"/>
    <w:rsid w:val="000E468A"/>
    <w:rsid w:val="000E46A3"/>
    <w:rsid w:val="000E48FB"/>
    <w:rsid w:val="000E4E58"/>
    <w:rsid w:val="000E50D3"/>
    <w:rsid w:val="000E52EB"/>
    <w:rsid w:val="000E531B"/>
    <w:rsid w:val="000E55DE"/>
    <w:rsid w:val="000E56FF"/>
    <w:rsid w:val="000E596D"/>
    <w:rsid w:val="000E6028"/>
    <w:rsid w:val="000E63EB"/>
    <w:rsid w:val="000E6584"/>
    <w:rsid w:val="000E6A40"/>
    <w:rsid w:val="000E6B2A"/>
    <w:rsid w:val="000E6B78"/>
    <w:rsid w:val="000E6CED"/>
    <w:rsid w:val="000E773A"/>
    <w:rsid w:val="000E7B3C"/>
    <w:rsid w:val="000F00C4"/>
    <w:rsid w:val="000F00F6"/>
    <w:rsid w:val="000F0850"/>
    <w:rsid w:val="000F142A"/>
    <w:rsid w:val="000F1866"/>
    <w:rsid w:val="000F1960"/>
    <w:rsid w:val="000F1C99"/>
    <w:rsid w:val="000F1DF4"/>
    <w:rsid w:val="000F1E10"/>
    <w:rsid w:val="000F2616"/>
    <w:rsid w:val="000F2AF4"/>
    <w:rsid w:val="000F2AFF"/>
    <w:rsid w:val="000F2C2C"/>
    <w:rsid w:val="000F3041"/>
    <w:rsid w:val="000F357F"/>
    <w:rsid w:val="000F375C"/>
    <w:rsid w:val="000F3BB3"/>
    <w:rsid w:val="000F3BD1"/>
    <w:rsid w:val="000F3CD6"/>
    <w:rsid w:val="000F3FD0"/>
    <w:rsid w:val="000F419D"/>
    <w:rsid w:val="000F51EF"/>
    <w:rsid w:val="000F5282"/>
    <w:rsid w:val="000F5457"/>
    <w:rsid w:val="000F56FF"/>
    <w:rsid w:val="000F57CC"/>
    <w:rsid w:val="000F5AC8"/>
    <w:rsid w:val="000F5ACC"/>
    <w:rsid w:val="000F5DB4"/>
    <w:rsid w:val="000F5FDC"/>
    <w:rsid w:val="000F61B8"/>
    <w:rsid w:val="000F6432"/>
    <w:rsid w:val="000F648F"/>
    <w:rsid w:val="000F6BDA"/>
    <w:rsid w:val="000F6CBD"/>
    <w:rsid w:val="000F6CF6"/>
    <w:rsid w:val="000F7025"/>
    <w:rsid w:val="000F7089"/>
    <w:rsid w:val="000F713F"/>
    <w:rsid w:val="000F7149"/>
    <w:rsid w:val="000F7221"/>
    <w:rsid w:val="000F7222"/>
    <w:rsid w:val="000F7723"/>
    <w:rsid w:val="000F7911"/>
    <w:rsid w:val="000F7C7F"/>
    <w:rsid w:val="000F7EDB"/>
    <w:rsid w:val="000F7F08"/>
    <w:rsid w:val="00100484"/>
    <w:rsid w:val="001004BB"/>
    <w:rsid w:val="00100794"/>
    <w:rsid w:val="00100901"/>
    <w:rsid w:val="001009DA"/>
    <w:rsid w:val="00100C8D"/>
    <w:rsid w:val="00100CEA"/>
    <w:rsid w:val="00100CFA"/>
    <w:rsid w:val="00100FBE"/>
    <w:rsid w:val="001011E3"/>
    <w:rsid w:val="0010141E"/>
    <w:rsid w:val="0010158A"/>
    <w:rsid w:val="00101809"/>
    <w:rsid w:val="001019C4"/>
    <w:rsid w:val="00101B0C"/>
    <w:rsid w:val="001027CB"/>
    <w:rsid w:val="0010288F"/>
    <w:rsid w:val="00102B2C"/>
    <w:rsid w:val="00102C0A"/>
    <w:rsid w:val="00102E93"/>
    <w:rsid w:val="0010304D"/>
    <w:rsid w:val="0010337B"/>
    <w:rsid w:val="00103446"/>
    <w:rsid w:val="0010394E"/>
    <w:rsid w:val="00103EBF"/>
    <w:rsid w:val="00104084"/>
    <w:rsid w:val="00104336"/>
    <w:rsid w:val="00104B42"/>
    <w:rsid w:val="00104BC6"/>
    <w:rsid w:val="001055C7"/>
    <w:rsid w:val="00105834"/>
    <w:rsid w:val="00106143"/>
    <w:rsid w:val="00106182"/>
    <w:rsid w:val="001062FA"/>
    <w:rsid w:val="00106C67"/>
    <w:rsid w:val="00106DEC"/>
    <w:rsid w:val="0010744B"/>
    <w:rsid w:val="00107689"/>
    <w:rsid w:val="00107996"/>
    <w:rsid w:val="00107B48"/>
    <w:rsid w:val="00107C5B"/>
    <w:rsid w:val="00107D44"/>
    <w:rsid w:val="001100B3"/>
    <w:rsid w:val="001101ED"/>
    <w:rsid w:val="001108E8"/>
    <w:rsid w:val="00110B31"/>
    <w:rsid w:val="00110BF5"/>
    <w:rsid w:val="001110E8"/>
    <w:rsid w:val="00111119"/>
    <w:rsid w:val="0011194C"/>
    <w:rsid w:val="00111A80"/>
    <w:rsid w:val="00111B44"/>
    <w:rsid w:val="00111C66"/>
    <w:rsid w:val="00111C6B"/>
    <w:rsid w:val="001120AE"/>
    <w:rsid w:val="001121EF"/>
    <w:rsid w:val="001128B3"/>
    <w:rsid w:val="00112D42"/>
    <w:rsid w:val="00113B16"/>
    <w:rsid w:val="00113C0E"/>
    <w:rsid w:val="00113C88"/>
    <w:rsid w:val="00113DF4"/>
    <w:rsid w:val="00113EEC"/>
    <w:rsid w:val="00113FDD"/>
    <w:rsid w:val="0011412C"/>
    <w:rsid w:val="0011420E"/>
    <w:rsid w:val="00114A0F"/>
    <w:rsid w:val="00114C58"/>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36"/>
    <w:rsid w:val="001179A6"/>
    <w:rsid w:val="00117A10"/>
    <w:rsid w:val="0012020E"/>
    <w:rsid w:val="001202BE"/>
    <w:rsid w:val="00120683"/>
    <w:rsid w:val="00120E17"/>
    <w:rsid w:val="00120F1E"/>
    <w:rsid w:val="0012118C"/>
    <w:rsid w:val="00121311"/>
    <w:rsid w:val="001219E2"/>
    <w:rsid w:val="00121C8B"/>
    <w:rsid w:val="00121D50"/>
    <w:rsid w:val="00121D72"/>
    <w:rsid w:val="001226A0"/>
    <w:rsid w:val="001226C6"/>
    <w:rsid w:val="001226DE"/>
    <w:rsid w:val="001227E4"/>
    <w:rsid w:val="001228E0"/>
    <w:rsid w:val="00122B8D"/>
    <w:rsid w:val="00122B94"/>
    <w:rsid w:val="00122F66"/>
    <w:rsid w:val="00122FC9"/>
    <w:rsid w:val="0012321E"/>
    <w:rsid w:val="001238E5"/>
    <w:rsid w:val="00123B5E"/>
    <w:rsid w:val="00123BF8"/>
    <w:rsid w:val="00123CDF"/>
    <w:rsid w:val="001242A5"/>
    <w:rsid w:val="0012457C"/>
    <w:rsid w:val="00124599"/>
    <w:rsid w:val="00124768"/>
    <w:rsid w:val="0012496D"/>
    <w:rsid w:val="00124B65"/>
    <w:rsid w:val="00124B9A"/>
    <w:rsid w:val="00124B9E"/>
    <w:rsid w:val="00124F05"/>
    <w:rsid w:val="0012528F"/>
    <w:rsid w:val="0012568A"/>
    <w:rsid w:val="001256D9"/>
    <w:rsid w:val="0012573F"/>
    <w:rsid w:val="0012598D"/>
    <w:rsid w:val="0012628D"/>
    <w:rsid w:val="00126447"/>
    <w:rsid w:val="00126894"/>
    <w:rsid w:val="0012712D"/>
    <w:rsid w:val="0012735C"/>
    <w:rsid w:val="0012796D"/>
    <w:rsid w:val="00127C37"/>
    <w:rsid w:val="0013020F"/>
    <w:rsid w:val="00130548"/>
    <w:rsid w:val="0013084C"/>
    <w:rsid w:val="0013105C"/>
    <w:rsid w:val="00131C5B"/>
    <w:rsid w:val="00131EDE"/>
    <w:rsid w:val="0013209F"/>
    <w:rsid w:val="001320C1"/>
    <w:rsid w:val="001320D7"/>
    <w:rsid w:val="0013230D"/>
    <w:rsid w:val="001324B1"/>
    <w:rsid w:val="0013291D"/>
    <w:rsid w:val="00132BB2"/>
    <w:rsid w:val="00132E60"/>
    <w:rsid w:val="00132EF9"/>
    <w:rsid w:val="001330AA"/>
    <w:rsid w:val="001330F9"/>
    <w:rsid w:val="00133123"/>
    <w:rsid w:val="001331B4"/>
    <w:rsid w:val="00133733"/>
    <w:rsid w:val="00133810"/>
    <w:rsid w:val="00133DF7"/>
    <w:rsid w:val="00134951"/>
    <w:rsid w:val="00134B1C"/>
    <w:rsid w:val="00134FE6"/>
    <w:rsid w:val="001353DD"/>
    <w:rsid w:val="001354AF"/>
    <w:rsid w:val="00135E1F"/>
    <w:rsid w:val="00135F2C"/>
    <w:rsid w:val="00135FF1"/>
    <w:rsid w:val="0013652F"/>
    <w:rsid w:val="001368F7"/>
    <w:rsid w:val="001371D7"/>
    <w:rsid w:val="0013738E"/>
    <w:rsid w:val="001375A7"/>
    <w:rsid w:val="001375C8"/>
    <w:rsid w:val="00137732"/>
    <w:rsid w:val="00137812"/>
    <w:rsid w:val="00137B3D"/>
    <w:rsid w:val="00137D02"/>
    <w:rsid w:val="00137E6D"/>
    <w:rsid w:val="00140231"/>
    <w:rsid w:val="00140277"/>
    <w:rsid w:val="001403F4"/>
    <w:rsid w:val="0014074C"/>
    <w:rsid w:val="00140929"/>
    <w:rsid w:val="00140E72"/>
    <w:rsid w:val="001410B9"/>
    <w:rsid w:val="001411ED"/>
    <w:rsid w:val="00141374"/>
    <w:rsid w:val="00141627"/>
    <w:rsid w:val="001417ED"/>
    <w:rsid w:val="001418F6"/>
    <w:rsid w:val="0014196E"/>
    <w:rsid w:val="00141C1B"/>
    <w:rsid w:val="00141CA1"/>
    <w:rsid w:val="001421B9"/>
    <w:rsid w:val="00142899"/>
    <w:rsid w:val="00142B84"/>
    <w:rsid w:val="00142CC8"/>
    <w:rsid w:val="00142F3E"/>
    <w:rsid w:val="00143002"/>
    <w:rsid w:val="00143317"/>
    <w:rsid w:val="00143726"/>
    <w:rsid w:val="001439E6"/>
    <w:rsid w:val="00143E4A"/>
    <w:rsid w:val="0014484D"/>
    <w:rsid w:val="00144C9F"/>
    <w:rsid w:val="001456D1"/>
    <w:rsid w:val="00145BAA"/>
    <w:rsid w:val="00145BC1"/>
    <w:rsid w:val="00145DB0"/>
    <w:rsid w:val="00145F2D"/>
    <w:rsid w:val="00146061"/>
    <w:rsid w:val="00146139"/>
    <w:rsid w:val="00146201"/>
    <w:rsid w:val="0014621D"/>
    <w:rsid w:val="0014634D"/>
    <w:rsid w:val="0014659B"/>
    <w:rsid w:val="0014670C"/>
    <w:rsid w:val="00146752"/>
    <w:rsid w:val="00147199"/>
    <w:rsid w:val="0014723D"/>
    <w:rsid w:val="001474AC"/>
    <w:rsid w:val="0014763A"/>
    <w:rsid w:val="0014788F"/>
    <w:rsid w:val="00147AEF"/>
    <w:rsid w:val="00147CDA"/>
    <w:rsid w:val="001500F9"/>
    <w:rsid w:val="001501E0"/>
    <w:rsid w:val="00150369"/>
    <w:rsid w:val="00150446"/>
    <w:rsid w:val="001504C8"/>
    <w:rsid w:val="001504D8"/>
    <w:rsid w:val="0015076F"/>
    <w:rsid w:val="00150D0C"/>
    <w:rsid w:val="00151A72"/>
    <w:rsid w:val="00151C35"/>
    <w:rsid w:val="00151C48"/>
    <w:rsid w:val="00151DDE"/>
    <w:rsid w:val="00151E77"/>
    <w:rsid w:val="00151F24"/>
    <w:rsid w:val="0015236A"/>
    <w:rsid w:val="00152C45"/>
    <w:rsid w:val="00152CDC"/>
    <w:rsid w:val="00152D7E"/>
    <w:rsid w:val="00152F5C"/>
    <w:rsid w:val="001531B2"/>
    <w:rsid w:val="001534D7"/>
    <w:rsid w:val="00153723"/>
    <w:rsid w:val="00153A8E"/>
    <w:rsid w:val="00153C25"/>
    <w:rsid w:val="00153E8B"/>
    <w:rsid w:val="00153ED9"/>
    <w:rsid w:val="0015428C"/>
    <w:rsid w:val="00154343"/>
    <w:rsid w:val="001543F2"/>
    <w:rsid w:val="001546AF"/>
    <w:rsid w:val="001547FF"/>
    <w:rsid w:val="0015492B"/>
    <w:rsid w:val="00154DDE"/>
    <w:rsid w:val="00154F34"/>
    <w:rsid w:val="0015503B"/>
    <w:rsid w:val="00155156"/>
    <w:rsid w:val="001558A0"/>
    <w:rsid w:val="00155B6E"/>
    <w:rsid w:val="00155CDF"/>
    <w:rsid w:val="00155EAF"/>
    <w:rsid w:val="0015758D"/>
    <w:rsid w:val="00157A99"/>
    <w:rsid w:val="001601AE"/>
    <w:rsid w:val="0016032D"/>
    <w:rsid w:val="001603B0"/>
    <w:rsid w:val="00160FB6"/>
    <w:rsid w:val="00161051"/>
    <w:rsid w:val="0016118E"/>
    <w:rsid w:val="00161212"/>
    <w:rsid w:val="00161275"/>
    <w:rsid w:val="00161CC1"/>
    <w:rsid w:val="00161D3B"/>
    <w:rsid w:val="0016210C"/>
    <w:rsid w:val="00162273"/>
    <w:rsid w:val="001624FC"/>
    <w:rsid w:val="001629CE"/>
    <w:rsid w:val="00162A21"/>
    <w:rsid w:val="00163411"/>
    <w:rsid w:val="001634EF"/>
    <w:rsid w:val="00163976"/>
    <w:rsid w:val="00163BAA"/>
    <w:rsid w:val="00163E69"/>
    <w:rsid w:val="0016401C"/>
    <w:rsid w:val="0016441B"/>
    <w:rsid w:val="0016444C"/>
    <w:rsid w:val="00164A91"/>
    <w:rsid w:val="00164B9C"/>
    <w:rsid w:val="0016514C"/>
    <w:rsid w:val="001651E0"/>
    <w:rsid w:val="001653FA"/>
    <w:rsid w:val="00165401"/>
    <w:rsid w:val="0016549C"/>
    <w:rsid w:val="001656FC"/>
    <w:rsid w:val="001657EF"/>
    <w:rsid w:val="00165A5F"/>
    <w:rsid w:val="00165DC8"/>
    <w:rsid w:val="00165DE7"/>
    <w:rsid w:val="00166A06"/>
    <w:rsid w:val="00166B69"/>
    <w:rsid w:val="00166D99"/>
    <w:rsid w:val="00166FAC"/>
    <w:rsid w:val="00167133"/>
    <w:rsid w:val="001675A3"/>
    <w:rsid w:val="001676AA"/>
    <w:rsid w:val="001676AC"/>
    <w:rsid w:val="00167B3E"/>
    <w:rsid w:val="00167CA4"/>
    <w:rsid w:val="00167CF4"/>
    <w:rsid w:val="00170153"/>
    <w:rsid w:val="001701AA"/>
    <w:rsid w:val="001701C5"/>
    <w:rsid w:val="00170970"/>
    <w:rsid w:val="001709BB"/>
    <w:rsid w:val="00170AC4"/>
    <w:rsid w:val="00170AFB"/>
    <w:rsid w:val="00170E64"/>
    <w:rsid w:val="0017153B"/>
    <w:rsid w:val="001715ED"/>
    <w:rsid w:val="00171665"/>
    <w:rsid w:val="00171C8A"/>
    <w:rsid w:val="001725AD"/>
    <w:rsid w:val="00172822"/>
    <w:rsid w:val="00172A96"/>
    <w:rsid w:val="001732B0"/>
    <w:rsid w:val="00173572"/>
    <w:rsid w:val="00174315"/>
    <w:rsid w:val="001743EB"/>
    <w:rsid w:val="0017452E"/>
    <w:rsid w:val="001746B1"/>
    <w:rsid w:val="00174ECD"/>
    <w:rsid w:val="00175233"/>
    <w:rsid w:val="0017523A"/>
    <w:rsid w:val="00175254"/>
    <w:rsid w:val="001753A9"/>
    <w:rsid w:val="001759CF"/>
    <w:rsid w:val="00175AC8"/>
    <w:rsid w:val="00176105"/>
    <w:rsid w:val="001762BD"/>
    <w:rsid w:val="00176415"/>
    <w:rsid w:val="001764D3"/>
    <w:rsid w:val="00176895"/>
    <w:rsid w:val="00176D13"/>
    <w:rsid w:val="00176D1C"/>
    <w:rsid w:val="00176E52"/>
    <w:rsid w:val="00177DAC"/>
    <w:rsid w:val="00180003"/>
    <w:rsid w:val="0018016C"/>
    <w:rsid w:val="0018017D"/>
    <w:rsid w:val="00180280"/>
    <w:rsid w:val="0018029D"/>
    <w:rsid w:val="00180BBD"/>
    <w:rsid w:val="00180EA6"/>
    <w:rsid w:val="00180EC2"/>
    <w:rsid w:val="00180F23"/>
    <w:rsid w:val="00181348"/>
    <w:rsid w:val="00181463"/>
    <w:rsid w:val="001817CA"/>
    <w:rsid w:val="001817DD"/>
    <w:rsid w:val="0018191D"/>
    <w:rsid w:val="001819BA"/>
    <w:rsid w:val="001825C2"/>
    <w:rsid w:val="001825F4"/>
    <w:rsid w:val="00182E6B"/>
    <w:rsid w:val="00182F3D"/>
    <w:rsid w:val="00183290"/>
    <w:rsid w:val="001838B7"/>
    <w:rsid w:val="001839A6"/>
    <w:rsid w:val="001839B1"/>
    <w:rsid w:val="00183FB1"/>
    <w:rsid w:val="00184005"/>
    <w:rsid w:val="001840C8"/>
    <w:rsid w:val="0018443F"/>
    <w:rsid w:val="001845A6"/>
    <w:rsid w:val="00184653"/>
    <w:rsid w:val="00184753"/>
    <w:rsid w:val="001848CC"/>
    <w:rsid w:val="001849F3"/>
    <w:rsid w:val="00184BFE"/>
    <w:rsid w:val="00184C0A"/>
    <w:rsid w:val="00184FA2"/>
    <w:rsid w:val="0018535C"/>
    <w:rsid w:val="00185839"/>
    <w:rsid w:val="00185916"/>
    <w:rsid w:val="00185A6D"/>
    <w:rsid w:val="00185C85"/>
    <w:rsid w:val="00185E38"/>
    <w:rsid w:val="00186188"/>
    <w:rsid w:val="001863C5"/>
    <w:rsid w:val="001864C4"/>
    <w:rsid w:val="001868B3"/>
    <w:rsid w:val="00186C64"/>
    <w:rsid w:val="00187050"/>
    <w:rsid w:val="00187319"/>
    <w:rsid w:val="00187475"/>
    <w:rsid w:val="001874E6"/>
    <w:rsid w:val="001875AA"/>
    <w:rsid w:val="00187613"/>
    <w:rsid w:val="00187B54"/>
    <w:rsid w:val="00187F71"/>
    <w:rsid w:val="001900A3"/>
    <w:rsid w:val="0019089F"/>
    <w:rsid w:val="00190CD6"/>
    <w:rsid w:val="00190E4A"/>
    <w:rsid w:val="00190E88"/>
    <w:rsid w:val="001910B4"/>
    <w:rsid w:val="00191159"/>
    <w:rsid w:val="00191174"/>
    <w:rsid w:val="00191175"/>
    <w:rsid w:val="001911F3"/>
    <w:rsid w:val="001913F9"/>
    <w:rsid w:val="00191653"/>
    <w:rsid w:val="001916D4"/>
    <w:rsid w:val="00191A6E"/>
    <w:rsid w:val="00191D9E"/>
    <w:rsid w:val="00191F61"/>
    <w:rsid w:val="00191FD4"/>
    <w:rsid w:val="00192140"/>
    <w:rsid w:val="0019278A"/>
    <w:rsid w:val="00192922"/>
    <w:rsid w:val="00192979"/>
    <w:rsid w:val="001929F0"/>
    <w:rsid w:val="00192F81"/>
    <w:rsid w:val="00192FA0"/>
    <w:rsid w:val="00193912"/>
    <w:rsid w:val="00193920"/>
    <w:rsid w:val="00193945"/>
    <w:rsid w:val="00193C19"/>
    <w:rsid w:val="00193C42"/>
    <w:rsid w:val="00193E61"/>
    <w:rsid w:val="00193E66"/>
    <w:rsid w:val="00193F28"/>
    <w:rsid w:val="001940FD"/>
    <w:rsid w:val="0019511D"/>
    <w:rsid w:val="001952ED"/>
    <w:rsid w:val="00195640"/>
    <w:rsid w:val="001956D4"/>
    <w:rsid w:val="001956E3"/>
    <w:rsid w:val="00195B03"/>
    <w:rsid w:val="00195B69"/>
    <w:rsid w:val="00195C4E"/>
    <w:rsid w:val="00195E83"/>
    <w:rsid w:val="001960F9"/>
    <w:rsid w:val="001961DD"/>
    <w:rsid w:val="001962C4"/>
    <w:rsid w:val="00196305"/>
    <w:rsid w:val="0019635B"/>
    <w:rsid w:val="0019643C"/>
    <w:rsid w:val="0019655C"/>
    <w:rsid w:val="001966C2"/>
    <w:rsid w:val="00196E76"/>
    <w:rsid w:val="001974F8"/>
    <w:rsid w:val="00197827"/>
    <w:rsid w:val="00197A1C"/>
    <w:rsid w:val="00197CF1"/>
    <w:rsid w:val="00197DDD"/>
    <w:rsid w:val="00197EB1"/>
    <w:rsid w:val="00197EE4"/>
    <w:rsid w:val="001A00FA"/>
    <w:rsid w:val="001A03F7"/>
    <w:rsid w:val="001A0FE2"/>
    <w:rsid w:val="001A1329"/>
    <w:rsid w:val="001A13F1"/>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FFA"/>
    <w:rsid w:val="001A4144"/>
    <w:rsid w:val="001A4166"/>
    <w:rsid w:val="001A421D"/>
    <w:rsid w:val="001A4403"/>
    <w:rsid w:val="001A45ED"/>
    <w:rsid w:val="001A4A42"/>
    <w:rsid w:val="001A5434"/>
    <w:rsid w:val="001A55A5"/>
    <w:rsid w:val="001A567B"/>
    <w:rsid w:val="001A56D0"/>
    <w:rsid w:val="001A574B"/>
    <w:rsid w:val="001A57BD"/>
    <w:rsid w:val="001A5837"/>
    <w:rsid w:val="001A5A0C"/>
    <w:rsid w:val="001A5D06"/>
    <w:rsid w:val="001A5D79"/>
    <w:rsid w:val="001A5EBE"/>
    <w:rsid w:val="001A5FFE"/>
    <w:rsid w:val="001A62C9"/>
    <w:rsid w:val="001A6490"/>
    <w:rsid w:val="001A64E4"/>
    <w:rsid w:val="001A724A"/>
    <w:rsid w:val="001A748D"/>
    <w:rsid w:val="001A750E"/>
    <w:rsid w:val="001A7762"/>
    <w:rsid w:val="001A7976"/>
    <w:rsid w:val="001A7A18"/>
    <w:rsid w:val="001A7F6B"/>
    <w:rsid w:val="001B05C1"/>
    <w:rsid w:val="001B09EF"/>
    <w:rsid w:val="001B0BEA"/>
    <w:rsid w:val="001B0C2E"/>
    <w:rsid w:val="001B0C66"/>
    <w:rsid w:val="001B0D04"/>
    <w:rsid w:val="001B0F45"/>
    <w:rsid w:val="001B16EE"/>
    <w:rsid w:val="001B1B8F"/>
    <w:rsid w:val="001B1C38"/>
    <w:rsid w:val="001B271C"/>
    <w:rsid w:val="001B2865"/>
    <w:rsid w:val="001B2C50"/>
    <w:rsid w:val="001B2D47"/>
    <w:rsid w:val="001B3928"/>
    <w:rsid w:val="001B3F16"/>
    <w:rsid w:val="001B3F23"/>
    <w:rsid w:val="001B4308"/>
    <w:rsid w:val="001B4608"/>
    <w:rsid w:val="001B4691"/>
    <w:rsid w:val="001B4F72"/>
    <w:rsid w:val="001B5258"/>
    <w:rsid w:val="001B60DF"/>
    <w:rsid w:val="001B65EE"/>
    <w:rsid w:val="001B6B60"/>
    <w:rsid w:val="001B6C06"/>
    <w:rsid w:val="001B7075"/>
    <w:rsid w:val="001B707D"/>
    <w:rsid w:val="001B70AC"/>
    <w:rsid w:val="001B7205"/>
    <w:rsid w:val="001B73F4"/>
    <w:rsid w:val="001B74DD"/>
    <w:rsid w:val="001B7538"/>
    <w:rsid w:val="001B761A"/>
    <w:rsid w:val="001B7739"/>
    <w:rsid w:val="001B77B4"/>
    <w:rsid w:val="001B7C6E"/>
    <w:rsid w:val="001B7F4E"/>
    <w:rsid w:val="001C0987"/>
    <w:rsid w:val="001C0EF2"/>
    <w:rsid w:val="001C102B"/>
    <w:rsid w:val="001C1591"/>
    <w:rsid w:val="001C18D7"/>
    <w:rsid w:val="001C1D58"/>
    <w:rsid w:val="001C2169"/>
    <w:rsid w:val="001C2900"/>
    <w:rsid w:val="001C29CD"/>
    <w:rsid w:val="001C2AC3"/>
    <w:rsid w:val="001C2B81"/>
    <w:rsid w:val="001C2BCD"/>
    <w:rsid w:val="001C2C2C"/>
    <w:rsid w:val="001C2E90"/>
    <w:rsid w:val="001C2F62"/>
    <w:rsid w:val="001C31AC"/>
    <w:rsid w:val="001C3239"/>
    <w:rsid w:val="001C372D"/>
    <w:rsid w:val="001C3A0E"/>
    <w:rsid w:val="001C3D4F"/>
    <w:rsid w:val="001C3E93"/>
    <w:rsid w:val="001C4078"/>
    <w:rsid w:val="001C4C21"/>
    <w:rsid w:val="001C4EF8"/>
    <w:rsid w:val="001C5244"/>
    <w:rsid w:val="001C5AED"/>
    <w:rsid w:val="001C5B9A"/>
    <w:rsid w:val="001C5EFE"/>
    <w:rsid w:val="001C60E5"/>
    <w:rsid w:val="001C6381"/>
    <w:rsid w:val="001C645F"/>
    <w:rsid w:val="001C6BAD"/>
    <w:rsid w:val="001C6DE8"/>
    <w:rsid w:val="001C6FA2"/>
    <w:rsid w:val="001C7793"/>
    <w:rsid w:val="001C7797"/>
    <w:rsid w:val="001C7A01"/>
    <w:rsid w:val="001C7A4C"/>
    <w:rsid w:val="001C7A91"/>
    <w:rsid w:val="001C7B80"/>
    <w:rsid w:val="001C7E02"/>
    <w:rsid w:val="001C7F57"/>
    <w:rsid w:val="001D0288"/>
    <w:rsid w:val="001D0309"/>
    <w:rsid w:val="001D045A"/>
    <w:rsid w:val="001D0AAF"/>
    <w:rsid w:val="001D0DEC"/>
    <w:rsid w:val="001D0EBE"/>
    <w:rsid w:val="001D103C"/>
    <w:rsid w:val="001D1138"/>
    <w:rsid w:val="001D1249"/>
    <w:rsid w:val="001D169D"/>
    <w:rsid w:val="001D1A66"/>
    <w:rsid w:val="001D1BA5"/>
    <w:rsid w:val="001D1EFC"/>
    <w:rsid w:val="001D2014"/>
    <w:rsid w:val="001D22A3"/>
    <w:rsid w:val="001D26EC"/>
    <w:rsid w:val="001D28E3"/>
    <w:rsid w:val="001D2989"/>
    <w:rsid w:val="001D2B52"/>
    <w:rsid w:val="001D2FD4"/>
    <w:rsid w:val="001D3366"/>
    <w:rsid w:val="001D360E"/>
    <w:rsid w:val="001D3D9D"/>
    <w:rsid w:val="001D430D"/>
    <w:rsid w:val="001D4600"/>
    <w:rsid w:val="001D484F"/>
    <w:rsid w:val="001D4F92"/>
    <w:rsid w:val="001D5058"/>
    <w:rsid w:val="001D5159"/>
    <w:rsid w:val="001D5910"/>
    <w:rsid w:val="001D5925"/>
    <w:rsid w:val="001D592A"/>
    <w:rsid w:val="001D595E"/>
    <w:rsid w:val="001D5AAC"/>
    <w:rsid w:val="001D5C05"/>
    <w:rsid w:val="001D6159"/>
    <w:rsid w:val="001D6816"/>
    <w:rsid w:val="001D6A50"/>
    <w:rsid w:val="001D6B32"/>
    <w:rsid w:val="001D6BE9"/>
    <w:rsid w:val="001D6DCD"/>
    <w:rsid w:val="001D6DD4"/>
    <w:rsid w:val="001D7045"/>
    <w:rsid w:val="001D731C"/>
    <w:rsid w:val="001D7444"/>
    <w:rsid w:val="001D7BFE"/>
    <w:rsid w:val="001E0222"/>
    <w:rsid w:val="001E0668"/>
    <w:rsid w:val="001E0799"/>
    <w:rsid w:val="001E0891"/>
    <w:rsid w:val="001E0B20"/>
    <w:rsid w:val="001E0B75"/>
    <w:rsid w:val="001E0E63"/>
    <w:rsid w:val="001E0E8B"/>
    <w:rsid w:val="001E1A3C"/>
    <w:rsid w:val="001E1CF4"/>
    <w:rsid w:val="001E1E40"/>
    <w:rsid w:val="001E1FF7"/>
    <w:rsid w:val="001E2306"/>
    <w:rsid w:val="001E2366"/>
    <w:rsid w:val="001E2650"/>
    <w:rsid w:val="001E2C61"/>
    <w:rsid w:val="001E2F23"/>
    <w:rsid w:val="001E2F31"/>
    <w:rsid w:val="001E3367"/>
    <w:rsid w:val="001E33B3"/>
    <w:rsid w:val="001E34EE"/>
    <w:rsid w:val="001E35BF"/>
    <w:rsid w:val="001E3631"/>
    <w:rsid w:val="001E3962"/>
    <w:rsid w:val="001E3D7C"/>
    <w:rsid w:val="001E3FBD"/>
    <w:rsid w:val="001E3FDE"/>
    <w:rsid w:val="001E420F"/>
    <w:rsid w:val="001E48C0"/>
    <w:rsid w:val="001E4D7B"/>
    <w:rsid w:val="001E4D9C"/>
    <w:rsid w:val="001E4F97"/>
    <w:rsid w:val="001E507B"/>
    <w:rsid w:val="001E538C"/>
    <w:rsid w:val="001E569E"/>
    <w:rsid w:val="001E57E5"/>
    <w:rsid w:val="001E5A31"/>
    <w:rsid w:val="001E5AB1"/>
    <w:rsid w:val="001E5BC4"/>
    <w:rsid w:val="001E5C7F"/>
    <w:rsid w:val="001E5D76"/>
    <w:rsid w:val="001E5FA0"/>
    <w:rsid w:val="001E6201"/>
    <w:rsid w:val="001E6BEE"/>
    <w:rsid w:val="001E6C92"/>
    <w:rsid w:val="001E761F"/>
    <w:rsid w:val="001E79C0"/>
    <w:rsid w:val="001E7BEB"/>
    <w:rsid w:val="001E7F23"/>
    <w:rsid w:val="001E7F74"/>
    <w:rsid w:val="001E7F80"/>
    <w:rsid w:val="001F06E7"/>
    <w:rsid w:val="001F085A"/>
    <w:rsid w:val="001F09FD"/>
    <w:rsid w:val="001F0A9F"/>
    <w:rsid w:val="001F0C4D"/>
    <w:rsid w:val="001F0DA0"/>
    <w:rsid w:val="001F0DC4"/>
    <w:rsid w:val="001F0E56"/>
    <w:rsid w:val="001F11EA"/>
    <w:rsid w:val="001F196F"/>
    <w:rsid w:val="001F1E6C"/>
    <w:rsid w:val="001F1F45"/>
    <w:rsid w:val="001F1FC4"/>
    <w:rsid w:val="001F2196"/>
    <w:rsid w:val="001F243A"/>
    <w:rsid w:val="001F244C"/>
    <w:rsid w:val="001F25EF"/>
    <w:rsid w:val="001F2A8F"/>
    <w:rsid w:val="001F2B0D"/>
    <w:rsid w:val="001F3091"/>
    <w:rsid w:val="001F33C3"/>
    <w:rsid w:val="001F35C2"/>
    <w:rsid w:val="001F37A1"/>
    <w:rsid w:val="001F3AA9"/>
    <w:rsid w:val="001F3E3C"/>
    <w:rsid w:val="001F41CC"/>
    <w:rsid w:val="001F4618"/>
    <w:rsid w:val="001F48E9"/>
    <w:rsid w:val="001F4A4D"/>
    <w:rsid w:val="001F5272"/>
    <w:rsid w:val="001F53E7"/>
    <w:rsid w:val="001F56B7"/>
    <w:rsid w:val="001F56CD"/>
    <w:rsid w:val="001F621C"/>
    <w:rsid w:val="001F63A6"/>
    <w:rsid w:val="001F6B7A"/>
    <w:rsid w:val="001F6C96"/>
    <w:rsid w:val="001F6D82"/>
    <w:rsid w:val="001F725A"/>
    <w:rsid w:val="001F7A46"/>
    <w:rsid w:val="00200281"/>
    <w:rsid w:val="00200675"/>
    <w:rsid w:val="00200E82"/>
    <w:rsid w:val="00201672"/>
    <w:rsid w:val="00201A74"/>
    <w:rsid w:val="0020229F"/>
    <w:rsid w:val="00202568"/>
    <w:rsid w:val="0020283F"/>
    <w:rsid w:val="00203166"/>
    <w:rsid w:val="00203280"/>
    <w:rsid w:val="00203522"/>
    <w:rsid w:val="00203A5D"/>
    <w:rsid w:val="00203AF7"/>
    <w:rsid w:val="00203D01"/>
    <w:rsid w:val="00203EED"/>
    <w:rsid w:val="00204136"/>
    <w:rsid w:val="00204555"/>
    <w:rsid w:val="00204614"/>
    <w:rsid w:val="00204AAF"/>
    <w:rsid w:val="00204D7B"/>
    <w:rsid w:val="00204F41"/>
    <w:rsid w:val="002052B9"/>
    <w:rsid w:val="00205418"/>
    <w:rsid w:val="0020580D"/>
    <w:rsid w:val="00205D6A"/>
    <w:rsid w:val="00205E4C"/>
    <w:rsid w:val="00205F8E"/>
    <w:rsid w:val="0020639C"/>
    <w:rsid w:val="0020664B"/>
    <w:rsid w:val="00206927"/>
    <w:rsid w:val="00206986"/>
    <w:rsid w:val="00206A6B"/>
    <w:rsid w:val="00206D49"/>
    <w:rsid w:val="00206E4D"/>
    <w:rsid w:val="00206F16"/>
    <w:rsid w:val="00206F42"/>
    <w:rsid w:val="00206F45"/>
    <w:rsid w:val="00206FB3"/>
    <w:rsid w:val="0020715F"/>
    <w:rsid w:val="00207246"/>
    <w:rsid w:val="002072D8"/>
    <w:rsid w:val="002072EF"/>
    <w:rsid w:val="002073B0"/>
    <w:rsid w:val="0020772B"/>
    <w:rsid w:val="00207D27"/>
    <w:rsid w:val="00207DCD"/>
    <w:rsid w:val="00207F6E"/>
    <w:rsid w:val="00210752"/>
    <w:rsid w:val="002109E8"/>
    <w:rsid w:val="00210D23"/>
    <w:rsid w:val="00210D68"/>
    <w:rsid w:val="0021151E"/>
    <w:rsid w:val="002117A7"/>
    <w:rsid w:val="0021186F"/>
    <w:rsid w:val="00211A7C"/>
    <w:rsid w:val="00211DA1"/>
    <w:rsid w:val="00211ED1"/>
    <w:rsid w:val="00211FCB"/>
    <w:rsid w:val="00212064"/>
    <w:rsid w:val="00212EDF"/>
    <w:rsid w:val="00212FB7"/>
    <w:rsid w:val="0021333B"/>
    <w:rsid w:val="002135B5"/>
    <w:rsid w:val="002139DB"/>
    <w:rsid w:val="00214213"/>
    <w:rsid w:val="00214480"/>
    <w:rsid w:val="00214636"/>
    <w:rsid w:val="00214BE4"/>
    <w:rsid w:val="00214EFD"/>
    <w:rsid w:val="00214F5F"/>
    <w:rsid w:val="00214F6A"/>
    <w:rsid w:val="00215162"/>
    <w:rsid w:val="002154E9"/>
    <w:rsid w:val="00215A55"/>
    <w:rsid w:val="0021605B"/>
    <w:rsid w:val="0021608E"/>
    <w:rsid w:val="0021613C"/>
    <w:rsid w:val="00216378"/>
    <w:rsid w:val="0021639C"/>
    <w:rsid w:val="00216420"/>
    <w:rsid w:val="00216B48"/>
    <w:rsid w:val="00216E0C"/>
    <w:rsid w:val="00216EF0"/>
    <w:rsid w:val="00217175"/>
    <w:rsid w:val="002175CB"/>
    <w:rsid w:val="00217960"/>
    <w:rsid w:val="00217D21"/>
    <w:rsid w:val="0022008F"/>
    <w:rsid w:val="0022065A"/>
    <w:rsid w:val="002209A0"/>
    <w:rsid w:val="00220E7B"/>
    <w:rsid w:val="00221474"/>
    <w:rsid w:val="00221B2E"/>
    <w:rsid w:val="00221B53"/>
    <w:rsid w:val="00221C6E"/>
    <w:rsid w:val="00221CB2"/>
    <w:rsid w:val="00221DA7"/>
    <w:rsid w:val="00221E8D"/>
    <w:rsid w:val="00222E41"/>
    <w:rsid w:val="00223052"/>
    <w:rsid w:val="0022334B"/>
    <w:rsid w:val="00223492"/>
    <w:rsid w:val="0022376E"/>
    <w:rsid w:val="002237AD"/>
    <w:rsid w:val="00223988"/>
    <w:rsid w:val="002240BA"/>
    <w:rsid w:val="0022418A"/>
    <w:rsid w:val="00224208"/>
    <w:rsid w:val="0022427D"/>
    <w:rsid w:val="0022453D"/>
    <w:rsid w:val="00224B9C"/>
    <w:rsid w:val="00225562"/>
    <w:rsid w:val="0022597E"/>
    <w:rsid w:val="00225B95"/>
    <w:rsid w:val="00225D75"/>
    <w:rsid w:val="0022609C"/>
    <w:rsid w:val="00226875"/>
    <w:rsid w:val="00226BE5"/>
    <w:rsid w:val="00226C5A"/>
    <w:rsid w:val="00226D05"/>
    <w:rsid w:val="00226ED3"/>
    <w:rsid w:val="00226FBA"/>
    <w:rsid w:val="00227075"/>
    <w:rsid w:val="002272F8"/>
    <w:rsid w:val="0022781D"/>
    <w:rsid w:val="00227B7E"/>
    <w:rsid w:val="0023003B"/>
    <w:rsid w:val="0023023D"/>
    <w:rsid w:val="002303AA"/>
    <w:rsid w:val="002308CC"/>
    <w:rsid w:val="002309A1"/>
    <w:rsid w:val="0023119F"/>
    <w:rsid w:val="00231CCB"/>
    <w:rsid w:val="0023203B"/>
    <w:rsid w:val="002322DF"/>
    <w:rsid w:val="0023256D"/>
    <w:rsid w:val="00232A14"/>
    <w:rsid w:val="00232AB4"/>
    <w:rsid w:val="00232B13"/>
    <w:rsid w:val="00232B4E"/>
    <w:rsid w:val="0023306A"/>
    <w:rsid w:val="002335E4"/>
    <w:rsid w:val="00233787"/>
    <w:rsid w:val="0023391F"/>
    <w:rsid w:val="00233BBE"/>
    <w:rsid w:val="00233F8F"/>
    <w:rsid w:val="00234110"/>
    <w:rsid w:val="00234188"/>
    <w:rsid w:val="002342E0"/>
    <w:rsid w:val="00234478"/>
    <w:rsid w:val="00234486"/>
    <w:rsid w:val="002345A8"/>
    <w:rsid w:val="0023460C"/>
    <w:rsid w:val="002346C2"/>
    <w:rsid w:val="00234865"/>
    <w:rsid w:val="00234A65"/>
    <w:rsid w:val="00234C5B"/>
    <w:rsid w:val="00234F21"/>
    <w:rsid w:val="002354F9"/>
    <w:rsid w:val="0023575E"/>
    <w:rsid w:val="00235919"/>
    <w:rsid w:val="00236308"/>
    <w:rsid w:val="002369EF"/>
    <w:rsid w:val="00236A3D"/>
    <w:rsid w:val="00236CAC"/>
    <w:rsid w:val="00236D5E"/>
    <w:rsid w:val="00236E8F"/>
    <w:rsid w:val="00237083"/>
    <w:rsid w:val="00237427"/>
    <w:rsid w:val="0023751D"/>
    <w:rsid w:val="0023782E"/>
    <w:rsid w:val="0024036A"/>
    <w:rsid w:val="002403A2"/>
    <w:rsid w:val="00240431"/>
    <w:rsid w:val="0024094C"/>
    <w:rsid w:val="0024096F"/>
    <w:rsid w:val="00240A0E"/>
    <w:rsid w:val="00240A49"/>
    <w:rsid w:val="00240A85"/>
    <w:rsid w:val="00240BA3"/>
    <w:rsid w:val="0024124E"/>
    <w:rsid w:val="00241610"/>
    <w:rsid w:val="0024163F"/>
    <w:rsid w:val="0024181A"/>
    <w:rsid w:val="00241A89"/>
    <w:rsid w:val="00241BE4"/>
    <w:rsid w:val="00241F17"/>
    <w:rsid w:val="00241F62"/>
    <w:rsid w:val="00242568"/>
    <w:rsid w:val="00242577"/>
    <w:rsid w:val="002426A4"/>
    <w:rsid w:val="0024273D"/>
    <w:rsid w:val="0024280E"/>
    <w:rsid w:val="0024288E"/>
    <w:rsid w:val="002429D4"/>
    <w:rsid w:val="00242A00"/>
    <w:rsid w:val="00242FF1"/>
    <w:rsid w:val="00243059"/>
    <w:rsid w:val="00243A3F"/>
    <w:rsid w:val="00243C1A"/>
    <w:rsid w:val="00243D24"/>
    <w:rsid w:val="002441EE"/>
    <w:rsid w:val="00244672"/>
    <w:rsid w:val="00244863"/>
    <w:rsid w:val="00244FCC"/>
    <w:rsid w:val="002450D3"/>
    <w:rsid w:val="00245D08"/>
    <w:rsid w:val="00245F0B"/>
    <w:rsid w:val="00246022"/>
    <w:rsid w:val="00246072"/>
    <w:rsid w:val="0024623C"/>
    <w:rsid w:val="0024626D"/>
    <w:rsid w:val="0024697E"/>
    <w:rsid w:val="00246D8E"/>
    <w:rsid w:val="002470DF"/>
    <w:rsid w:val="0024755B"/>
    <w:rsid w:val="002476C5"/>
    <w:rsid w:val="002477CF"/>
    <w:rsid w:val="0024786F"/>
    <w:rsid w:val="0024793A"/>
    <w:rsid w:val="00247C2B"/>
    <w:rsid w:val="00247CDA"/>
    <w:rsid w:val="00247F40"/>
    <w:rsid w:val="00250489"/>
    <w:rsid w:val="002506AC"/>
    <w:rsid w:val="00250BDD"/>
    <w:rsid w:val="00250F2E"/>
    <w:rsid w:val="00251028"/>
    <w:rsid w:val="00251195"/>
    <w:rsid w:val="002518DA"/>
    <w:rsid w:val="00251A83"/>
    <w:rsid w:val="00251EAE"/>
    <w:rsid w:val="0025208B"/>
    <w:rsid w:val="00252612"/>
    <w:rsid w:val="00252754"/>
    <w:rsid w:val="00253108"/>
    <w:rsid w:val="002537F6"/>
    <w:rsid w:val="00253AF6"/>
    <w:rsid w:val="00253C6D"/>
    <w:rsid w:val="00253E21"/>
    <w:rsid w:val="00254058"/>
    <w:rsid w:val="0025476C"/>
    <w:rsid w:val="00254B94"/>
    <w:rsid w:val="00254DB5"/>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A15"/>
    <w:rsid w:val="00257AA9"/>
    <w:rsid w:val="00257C1B"/>
    <w:rsid w:val="002602BE"/>
    <w:rsid w:val="00260330"/>
    <w:rsid w:val="002608A8"/>
    <w:rsid w:val="00260927"/>
    <w:rsid w:val="00260E61"/>
    <w:rsid w:val="00261084"/>
    <w:rsid w:val="00261308"/>
    <w:rsid w:val="00261460"/>
    <w:rsid w:val="002615FB"/>
    <w:rsid w:val="00261619"/>
    <w:rsid w:val="002616E8"/>
    <w:rsid w:val="00261893"/>
    <w:rsid w:val="00261F8C"/>
    <w:rsid w:val="002620E2"/>
    <w:rsid w:val="002625E6"/>
    <w:rsid w:val="002627E6"/>
    <w:rsid w:val="002631E5"/>
    <w:rsid w:val="0026320E"/>
    <w:rsid w:val="0026335B"/>
    <w:rsid w:val="002635BE"/>
    <w:rsid w:val="002635E2"/>
    <w:rsid w:val="0026397D"/>
    <w:rsid w:val="002642C6"/>
    <w:rsid w:val="0026431C"/>
    <w:rsid w:val="0026436B"/>
    <w:rsid w:val="002647EF"/>
    <w:rsid w:val="00264AE8"/>
    <w:rsid w:val="00264C3D"/>
    <w:rsid w:val="00264CC3"/>
    <w:rsid w:val="00265066"/>
    <w:rsid w:val="00265173"/>
    <w:rsid w:val="00265295"/>
    <w:rsid w:val="002652A6"/>
    <w:rsid w:val="00265503"/>
    <w:rsid w:val="00265FE7"/>
    <w:rsid w:val="002660B0"/>
    <w:rsid w:val="00266140"/>
    <w:rsid w:val="002662D0"/>
    <w:rsid w:val="00266449"/>
    <w:rsid w:val="0026671E"/>
    <w:rsid w:val="00266CE6"/>
    <w:rsid w:val="00266ED7"/>
    <w:rsid w:val="00266EFE"/>
    <w:rsid w:val="00267110"/>
    <w:rsid w:val="00267116"/>
    <w:rsid w:val="00267E0C"/>
    <w:rsid w:val="00267E85"/>
    <w:rsid w:val="00267FA6"/>
    <w:rsid w:val="00270792"/>
    <w:rsid w:val="00270E59"/>
    <w:rsid w:val="002714E2"/>
    <w:rsid w:val="002718C4"/>
    <w:rsid w:val="00271903"/>
    <w:rsid w:val="00271A0F"/>
    <w:rsid w:val="00271A28"/>
    <w:rsid w:val="00271BB9"/>
    <w:rsid w:val="00271BE4"/>
    <w:rsid w:val="00271CE1"/>
    <w:rsid w:val="00272011"/>
    <w:rsid w:val="002720C0"/>
    <w:rsid w:val="00272158"/>
    <w:rsid w:val="0027260E"/>
    <w:rsid w:val="0027293B"/>
    <w:rsid w:val="00272AD8"/>
    <w:rsid w:val="00273800"/>
    <w:rsid w:val="00273988"/>
    <w:rsid w:val="00273B9C"/>
    <w:rsid w:val="00273FA6"/>
    <w:rsid w:val="00273FFA"/>
    <w:rsid w:val="00274374"/>
    <w:rsid w:val="00274404"/>
    <w:rsid w:val="00274725"/>
    <w:rsid w:val="0027487B"/>
    <w:rsid w:val="00274A4C"/>
    <w:rsid w:val="0027500A"/>
    <w:rsid w:val="00275662"/>
    <w:rsid w:val="00275747"/>
    <w:rsid w:val="00275D06"/>
    <w:rsid w:val="00275EC1"/>
    <w:rsid w:val="002762CB"/>
    <w:rsid w:val="002763D3"/>
    <w:rsid w:val="002763FB"/>
    <w:rsid w:val="00276539"/>
    <w:rsid w:val="00276643"/>
    <w:rsid w:val="00276735"/>
    <w:rsid w:val="0027697F"/>
    <w:rsid w:val="00276D28"/>
    <w:rsid w:val="00276DD7"/>
    <w:rsid w:val="002774F3"/>
    <w:rsid w:val="0027770F"/>
    <w:rsid w:val="0027771F"/>
    <w:rsid w:val="002779C6"/>
    <w:rsid w:val="00277AC1"/>
    <w:rsid w:val="00277AC2"/>
    <w:rsid w:val="00280B5A"/>
    <w:rsid w:val="00280D84"/>
    <w:rsid w:val="00280F0D"/>
    <w:rsid w:val="0028102B"/>
    <w:rsid w:val="002810BF"/>
    <w:rsid w:val="002812FE"/>
    <w:rsid w:val="0028161E"/>
    <w:rsid w:val="002817EA"/>
    <w:rsid w:val="00281981"/>
    <w:rsid w:val="00281A8F"/>
    <w:rsid w:val="00281A9C"/>
    <w:rsid w:val="00281F4D"/>
    <w:rsid w:val="0028259E"/>
    <w:rsid w:val="00282617"/>
    <w:rsid w:val="00282A61"/>
    <w:rsid w:val="00282C10"/>
    <w:rsid w:val="00282C2C"/>
    <w:rsid w:val="00282C5A"/>
    <w:rsid w:val="00283019"/>
    <w:rsid w:val="0028315F"/>
    <w:rsid w:val="002831A9"/>
    <w:rsid w:val="002832AB"/>
    <w:rsid w:val="0028336C"/>
    <w:rsid w:val="0028347B"/>
    <w:rsid w:val="00283562"/>
    <w:rsid w:val="00283B04"/>
    <w:rsid w:val="0028430A"/>
    <w:rsid w:val="00284326"/>
    <w:rsid w:val="00284378"/>
    <w:rsid w:val="0028447A"/>
    <w:rsid w:val="00284B93"/>
    <w:rsid w:val="00284DD3"/>
    <w:rsid w:val="00284FFB"/>
    <w:rsid w:val="00285117"/>
    <w:rsid w:val="0028528D"/>
    <w:rsid w:val="0028573B"/>
    <w:rsid w:val="00285B74"/>
    <w:rsid w:val="00285C3E"/>
    <w:rsid w:val="00285C7B"/>
    <w:rsid w:val="00286204"/>
    <w:rsid w:val="002863F0"/>
    <w:rsid w:val="00286A0D"/>
    <w:rsid w:val="00286CF3"/>
    <w:rsid w:val="002872E8"/>
    <w:rsid w:val="00287B88"/>
    <w:rsid w:val="00287D89"/>
    <w:rsid w:val="0029006B"/>
    <w:rsid w:val="002900F8"/>
    <w:rsid w:val="002908EA"/>
    <w:rsid w:val="00290D00"/>
    <w:rsid w:val="00290DC2"/>
    <w:rsid w:val="00290E41"/>
    <w:rsid w:val="00290E6D"/>
    <w:rsid w:val="002910A4"/>
    <w:rsid w:val="002912E9"/>
    <w:rsid w:val="00291674"/>
    <w:rsid w:val="002917FA"/>
    <w:rsid w:val="00291A38"/>
    <w:rsid w:val="00291D3F"/>
    <w:rsid w:val="00291DBD"/>
    <w:rsid w:val="002923FA"/>
    <w:rsid w:val="0029283B"/>
    <w:rsid w:val="00292AE9"/>
    <w:rsid w:val="00293108"/>
    <w:rsid w:val="0029350B"/>
    <w:rsid w:val="00293771"/>
    <w:rsid w:val="00293C48"/>
    <w:rsid w:val="00293DE0"/>
    <w:rsid w:val="002940CE"/>
    <w:rsid w:val="00294644"/>
    <w:rsid w:val="00294BCF"/>
    <w:rsid w:val="00294FE9"/>
    <w:rsid w:val="0029537F"/>
    <w:rsid w:val="00295455"/>
    <w:rsid w:val="00295472"/>
    <w:rsid w:val="00295505"/>
    <w:rsid w:val="00295BC5"/>
    <w:rsid w:val="00296293"/>
    <w:rsid w:val="00296622"/>
    <w:rsid w:val="002966BC"/>
    <w:rsid w:val="002969E8"/>
    <w:rsid w:val="002969EC"/>
    <w:rsid w:val="00296A12"/>
    <w:rsid w:val="00296B70"/>
    <w:rsid w:val="00297BCD"/>
    <w:rsid w:val="00297C17"/>
    <w:rsid w:val="002A018C"/>
    <w:rsid w:val="002A01D7"/>
    <w:rsid w:val="002A04F5"/>
    <w:rsid w:val="002A0649"/>
    <w:rsid w:val="002A0933"/>
    <w:rsid w:val="002A09C5"/>
    <w:rsid w:val="002A10DA"/>
    <w:rsid w:val="002A164E"/>
    <w:rsid w:val="002A1A09"/>
    <w:rsid w:val="002A1AEA"/>
    <w:rsid w:val="002A1B3A"/>
    <w:rsid w:val="002A1D7D"/>
    <w:rsid w:val="002A1E3E"/>
    <w:rsid w:val="002A1FE9"/>
    <w:rsid w:val="002A2043"/>
    <w:rsid w:val="002A205C"/>
    <w:rsid w:val="002A21B9"/>
    <w:rsid w:val="002A2860"/>
    <w:rsid w:val="002A2D6B"/>
    <w:rsid w:val="002A36EA"/>
    <w:rsid w:val="002A39C4"/>
    <w:rsid w:val="002A3E11"/>
    <w:rsid w:val="002A3E19"/>
    <w:rsid w:val="002A401B"/>
    <w:rsid w:val="002A4BF9"/>
    <w:rsid w:val="002A50EA"/>
    <w:rsid w:val="002A537C"/>
    <w:rsid w:val="002A5E19"/>
    <w:rsid w:val="002A60F2"/>
    <w:rsid w:val="002A6103"/>
    <w:rsid w:val="002A64B9"/>
    <w:rsid w:val="002A6A86"/>
    <w:rsid w:val="002A6D66"/>
    <w:rsid w:val="002A6E9D"/>
    <w:rsid w:val="002A73D0"/>
    <w:rsid w:val="002A769A"/>
    <w:rsid w:val="002A7A17"/>
    <w:rsid w:val="002A7C7C"/>
    <w:rsid w:val="002A7CB0"/>
    <w:rsid w:val="002A7DD5"/>
    <w:rsid w:val="002A7E4F"/>
    <w:rsid w:val="002B0091"/>
    <w:rsid w:val="002B0524"/>
    <w:rsid w:val="002B0B71"/>
    <w:rsid w:val="002B0EE0"/>
    <w:rsid w:val="002B1249"/>
    <w:rsid w:val="002B12E9"/>
    <w:rsid w:val="002B1345"/>
    <w:rsid w:val="002B17FF"/>
    <w:rsid w:val="002B1A8C"/>
    <w:rsid w:val="002B1C28"/>
    <w:rsid w:val="002B26D3"/>
    <w:rsid w:val="002B291D"/>
    <w:rsid w:val="002B2B65"/>
    <w:rsid w:val="002B2BC9"/>
    <w:rsid w:val="002B2D8F"/>
    <w:rsid w:val="002B2E07"/>
    <w:rsid w:val="002B2E95"/>
    <w:rsid w:val="002B30B7"/>
    <w:rsid w:val="002B3293"/>
    <w:rsid w:val="002B34B8"/>
    <w:rsid w:val="002B34F8"/>
    <w:rsid w:val="002B361F"/>
    <w:rsid w:val="002B36FF"/>
    <w:rsid w:val="002B37EF"/>
    <w:rsid w:val="002B38EC"/>
    <w:rsid w:val="002B3A14"/>
    <w:rsid w:val="002B3E0C"/>
    <w:rsid w:val="002B401F"/>
    <w:rsid w:val="002B4054"/>
    <w:rsid w:val="002B411D"/>
    <w:rsid w:val="002B41F7"/>
    <w:rsid w:val="002B430E"/>
    <w:rsid w:val="002B4465"/>
    <w:rsid w:val="002B4A6A"/>
    <w:rsid w:val="002B4B8F"/>
    <w:rsid w:val="002B512C"/>
    <w:rsid w:val="002B54CF"/>
    <w:rsid w:val="002B5597"/>
    <w:rsid w:val="002B569A"/>
    <w:rsid w:val="002B5E4D"/>
    <w:rsid w:val="002B5F18"/>
    <w:rsid w:val="002B671E"/>
    <w:rsid w:val="002B71F5"/>
    <w:rsid w:val="002B7249"/>
    <w:rsid w:val="002B7439"/>
    <w:rsid w:val="002B7588"/>
    <w:rsid w:val="002B7C10"/>
    <w:rsid w:val="002B7CE5"/>
    <w:rsid w:val="002C0220"/>
    <w:rsid w:val="002C04F8"/>
    <w:rsid w:val="002C0561"/>
    <w:rsid w:val="002C0781"/>
    <w:rsid w:val="002C087D"/>
    <w:rsid w:val="002C0889"/>
    <w:rsid w:val="002C08CD"/>
    <w:rsid w:val="002C09B0"/>
    <w:rsid w:val="002C0DDE"/>
    <w:rsid w:val="002C12D6"/>
    <w:rsid w:val="002C1409"/>
    <w:rsid w:val="002C1CA4"/>
    <w:rsid w:val="002C1CAD"/>
    <w:rsid w:val="002C1DDC"/>
    <w:rsid w:val="002C1F72"/>
    <w:rsid w:val="002C20D0"/>
    <w:rsid w:val="002C26A6"/>
    <w:rsid w:val="002C2977"/>
    <w:rsid w:val="002C2B36"/>
    <w:rsid w:val="002C2BFB"/>
    <w:rsid w:val="002C2C70"/>
    <w:rsid w:val="002C2CFC"/>
    <w:rsid w:val="002C2CFF"/>
    <w:rsid w:val="002C3291"/>
    <w:rsid w:val="002C336B"/>
    <w:rsid w:val="002C3B44"/>
    <w:rsid w:val="002C3BA4"/>
    <w:rsid w:val="002C3C4D"/>
    <w:rsid w:val="002C3ED4"/>
    <w:rsid w:val="002C3FEB"/>
    <w:rsid w:val="002C4019"/>
    <w:rsid w:val="002C42E4"/>
    <w:rsid w:val="002C49B5"/>
    <w:rsid w:val="002C49EB"/>
    <w:rsid w:val="002C4A4B"/>
    <w:rsid w:val="002C4D3A"/>
    <w:rsid w:val="002C4E58"/>
    <w:rsid w:val="002C4F59"/>
    <w:rsid w:val="002C50EB"/>
    <w:rsid w:val="002C51B8"/>
    <w:rsid w:val="002C5453"/>
    <w:rsid w:val="002C5A26"/>
    <w:rsid w:val="002C5A9F"/>
    <w:rsid w:val="002C6114"/>
    <w:rsid w:val="002C6189"/>
    <w:rsid w:val="002C643A"/>
    <w:rsid w:val="002C654F"/>
    <w:rsid w:val="002C675D"/>
    <w:rsid w:val="002C6C42"/>
    <w:rsid w:val="002C6C58"/>
    <w:rsid w:val="002C6F3D"/>
    <w:rsid w:val="002C7228"/>
    <w:rsid w:val="002C72D4"/>
    <w:rsid w:val="002C7467"/>
    <w:rsid w:val="002C759C"/>
    <w:rsid w:val="002C7748"/>
    <w:rsid w:val="002C782C"/>
    <w:rsid w:val="002C786B"/>
    <w:rsid w:val="002D00AB"/>
    <w:rsid w:val="002D086C"/>
    <w:rsid w:val="002D0983"/>
    <w:rsid w:val="002D0B64"/>
    <w:rsid w:val="002D0DAF"/>
    <w:rsid w:val="002D0E1D"/>
    <w:rsid w:val="002D0F57"/>
    <w:rsid w:val="002D1084"/>
    <w:rsid w:val="002D10B7"/>
    <w:rsid w:val="002D113C"/>
    <w:rsid w:val="002D148B"/>
    <w:rsid w:val="002D1E40"/>
    <w:rsid w:val="002D24DB"/>
    <w:rsid w:val="002D2569"/>
    <w:rsid w:val="002D266A"/>
    <w:rsid w:val="002D2EBB"/>
    <w:rsid w:val="002D31A5"/>
    <w:rsid w:val="002D3306"/>
    <w:rsid w:val="002D3621"/>
    <w:rsid w:val="002D371D"/>
    <w:rsid w:val="002D3CDA"/>
    <w:rsid w:val="002D441B"/>
    <w:rsid w:val="002D4B7E"/>
    <w:rsid w:val="002D4D59"/>
    <w:rsid w:val="002D4E1D"/>
    <w:rsid w:val="002D4EEA"/>
    <w:rsid w:val="002D505A"/>
    <w:rsid w:val="002D5403"/>
    <w:rsid w:val="002D581B"/>
    <w:rsid w:val="002D5A4D"/>
    <w:rsid w:val="002D5E5A"/>
    <w:rsid w:val="002D60BB"/>
    <w:rsid w:val="002D629F"/>
    <w:rsid w:val="002D658C"/>
    <w:rsid w:val="002D65FE"/>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130"/>
    <w:rsid w:val="002E3528"/>
    <w:rsid w:val="002E375D"/>
    <w:rsid w:val="002E3A2F"/>
    <w:rsid w:val="002E3DFD"/>
    <w:rsid w:val="002E3F62"/>
    <w:rsid w:val="002E3FBA"/>
    <w:rsid w:val="002E415C"/>
    <w:rsid w:val="002E4385"/>
    <w:rsid w:val="002E4391"/>
    <w:rsid w:val="002E4502"/>
    <w:rsid w:val="002E4951"/>
    <w:rsid w:val="002E4B36"/>
    <w:rsid w:val="002E4BE8"/>
    <w:rsid w:val="002E4C49"/>
    <w:rsid w:val="002E57CC"/>
    <w:rsid w:val="002E59A2"/>
    <w:rsid w:val="002E617D"/>
    <w:rsid w:val="002E6234"/>
    <w:rsid w:val="002E63D3"/>
    <w:rsid w:val="002E64C7"/>
    <w:rsid w:val="002E65AA"/>
    <w:rsid w:val="002E670F"/>
    <w:rsid w:val="002E691E"/>
    <w:rsid w:val="002E6AC2"/>
    <w:rsid w:val="002E703B"/>
    <w:rsid w:val="002E732A"/>
    <w:rsid w:val="002E74C6"/>
    <w:rsid w:val="002E7618"/>
    <w:rsid w:val="002F001D"/>
    <w:rsid w:val="002F04D8"/>
    <w:rsid w:val="002F08BE"/>
    <w:rsid w:val="002F0D7F"/>
    <w:rsid w:val="002F0FB8"/>
    <w:rsid w:val="002F1060"/>
    <w:rsid w:val="002F116F"/>
    <w:rsid w:val="002F11CC"/>
    <w:rsid w:val="002F160E"/>
    <w:rsid w:val="002F1900"/>
    <w:rsid w:val="002F1BBD"/>
    <w:rsid w:val="002F1F4C"/>
    <w:rsid w:val="002F2531"/>
    <w:rsid w:val="002F26BC"/>
    <w:rsid w:val="002F2CE5"/>
    <w:rsid w:val="002F2D04"/>
    <w:rsid w:val="002F3208"/>
    <w:rsid w:val="002F3374"/>
    <w:rsid w:val="002F364D"/>
    <w:rsid w:val="002F3BDE"/>
    <w:rsid w:val="002F3C3A"/>
    <w:rsid w:val="002F3F06"/>
    <w:rsid w:val="002F4097"/>
    <w:rsid w:val="002F4544"/>
    <w:rsid w:val="002F458F"/>
    <w:rsid w:val="002F5064"/>
    <w:rsid w:val="002F5171"/>
    <w:rsid w:val="002F5319"/>
    <w:rsid w:val="002F54DE"/>
    <w:rsid w:val="002F594D"/>
    <w:rsid w:val="002F5AF8"/>
    <w:rsid w:val="002F5CAE"/>
    <w:rsid w:val="002F5F5A"/>
    <w:rsid w:val="002F62AA"/>
    <w:rsid w:val="002F62BE"/>
    <w:rsid w:val="002F635A"/>
    <w:rsid w:val="002F647D"/>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23"/>
    <w:rsid w:val="003011C9"/>
    <w:rsid w:val="00301465"/>
    <w:rsid w:val="003017D0"/>
    <w:rsid w:val="003018EE"/>
    <w:rsid w:val="00301B1D"/>
    <w:rsid w:val="00301C83"/>
    <w:rsid w:val="00301F5D"/>
    <w:rsid w:val="003021DD"/>
    <w:rsid w:val="00302443"/>
    <w:rsid w:val="0030256F"/>
    <w:rsid w:val="0030291D"/>
    <w:rsid w:val="00302A8A"/>
    <w:rsid w:val="00302DEF"/>
    <w:rsid w:val="00302E14"/>
    <w:rsid w:val="00302EAA"/>
    <w:rsid w:val="00302F02"/>
    <w:rsid w:val="00303079"/>
    <w:rsid w:val="003035E6"/>
    <w:rsid w:val="0030361A"/>
    <w:rsid w:val="0030362F"/>
    <w:rsid w:val="00303809"/>
    <w:rsid w:val="00303DC9"/>
    <w:rsid w:val="00303FBD"/>
    <w:rsid w:val="0030440D"/>
    <w:rsid w:val="003045D0"/>
    <w:rsid w:val="0030465E"/>
    <w:rsid w:val="00304926"/>
    <w:rsid w:val="00304C2B"/>
    <w:rsid w:val="00304E92"/>
    <w:rsid w:val="0030531A"/>
    <w:rsid w:val="00305490"/>
    <w:rsid w:val="003054AB"/>
    <w:rsid w:val="003058E4"/>
    <w:rsid w:val="00305A23"/>
    <w:rsid w:val="00305AF0"/>
    <w:rsid w:val="00305BB4"/>
    <w:rsid w:val="00305C58"/>
    <w:rsid w:val="00306023"/>
    <w:rsid w:val="0030605E"/>
    <w:rsid w:val="003062E8"/>
    <w:rsid w:val="003063B5"/>
    <w:rsid w:val="0030685D"/>
    <w:rsid w:val="003069B8"/>
    <w:rsid w:val="00306A5F"/>
    <w:rsid w:val="00306B58"/>
    <w:rsid w:val="00306B69"/>
    <w:rsid w:val="0030715F"/>
    <w:rsid w:val="00307430"/>
    <w:rsid w:val="0030756A"/>
    <w:rsid w:val="00307D34"/>
    <w:rsid w:val="003100F6"/>
    <w:rsid w:val="00310A57"/>
    <w:rsid w:val="00310AD4"/>
    <w:rsid w:val="00310C40"/>
    <w:rsid w:val="00310CDC"/>
    <w:rsid w:val="00310F1E"/>
    <w:rsid w:val="003113D4"/>
    <w:rsid w:val="0031147D"/>
    <w:rsid w:val="003116C6"/>
    <w:rsid w:val="00311702"/>
    <w:rsid w:val="003119B3"/>
    <w:rsid w:val="00311A3A"/>
    <w:rsid w:val="0031264B"/>
    <w:rsid w:val="00312804"/>
    <w:rsid w:val="003128BA"/>
    <w:rsid w:val="0031297C"/>
    <w:rsid w:val="0031356D"/>
    <w:rsid w:val="00313738"/>
    <w:rsid w:val="0031389C"/>
    <w:rsid w:val="00313AC4"/>
    <w:rsid w:val="00313DDA"/>
    <w:rsid w:val="00313E61"/>
    <w:rsid w:val="003142A5"/>
    <w:rsid w:val="00314363"/>
    <w:rsid w:val="003146D2"/>
    <w:rsid w:val="003148D7"/>
    <w:rsid w:val="00314916"/>
    <w:rsid w:val="00314969"/>
    <w:rsid w:val="00314A72"/>
    <w:rsid w:val="00314B3E"/>
    <w:rsid w:val="00314E22"/>
    <w:rsid w:val="00314F84"/>
    <w:rsid w:val="003150B1"/>
    <w:rsid w:val="0031512B"/>
    <w:rsid w:val="00315132"/>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2FF"/>
    <w:rsid w:val="00320493"/>
    <w:rsid w:val="003205B3"/>
    <w:rsid w:val="003208A4"/>
    <w:rsid w:val="0032097C"/>
    <w:rsid w:val="00320D6D"/>
    <w:rsid w:val="003210E4"/>
    <w:rsid w:val="003211B7"/>
    <w:rsid w:val="003216D1"/>
    <w:rsid w:val="00321931"/>
    <w:rsid w:val="00321A22"/>
    <w:rsid w:val="00321B55"/>
    <w:rsid w:val="00322B0A"/>
    <w:rsid w:val="00323455"/>
    <w:rsid w:val="003236A2"/>
    <w:rsid w:val="00323833"/>
    <w:rsid w:val="00323923"/>
    <w:rsid w:val="00323D5A"/>
    <w:rsid w:val="00324407"/>
    <w:rsid w:val="00324B79"/>
    <w:rsid w:val="00324D52"/>
    <w:rsid w:val="00324E86"/>
    <w:rsid w:val="00324F09"/>
    <w:rsid w:val="003252FC"/>
    <w:rsid w:val="0032534A"/>
    <w:rsid w:val="003253E4"/>
    <w:rsid w:val="003257F8"/>
    <w:rsid w:val="00325C72"/>
    <w:rsid w:val="00326213"/>
    <w:rsid w:val="00326349"/>
    <w:rsid w:val="00326D36"/>
    <w:rsid w:val="00326DBE"/>
    <w:rsid w:val="0032706E"/>
    <w:rsid w:val="00327331"/>
    <w:rsid w:val="003276F1"/>
    <w:rsid w:val="00327900"/>
    <w:rsid w:val="00327AAA"/>
    <w:rsid w:val="00327AB1"/>
    <w:rsid w:val="00327B18"/>
    <w:rsid w:val="00327BBD"/>
    <w:rsid w:val="00327BC7"/>
    <w:rsid w:val="00327FF5"/>
    <w:rsid w:val="003302FB"/>
    <w:rsid w:val="0033076C"/>
    <w:rsid w:val="00330FD4"/>
    <w:rsid w:val="00331237"/>
    <w:rsid w:val="00331366"/>
    <w:rsid w:val="0033144F"/>
    <w:rsid w:val="0033174D"/>
    <w:rsid w:val="00331A32"/>
    <w:rsid w:val="0033237B"/>
    <w:rsid w:val="003324A5"/>
    <w:rsid w:val="003324FF"/>
    <w:rsid w:val="00332844"/>
    <w:rsid w:val="003329C1"/>
    <w:rsid w:val="00332C16"/>
    <w:rsid w:val="00332CB7"/>
    <w:rsid w:val="00332CE5"/>
    <w:rsid w:val="00332DCC"/>
    <w:rsid w:val="00332F68"/>
    <w:rsid w:val="0033326C"/>
    <w:rsid w:val="00333E37"/>
    <w:rsid w:val="00334147"/>
    <w:rsid w:val="003346AF"/>
    <w:rsid w:val="003349F1"/>
    <w:rsid w:val="0033526B"/>
    <w:rsid w:val="0033531A"/>
    <w:rsid w:val="0033550A"/>
    <w:rsid w:val="003355DB"/>
    <w:rsid w:val="003358EE"/>
    <w:rsid w:val="0033591F"/>
    <w:rsid w:val="0033598B"/>
    <w:rsid w:val="00335E27"/>
    <w:rsid w:val="003363C4"/>
    <w:rsid w:val="0033666F"/>
    <w:rsid w:val="00336F01"/>
    <w:rsid w:val="0033735A"/>
    <w:rsid w:val="0033749C"/>
    <w:rsid w:val="003374FD"/>
    <w:rsid w:val="00337500"/>
    <w:rsid w:val="00337712"/>
    <w:rsid w:val="003378CC"/>
    <w:rsid w:val="00337DF6"/>
    <w:rsid w:val="00337E06"/>
    <w:rsid w:val="003401FB"/>
    <w:rsid w:val="00340508"/>
    <w:rsid w:val="003405D3"/>
    <w:rsid w:val="003409A0"/>
    <w:rsid w:val="00340E46"/>
    <w:rsid w:val="00340E7D"/>
    <w:rsid w:val="00340FAA"/>
    <w:rsid w:val="00341061"/>
    <w:rsid w:val="0034127F"/>
    <w:rsid w:val="00341503"/>
    <w:rsid w:val="003415F8"/>
    <w:rsid w:val="00341824"/>
    <w:rsid w:val="00341E2E"/>
    <w:rsid w:val="003421D1"/>
    <w:rsid w:val="00342A8B"/>
    <w:rsid w:val="00342AD2"/>
    <w:rsid w:val="00342F76"/>
    <w:rsid w:val="00343129"/>
    <w:rsid w:val="0034333E"/>
    <w:rsid w:val="003433C1"/>
    <w:rsid w:val="00343480"/>
    <w:rsid w:val="00343675"/>
    <w:rsid w:val="00343842"/>
    <w:rsid w:val="00343914"/>
    <w:rsid w:val="00343994"/>
    <w:rsid w:val="00343D33"/>
    <w:rsid w:val="0034409A"/>
    <w:rsid w:val="003440E1"/>
    <w:rsid w:val="003444F3"/>
    <w:rsid w:val="00344CBF"/>
    <w:rsid w:val="003450FD"/>
    <w:rsid w:val="00345965"/>
    <w:rsid w:val="00345B52"/>
    <w:rsid w:val="00345C58"/>
    <w:rsid w:val="00345C7B"/>
    <w:rsid w:val="00345D64"/>
    <w:rsid w:val="00345F32"/>
    <w:rsid w:val="0034636C"/>
    <w:rsid w:val="003466A8"/>
    <w:rsid w:val="00346ACA"/>
    <w:rsid w:val="00346B9C"/>
    <w:rsid w:val="00346C04"/>
    <w:rsid w:val="00346C81"/>
    <w:rsid w:val="00346E7B"/>
    <w:rsid w:val="00346FA3"/>
    <w:rsid w:val="0034711A"/>
    <w:rsid w:val="0034725C"/>
    <w:rsid w:val="003472C6"/>
    <w:rsid w:val="00347319"/>
    <w:rsid w:val="003474E4"/>
    <w:rsid w:val="00347565"/>
    <w:rsid w:val="00347C23"/>
    <w:rsid w:val="0035019C"/>
    <w:rsid w:val="0035028E"/>
    <w:rsid w:val="003502EA"/>
    <w:rsid w:val="00350569"/>
    <w:rsid w:val="00350623"/>
    <w:rsid w:val="00350692"/>
    <w:rsid w:val="0035069B"/>
    <w:rsid w:val="0035132A"/>
    <w:rsid w:val="003518AC"/>
    <w:rsid w:val="003521E5"/>
    <w:rsid w:val="00352329"/>
    <w:rsid w:val="0035257E"/>
    <w:rsid w:val="00352D51"/>
    <w:rsid w:val="00353A04"/>
    <w:rsid w:val="00353BB6"/>
    <w:rsid w:val="00353BEB"/>
    <w:rsid w:val="00354030"/>
    <w:rsid w:val="00354047"/>
    <w:rsid w:val="00354144"/>
    <w:rsid w:val="00354702"/>
    <w:rsid w:val="00354AD8"/>
    <w:rsid w:val="00354BD1"/>
    <w:rsid w:val="00354D4B"/>
    <w:rsid w:val="00355550"/>
    <w:rsid w:val="00355784"/>
    <w:rsid w:val="003558EC"/>
    <w:rsid w:val="003559B4"/>
    <w:rsid w:val="00355C63"/>
    <w:rsid w:val="00355F64"/>
    <w:rsid w:val="003561A5"/>
    <w:rsid w:val="00356BF7"/>
    <w:rsid w:val="00356C7B"/>
    <w:rsid w:val="00356F87"/>
    <w:rsid w:val="00357179"/>
    <w:rsid w:val="003572E8"/>
    <w:rsid w:val="003573E7"/>
    <w:rsid w:val="00357688"/>
    <w:rsid w:val="003576C9"/>
    <w:rsid w:val="0035776F"/>
    <w:rsid w:val="00357828"/>
    <w:rsid w:val="00357A9E"/>
    <w:rsid w:val="00357DA7"/>
    <w:rsid w:val="003600FD"/>
    <w:rsid w:val="00360520"/>
    <w:rsid w:val="003608A0"/>
    <w:rsid w:val="00360986"/>
    <w:rsid w:val="00361056"/>
    <w:rsid w:val="0036108B"/>
    <w:rsid w:val="003614D4"/>
    <w:rsid w:val="0036156F"/>
    <w:rsid w:val="003615F2"/>
    <w:rsid w:val="00361AEC"/>
    <w:rsid w:val="00361B29"/>
    <w:rsid w:val="00361B6A"/>
    <w:rsid w:val="00361B96"/>
    <w:rsid w:val="0036214C"/>
    <w:rsid w:val="003621B9"/>
    <w:rsid w:val="003626DC"/>
    <w:rsid w:val="00362C42"/>
    <w:rsid w:val="003630F0"/>
    <w:rsid w:val="003633CA"/>
    <w:rsid w:val="0036361B"/>
    <w:rsid w:val="003637E7"/>
    <w:rsid w:val="0036396A"/>
    <w:rsid w:val="003639FD"/>
    <w:rsid w:val="00363D27"/>
    <w:rsid w:val="00363EFD"/>
    <w:rsid w:val="0036426C"/>
    <w:rsid w:val="003648C5"/>
    <w:rsid w:val="003648E9"/>
    <w:rsid w:val="003649CF"/>
    <w:rsid w:val="003649D3"/>
    <w:rsid w:val="00364B3A"/>
    <w:rsid w:val="00364F5D"/>
    <w:rsid w:val="003653D8"/>
    <w:rsid w:val="0036565F"/>
    <w:rsid w:val="0036570A"/>
    <w:rsid w:val="00365899"/>
    <w:rsid w:val="0036594A"/>
    <w:rsid w:val="00365DBB"/>
    <w:rsid w:val="00365FE4"/>
    <w:rsid w:val="003663D6"/>
    <w:rsid w:val="0036640E"/>
    <w:rsid w:val="003667B1"/>
    <w:rsid w:val="00366C91"/>
    <w:rsid w:val="0036729F"/>
    <w:rsid w:val="0036775E"/>
    <w:rsid w:val="00367782"/>
    <w:rsid w:val="003679C6"/>
    <w:rsid w:val="00367A1E"/>
    <w:rsid w:val="00367D0D"/>
    <w:rsid w:val="00367EE2"/>
    <w:rsid w:val="0037049B"/>
    <w:rsid w:val="003705FA"/>
    <w:rsid w:val="0037079A"/>
    <w:rsid w:val="003707C2"/>
    <w:rsid w:val="00370C5F"/>
    <w:rsid w:val="003710BA"/>
    <w:rsid w:val="003716A3"/>
    <w:rsid w:val="003716F8"/>
    <w:rsid w:val="00371863"/>
    <w:rsid w:val="003719BD"/>
    <w:rsid w:val="00372272"/>
    <w:rsid w:val="0037233F"/>
    <w:rsid w:val="00372C59"/>
    <w:rsid w:val="00372C82"/>
    <w:rsid w:val="00372DC8"/>
    <w:rsid w:val="00372FEF"/>
    <w:rsid w:val="00373025"/>
    <w:rsid w:val="00373346"/>
    <w:rsid w:val="0037341F"/>
    <w:rsid w:val="0037354F"/>
    <w:rsid w:val="0037363A"/>
    <w:rsid w:val="003736B3"/>
    <w:rsid w:val="00373C5E"/>
    <w:rsid w:val="00373FAA"/>
    <w:rsid w:val="003740B0"/>
    <w:rsid w:val="00374188"/>
    <w:rsid w:val="00374296"/>
    <w:rsid w:val="0037445C"/>
    <w:rsid w:val="00374B72"/>
    <w:rsid w:val="00374D80"/>
    <w:rsid w:val="00374D88"/>
    <w:rsid w:val="00375088"/>
    <w:rsid w:val="00375116"/>
    <w:rsid w:val="003752C3"/>
    <w:rsid w:val="00375427"/>
    <w:rsid w:val="00375530"/>
    <w:rsid w:val="00375800"/>
    <w:rsid w:val="00375913"/>
    <w:rsid w:val="00375C1B"/>
    <w:rsid w:val="00375D3E"/>
    <w:rsid w:val="00375DE7"/>
    <w:rsid w:val="00375E0A"/>
    <w:rsid w:val="00375FE7"/>
    <w:rsid w:val="0037620C"/>
    <w:rsid w:val="0037627D"/>
    <w:rsid w:val="0037633E"/>
    <w:rsid w:val="00376AF7"/>
    <w:rsid w:val="00376DA9"/>
    <w:rsid w:val="00376FD2"/>
    <w:rsid w:val="00377187"/>
    <w:rsid w:val="003773E1"/>
    <w:rsid w:val="00377CB9"/>
    <w:rsid w:val="00377D8D"/>
    <w:rsid w:val="00377EDD"/>
    <w:rsid w:val="0037E18C"/>
    <w:rsid w:val="003800D1"/>
    <w:rsid w:val="003802CB"/>
    <w:rsid w:val="003807B7"/>
    <w:rsid w:val="00380CBD"/>
    <w:rsid w:val="00381999"/>
    <w:rsid w:val="00381A21"/>
    <w:rsid w:val="00381C33"/>
    <w:rsid w:val="00382088"/>
    <w:rsid w:val="003820E1"/>
    <w:rsid w:val="003825C6"/>
    <w:rsid w:val="00382654"/>
    <w:rsid w:val="00382828"/>
    <w:rsid w:val="00383044"/>
    <w:rsid w:val="00383047"/>
    <w:rsid w:val="003830DC"/>
    <w:rsid w:val="003830DD"/>
    <w:rsid w:val="00383BEF"/>
    <w:rsid w:val="00383D10"/>
    <w:rsid w:val="00383F45"/>
    <w:rsid w:val="0038402B"/>
    <w:rsid w:val="00384433"/>
    <w:rsid w:val="0038462E"/>
    <w:rsid w:val="00384637"/>
    <w:rsid w:val="0038474F"/>
    <w:rsid w:val="00384993"/>
    <w:rsid w:val="00384F19"/>
    <w:rsid w:val="00384F9C"/>
    <w:rsid w:val="00385098"/>
    <w:rsid w:val="003850D9"/>
    <w:rsid w:val="00385224"/>
    <w:rsid w:val="00385358"/>
    <w:rsid w:val="003854F9"/>
    <w:rsid w:val="00385576"/>
    <w:rsid w:val="0038599E"/>
    <w:rsid w:val="00385BCF"/>
    <w:rsid w:val="00385CF8"/>
    <w:rsid w:val="003860EA"/>
    <w:rsid w:val="00386252"/>
    <w:rsid w:val="00386D8A"/>
    <w:rsid w:val="00386EFB"/>
    <w:rsid w:val="00386F23"/>
    <w:rsid w:val="00387081"/>
    <w:rsid w:val="00387824"/>
    <w:rsid w:val="00387C75"/>
    <w:rsid w:val="00390161"/>
    <w:rsid w:val="00390446"/>
    <w:rsid w:val="0039077F"/>
    <w:rsid w:val="00390D60"/>
    <w:rsid w:val="00390E89"/>
    <w:rsid w:val="00390EA2"/>
    <w:rsid w:val="00391193"/>
    <w:rsid w:val="00391540"/>
    <w:rsid w:val="00391A9D"/>
    <w:rsid w:val="00391EA5"/>
    <w:rsid w:val="00392421"/>
    <w:rsid w:val="00392502"/>
    <w:rsid w:val="0039255C"/>
    <w:rsid w:val="003926BD"/>
    <w:rsid w:val="00392852"/>
    <w:rsid w:val="003928AB"/>
    <w:rsid w:val="00392A3B"/>
    <w:rsid w:val="00392DA5"/>
    <w:rsid w:val="00392EFF"/>
    <w:rsid w:val="00393A66"/>
    <w:rsid w:val="00393A97"/>
    <w:rsid w:val="00393EFC"/>
    <w:rsid w:val="00394096"/>
    <w:rsid w:val="003946F0"/>
    <w:rsid w:val="00395633"/>
    <w:rsid w:val="003959CA"/>
    <w:rsid w:val="00395A89"/>
    <w:rsid w:val="0039640F"/>
    <w:rsid w:val="00396542"/>
    <w:rsid w:val="003966E8"/>
    <w:rsid w:val="00396AC7"/>
    <w:rsid w:val="00396CC5"/>
    <w:rsid w:val="0039735D"/>
    <w:rsid w:val="003974D2"/>
    <w:rsid w:val="00397559"/>
    <w:rsid w:val="003975E6"/>
    <w:rsid w:val="003976F3"/>
    <w:rsid w:val="00397827"/>
    <w:rsid w:val="00397B0E"/>
    <w:rsid w:val="00397F39"/>
    <w:rsid w:val="003A0031"/>
    <w:rsid w:val="003A003B"/>
    <w:rsid w:val="003A1220"/>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A2C"/>
    <w:rsid w:val="003A3A8E"/>
    <w:rsid w:val="003A3DA4"/>
    <w:rsid w:val="003A3FC4"/>
    <w:rsid w:val="003A410A"/>
    <w:rsid w:val="003A46E7"/>
    <w:rsid w:val="003A4A07"/>
    <w:rsid w:val="003A4E78"/>
    <w:rsid w:val="003A51FF"/>
    <w:rsid w:val="003A5BCD"/>
    <w:rsid w:val="003A5D0F"/>
    <w:rsid w:val="003A617F"/>
    <w:rsid w:val="003A6452"/>
    <w:rsid w:val="003A64C8"/>
    <w:rsid w:val="003A66B7"/>
    <w:rsid w:val="003A675D"/>
    <w:rsid w:val="003A6CAF"/>
    <w:rsid w:val="003A6F7B"/>
    <w:rsid w:val="003A7272"/>
    <w:rsid w:val="003A72B4"/>
    <w:rsid w:val="003A7827"/>
    <w:rsid w:val="003A78B0"/>
    <w:rsid w:val="003A7B55"/>
    <w:rsid w:val="003A7C19"/>
    <w:rsid w:val="003A7D59"/>
    <w:rsid w:val="003B0048"/>
    <w:rsid w:val="003B04DC"/>
    <w:rsid w:val="003B07CD"/>
    <w:rsid w:val="003B0A36"/>
    <w:rsid w:val="003B0E23"/>
    <w:rsid w:val="003B0F98"/>
    <w:rsid w:val="003B10CD"/>
    <w:rsid w:val="003B145C"/>
    <w:rsid w:val="003B14EB"/>
    <w:rsid w:val="003B1530"/>
    <w:rsid w:val="003B1709"/>
    <w:rsid w:val="003B17DE"/>
    <w:rsid w:val="003B18C1"/>
    <w:rsid w:val="003B1B00"/>
    <w:rsid w:val="003B1CF5"/>
    <w:rsid w:val="003B1EFA"/>
    <w:rsid w:val="003B221B"/>
    <w:rsid w:val="003B276E"/>
    <w:rsid w:val="003B2AE7"/>
    <w:rsid w:val="003B2C57"/>
    <w:rsid w:val="003B2D34"/>
    <w:rsid w:val="003B2EB6"/>
    <w:rsid w:val="003B3117"/>
    <w:rsid w:val="003B3358"/>
    <w:rsid w:val="003B3444"/>
    <w:rsid w:val="003B3934"/>
    <w:rsid w:val="003B39F5"/>
    <w:rsid w:val="003B3BFD"/>
    <w:rsid w:val="003B3CBF"/>
    <w:rsid w:val="003B3CDA"/>
    <w:rsid w:val="003B3CF8"/>
    <w:rsid w:val="003B3D6B"/>
    <w:rsid w:val="003B3F8B"/>
    <w:rsid w:val="003B4085"/>
    <w:rsid w:val="003B41EE"/>
    <w:rsid w:val="003B4A52"/>
    <w:rsid w:val="003B4BD3"/>
    <w:rsid w:val="003B4E65"/>
    <w:rsid w:val="003B55CB"/>
    <w:rsid w:val="003B57C5"/>
    <w:rsid w:val="003B57F3"/>
    <w:rsid w:val="003B590E"/>
    <w:rsid w:val="003B5D13"/>
    <w:rsid w:val="003B5DB3"/>
    <w:rsid w:val="003B6274"/>
    <w:rsid w:val="003B6440"/>
    <w:rsid w:val="003B6743"/>
    <w:rsid w:val="003B6822"/>
    <w:rsid w:val="003B6B38"/>
    <w:rsid w:val="003B6F17"/>
    <w:rsid w:val="003B71E7"/>
    <w:rsid w:val="003B72E2"/>
    <w:rsid w:val="003B74F1"/>
    <w:rsid w:val="003B7500"/>
    <w:rsid w:val="003B75F0"/>
    <w:rsid w:val="003B7890"/>
    <w:rsid w:val="003B7AF3"/>
    <w:rsid w:val="003B7BDE"/>
    <w:rsid w:val="003C0019"/>
    <w:rsid w:val="003C04CE"/>
    <w:rsid w:val="003C055C"/>
    <w:rsid w:val="003C06F8"/>
    <w:rsid w:val="003C08A0"/>
    <w:rsid w:val="003C0922"/>
    <w:rsid w:val="003C09FB"/>
    <w:rsid w:val="003C0A53"/>
    <w:rsid w:val="003C0B53"/>
    <w:rsid w:val="003C0F5B"/>
    <w:rsid w:val="003C11C4"/>
    <w:rsid w:val="003C12DF"/>
    <w:rsid w:val="003C153E"/>
    <w:rsid w:val="003C1A15"/>
    <w:rsid w:val="003C1C7F"/>
    <w:rsid w:val="003C2A4D"/>
    <w:rsid w:val="003C2D5B"/>
    <w:rsid w:val="003C2E91"/>
    <w:rsid w:val="003C3606"/>
    <w:rsid w:val="003C3BF2"/>
    <w:rsid w:val="003C3CDC"/>
    <w:rsid w:val="003C3DF7"/>
    <w:rsid w:val="003C3E01"/>
    <w:rsid w:val="003C3F5E"/>
    <w:rsid w:val="003C408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3DA"/>
    <w:rsid w:val="003C6685"/>
    <w:rsid w:val="003C67A2"/>
    <w:rsid w:val="003C6CA1"/>
    <w:rsid w:val="003C733A"/>
    <w:rsid w:val="003C73EF"/>
    <w:rsid w:val="003C7ADD"/>
    <w:rsid w:val="003C7C85"/>
    <w:rsid w:val="003C7F84"/>
    <w:rsid w:val="003D0071"/>
    <w:rsid w:val="003D046A"/>
    <w:rsid w:val="003D0783"/>
    <w:rsid w:val="003D0A8B"/>
    <w:rsid w:val="003D0AEF"/>
    <w:rsid w:val="003D0FBA"/>
    <w:rsid w:val="003D11B2"/>
    <w:rsid w:val="003D1304"/>
    <w:rsid w:val="003D1B67"/>
    <w:rsid w:val="003D1D47"/>
    <w:rsid w:val="003D1EA2"/>
    <w:rsid w:val="003D222D"/>
    <w:rsid w:val="003D231F"/>
    <w:rsid w:val="003D2589"/>
    <w:rsid w:val="003D25DF"/>
    <w:rsid w:val="003D269D"/>
    <w:rsid w:val="003D2920"/>
    <w:rsid w:val="003D2AC7"/>
    <w:rsid w:val="003D2EA8"/>
    <w:rsid w:val="003D2F8C"/>
    <w:rsid w:val="003D3118"/>
    <w:rsid w:val="003D3280"/>
    <w:rsid w:val="003D34A2"/>
    <w:rsid w:val="003D3574"/>
    <w:rsid w:val="003D35B6"/>
    <w:rsid w:val="003D381E"/>
    <w:rsid w:val="003D3856"/>
    <w:rsid w:val="003D390B"/>
    <w:rsid w:val="003D3CD6"/>
    <w:rsid w:val="003D4137"/>
    <w:rsid w:val="003D483F"/>
    <w:rsid w:val="003D4B98"/>
    <w:rsid w:val="003D4E5E"/>
    <w:rsid w:val="003D4F71"/>
    <w:rsid w:val="003D5096"/>
    <w:rsid w:val="003D5112"/>
    <w:rsid w:val="003D547D"/>
    <w:rsid w:val="003D5816"/>
    <w:rsid w:val="003D5B22"/>
    <w:rsid w:val="003D6055"/>
    <w:rsid w:val="003D619A"/>
    <w:rsid w:val="003D635B"/>
    <w:rsid w:val="003D6694"/>
    <w:rsid w:val="003D6789"/>
    <w:rsid w:val="003D6CFC"/>
    <w:rsid w:val="003D6D9F"/>
    <w:rsid w:val="003D7677"/>
    <w:rsid w:val="003D7967"/>
    <w:rsid w:val="003D7FF8"/>
    <w:rsid w:val="003E055B"/>
    <w:rsid w:val="003E0AB9"/>
    <w:rsid w:val="003E1036"/>
    <w:rsid w:val="003E137F"/>
    <w:rsid w:val="003E166F"/>
    <w:rsid w:val="003E16F7"/>
    <w:rsid w:val="003E23E0"/>
    <w:rsid w:val="003E28A3"/>
    <w:rsid w:val="003E2EEA"/>
    <w:rsid w:val="003E2FB9"/>
    <w:rsid w:val="003E3015"/>
    <w:rsid w:val="003E30DA"/>
    <w:rsid w:val="003E3294"/>
    <w:rsid w:val="003E354F"/>
    <w:rsid w:val="003E3EA0"/>
    <w:rsid w:val="003E3ED5"/>
    <w:rsid w:val="003E3F31"/>
    <w:rsid w:val="003E3FB4"/>
    <w:rsid w:val="003E4068"/>
    <w:rsid w:val="003E443E"/>
    <w:rsid w:val="003E4680"/>
    <w:rsid w:val="003E5240"/>
    <w:rsid w:val="003E52B5"/>
    <w:rsid w:val="003E59C0"/>
    <w:rsid w:val="003E5D3C"/>
    <w:rsid w:val="003E5D6F"/>
    <w:rsid w:val="003E5E9E"/>
    <w:rsid w:val="003E6245"/>
    <w:rsid w:val="003E6377"/>
    <w:rsid w:val="003E641C"/>
    <w:rsid w:val="003E6DB6"/>
    <w:rsid w:val="003E7343"/>
    <w:rsid w:val="003E740D"/>
    <w:rsid w:val="003E76A9"/>
    <w:rsid w:val="003E781E"/>
    <w:rsid w:val="003E78E8"/>
    <w:rsid w:val="003E7AE2"/>
    <w:rsid w:val="003E7E75"/>
    <w:rsid w:val="003E7E84"/>
    <w:rsid w:val="003E7FA5"/>
    <w:rsid w:val="003F0008"/>
    <w:rsid w:val="003F0498"/>
    <w:rsid w:val="003F0792"/>
    <w:rsid w:val="003F0A98"/>
    <w:rsid w:val="003F0F49"/>
    <w:rsid w:val="003F0F4B"/>
    <w:rsid w:val="003F111E"/>
    <w:rsid w:val="003F1531"/>
    <w:rsid w:val="003F184E"/>
    <w:rsid w:val="003F19C4"/>
    <w:rsid w:val="003F1AB5"/>
    <w:rsid w:val="003F1DC5"/>
    <w:rsid w:val="003F1F75"/>
    <w:rsid w:val="003F2035"/>
    <w:rsid w:val="003F2102"/>
    <w:rsid w:val="003F23E8"/>
    <w:rsid w:val="003F242A"/>
    <w:rsid w:val="003F269E"/>
    <w:rsid w:val="003F2779"/>
    <w:rsid w:val="003F27C8"/>
    <w:rsid w:val="003F2FD4"/>
    <w:rsid w:val="003F303B"/>
    <w:rsid w:val="003F329F"/>
    <w:rsid w:val="003F35FD"/>
    <w:rsid w:val="003F3AFE"/>
    <w:rsid w:val="003F3C73"/>
    <w:rsid w:val="003F3D1A"/>
    <w:rsid w:val="003F427B"/>
    <w:rsid w:val="003F43E1"/>
    <w:rsid w:val="003F4426"/>
    <w:rsid w:val="003F4767"/>
    <w:rsid w:val="003F4831"/>
    <w:rsid w:val="003F4C1B"/>
    <w:rsid w:val="003F4CA5"/>
    <w:rsid w:val="003F4E5D"/>
    <w:rsid w:val="003F4E61"/>
    <w:rsid w:val="003F4F49"/>
    <w:rsid w:val="003F5330"/>
    <w:rsid w:val="003F5365"/>
    <w:rsid w:val="003F55D4"/>
    <w:rsid w:val="003F5716"/>
    <w:rsid w:val="003F583C"/>
    <w:rsid w:val="003F5A10"/>
    <w:rsid w:val="003F5B64"/>
    <w:rsid w:val="003F5CB6"/>
    <w:rsid w:val="003F5CBE"/>
    <w:rsid w:val="003F5E2E"/>
    <w:rsid w:val="003F5EB4"/>
    <w:rsid w:val="003F5F1F"/>
    <w:rsid w:val="003F60EE"/>
    <w:rsid w:val="003F63E1"/>
    <w:rsid w:val="003F64E2"/>
    <w:rsid w:val="003F6528"/>
    <w:rsid w:val="003F652A"/>
    <w:rsid w:val="003F66FD"/>
    <w:rsid w:val="003F6F99"/>
    <w:rsid w:val="003F75E2"/>
    <w:rsid w:val="003F774C"/>
    <w:rsid w:val="003F77ED"/>
    <w:rsid w:val="003F78E4"/>
    <w:rsid w:val="003F79A7"/>
    <w:rsid w:val="003F7AF4"/>
    <w:rsid w:val="003F7CC4"/>
    <w:rsid w:val="003F7CEB"/>
    <w:rsid w:val="003F7DE9"/>
    <w:rsid w:val="00400B80"/>
    <w:rsid w:val="004011D9"/>
    <w:rsid w:val="00401238"/>
    <w:rsid w:val="00401549"/>
    <w:rsid w:val="0040181C"/>
    <w:rsid w:val="00401F4E"/>
    <w:rsid w:val="00401FF6"/>
    <w:rsid w:val="00402275"/>
    <w:rsid w:val="00402580"/>
    <w:rsid w:val="0040279B"/>
    <w:rsid w:val="00402849"/>
    <w:rsid w:val="00402CB5"/>
    <w:rsid w:val="00402F75"/>
    <w:rsid w:val="0040310C"/>
    <w:rsid w:val="00403256"/>
    <w:rsid w:val="00403280"/>
    <w:rsid w:val="00403358"/>
    <w:rsid w:val="00403473"/>
    <w:rsid w:val="0040385C"/>
    <w:rsid w:val="00403D00"/>
    <w:rsid w:val="00403F45"/>
    <w:rsid w:val="00403F46"/>
    <w:rsid w:val="00403FBA"/>
    <w:rsid w:val="00404129"/>
    <w:rsid w:val="00404BA4"/>
    <w:rsid w:val="00405038"/>
    <w:rsid w:val="004052CE"/>
    <w:rsid w:val="00405438"/>
    <w:rsid w:val="00405C46"/>
    <w:rsid w:val="00405DA8"/>
    <w:rsid w:val="004060F4"/>
    <w:rsid w:val="00406175"/>
    <w:rsid w:val="004065CB"/>
    <w:rsid w:val="00406A96"/>
    <w:rsid w:val="00406B83"/>
    <w:rsid w:val="00406C09"/>
    <w:rsid w:val="00407008"/>
    <w:rsid w:val="0040716E"/>
    <w:rsid w:val="00407220"/>
    <w:rsid w:val="00407277"/>
    <w:rsid w:val="0040732A"/>
    <w:rsid w:val="004073EB"/>
    <w:rsid w:val="004078DA"/>
    <w:rsid w:val="00407B40"/>
    <w:rsid w:val="00407DC9"/>
    <w:rsid w:val="0041046D"/>
    <w:rsid w:val="004105DC"/>
    <w:rsid w:val="00410953"/>
    <w:rsid w:val="00410B46"/>
    <w:rsid w:val="004114D8"/>
    <w:rsid w:val="00411812"/>
    <w:rsid w:val="00411AC7"/>
    <w:rsid w:val="0041215B"/>
    <w:rsid w:val="004121FE"/>
    <w:rsid w:val="00412618"/>
    <w:rsid w:val="00412899"/>
    <w:rsid w:val="00413045"/>
    <w:rsid w:val="004131FC"/>
    <w:rsid w:val="0041325F"/>
    <w:rsid w:val="00413581"/>
    <w:rsid w:val="00413695"/>
    <w:rsid w:val="00413A17"/>
    <w:rsid w:val="00413A29"/>
    <w:rsid w:val="00413ADE"/>
    <w:rsid w:val="00413D78"/>
    <w:rsid w:val="00413DF1"/>
    <w:rsid w:val="00413E20"/>
    <w:rsid w:val="00413FD2"/>
    <w:rsid w:val="00414A96"/>
    <w:rsid w:val="00414DE2"/>
    <w:rsid w:val="0041516F"/>
    <w:rsid w:val="004151D1"/>
    <w:rsid w:val="00415918"/>
    <w:rsid w:val="00415CAD"/>
    <w:rsid w:val="00415E5D"/>
    <w:rsid w:val="004160A7"/>
    <w:rsid w:val="004162B8"/>
    <w:rsid w:val="004165C8"/>
    <w:rsid w:val="00416BA2"/>
    <w:rsid w:val="00416C0E"/>
    <w:rsid w:val="00416FA5"/>
    <w:rsid w:val="0041753F"/>
    <w:rsid w:val="00417A8E"/>
    <w:rsid w:val="00417AB2"/>
    <w:rsid w:val="00420057"/>
    <w:rsid w:val="004201D6"/>
    <w:rsid w:val="0042049A"/>
    <w:rsid w:val="004204B6"/>
    <w:rsid w:val="004205CF"/>
    <w:rsid w:val="0042061D"/>
    <w:rsid w:val="00420981"/>
    <w:rsid w:val="004209FF"/>
    <w:rsid w:val="00420A0B"/>
    <w:rsid w:val="00420A89"/>
    <w:rsid w:val="00420D1A"/>
    <w:rsid w:val="00420F3B"/>
    <w:rsid w:val="0042122D"/>
    <w:rsid w:val="00421234"/>
    <w:rsid w:val="00421846"/>
    <w:rsid w:val="00421889"/>
    <w:rsid w:val="0042191C"/>
    <w:rsid w:val="00421A8E"/>
    <w:rsid w:val="00421B59"/>
    <w:rsid w:val="00421D67"/>
    <w:rsid w:val="00421D78"/>
    <w:rsid w:val="00421EF2"/>
    <w:rsid w:val="00422216"/>
    <w:rsid w:val="0042236E"/>
    <w:rsid w:val="00422580"/>
    <w:rsid w:val="00422659"/>
    <w:rsid w:val="00422C35"/>
    <w:rsid w:val="00422E69"/>
    <w:rsid w:val="0042307F"/>
    <w:rsid w:val="0042320E"/>
    <w:rsid w:val="00423216"/>
    <w:rsid w:val="00423253"/>
    <w:rsid w:val="00423315"/>
    <w:rsid w:val="00423742"/>
    <w:rsid w:val="00423B99"/>
    <w:rsid w:val="00423BA0"/>
    <w:rsid w:val="00423C27"/>
    <w:rsid w:val="00423D3B"/>
    <w:rsid w:val="00423DE5"/>
    <w:rsid w:val="00423F3A"/>
    <w:rsid w:val="00424252"/>
    <w:rsid w:val="0042431B"/>
    <w:rsid w:val="00424385"/>
    <w:rsid w:val="00424436"/>
    <w:rsid w:val="0042550C"/>
    <w:rsid w:val="004256AC"/>
    <w:rsid w:val="00425B65"/>
    <w:rsid w:val="00425CE5"/>
    <w:rsid w:val="00425F95"/>
    <w:rsid w:val="004262EB"/>
    <w:rsid w:val="0042650D"/>
    <w:rsid w:val="00426C1F"/>
    <w:rsid w:val="00426EED"/>
    <w:rsid w:val="0042711C"/>
    <w:rsid w:val="00427510"/>
    <w:rsid w:val="0042776E"/>
    <w:rsid w:val="00427D2B"/>
    <w:rsid w:val="00427F02"/>
    <w:rsid w:val="004303A3"/>
    <w:rsid w:val="004303B7"/>
    <w:rsid w:val="0043041E"/>
    <w:rsid w:val="00430627"/>
    <w:rsid w:val="0043069E"/>
    <w:rsid w:val="00430C33"/>
    <w:rsid w:val="00430F4D"/>
    <w:rsid w:val="00430FC8"/>
    <w:rsid w:val="0043121E"/>
    <w:rsid w:val="00431504"/>
    <w:rsid w:val="00431A08"/>
    <w:rsid w:val="00431B58"/>
    <w:rsid w:val="00431CA3"/>
    <w:rsid w:val="00431E75"/>
    <w:rsid w:val="00432586"/>
    <w:rsid w:val="00432891"/>
    <w:rsid w:val="004331C1"/>
    <w:rsid w:val="00433305"/>
    <w:rsid w:val="00433425"/>
    <w:rsid w:val="00433549"/>
    <w:rsid w:val="0043355C"/>
    <w:rsid w:val="00433F25"/>
    <w:rsid w:val="00434164"/>
    <w:rsid w:val="004341BC"/>
    <w:rsid w:val="004343A8"/>
    <w:rsid w:val="0043447A"/>
    <w:rsid w:val="004346B4"/>
    <w:rsid w:val="00434723"/>
    <w:rsid w:val="00434788"/>
    <w:rsid w:val="00434FB9"/>
    <w:rsid w:val="004354E8"/>
    <w:rsid w:val="00435B9A"/>
    <w:rsid w:val="00435BCC"/>
    <w:rsid w:val="00436139"/>
    <w:rsid w:val="00436277"/>
    <w:rsid w:val="00436326"/>
    <w:rsid w:val="004366F4"/>
    <w:rsid w:val="0043681A"/>
    <w:rsid w:val="00436947"/>
    <w:rsid w:val="00436BDA"/>
    <w:rsid w:val="00436E61"/>
    <w:rsid w:val="004375C7"/>
    <w:rsid w:val="004376AE"/>
    <w:rsid w:val="004376E1"/>
    <w:rsid w:val="0043773B"/>
    <w:rsid w:val="004378A8"/>
    <w:rsid w:val="004379A4"/>
    <w:rsid w:val="00437A04"/>
    <w:rsid w:val="00437B89"/>
    <w:rsid w:val="00437C60"/>
    <w:rsid w:val="00437C7C"/>
    <w:rsid w:val="00437D24"/>
    <w:rsid w:val="004401DD"/>
    <w:rsid w:val="0044048F"/>
    <w:rsid w:val="00440D38"/>
    <w:rsid w:val="00440DAA"/>
    <w:rsid w:val="0044113C"/>
    <w:rsid w:val="00441187"/>
    <w:rsid w:val="004417E2"/>
    <w:rsid w:val="004417F6"/>
    <w:rsid w:val="00441D88"/>
    <w:rsid w:val="00441E0B"/>
    <w:rsid w:val="00442425"/>
    <w:rsid w:val="00442736"/>
    <w:rsid w:val="00442C75"/>
    <w:rsid w:val="004430CB"/>
    <w:rsid w:val="004431B9"/>
    <w:rsid w:val="0044321C"/>
    <w:rsid w:val="00443916"/>
    <w:rsid w:val="00443B5A"/>
    <w:rsid w:val="00443CA1"/>
    <w:rsid w:val="00443E17"/>
    <w:rsid w:val="00444639"/>
    <w:rsid w:val="0044499E"/>
    <w:rsid w:val="00444AF5"/>
    <w:rsid w:val="00444E1B"/>
    <w:rsid w:val="00444F07"/>
    <w:rsid w:val="004452B8"/>
    <w:rsid w:val="00445325"/>
    <w:rsid w:val="0044570D"/>
    <w:rsid w:val="00445849"/>
    <w:rsid w:val="00445D11"/>
    <w:rsid w:val="004464C2"/>
    <w:rsid w:val="004465DF"/>
    <w:rsid w:val="00446620"/>
    <w:rsid w:val="004469BC"/>
    <w:rsid w:val="00446A87"/>
    <w:rsid w:val="00446FDE"/>
    <w:rsid w:val="00447340"/>
    <w:rsid w:val="00447445"/>
    <w:rsid w:val="0044773B"/>
    <w:rsid w:val="004478D4"/>
    <w:rsid w:val="00447919"/>
    <w:rsid w:val="004479E9"/>
    <w:rsid w:val="00447A99"/>
    <w:rsid w:val="00447C87"/>
    <w:rsid w:val="00447D0F"/>
    <w:rsid w:val="00447EE0"/>
    <w:rsid w:val="00450231"/>
    <w:rsid w:val="004502DB"/>
    <w:rsid w:val="00450723"/>
    <w:rsid w:val="00450725"/>
    <w:rsid w:val="004509BF"/>
    <w:rsid w:val="00450D9E"/>
    <w:rsid w:val="00450DC6"/>
    <w:rsid w:val="004515FD"/>
    <w:rsid w:val="0045161B"/>
    <w:rsid w:val="004516E6"/>
    <w:rsid w:val="004517C3"/>
    <w:rsid w:val="00451A86"/>
    <w:rsid w:val="00451B1F"/>
    <w:rsid w:val="00452115"/>
    <w:rsid w:val="00452626"/>
    <w:rsid w:val="00453576"/>
    <w:rsid w:val="0045416C"/>
    <w:rsid w:val="004550EC"/>
    <w:rsid w:val="0045515C"/>
    <w:rsid w:val="004552BA"/>
    <w:rsid w:val="00455D53"/>
    <w:rsid w:val="00456084"/>
    <w:rsid w:val="004560A9"/>
    <w:rsid w:val="00456352"/>
    <w:rsid w:val="004570CE"/>
    <w:rsid w:val="00457974"/>
    <w:rsid w:val="00457E42"/>
    <w:rsid w:val="00457EF8"/>
    <w:rsid w:val="004606BB"/>
    <w:rsid w:val="004608E8"/>
    <w:rsid w:val="00460EE8"/>
    <w:rsid w:val="0046120D"/>
    <w:rsid w:val="00461589"/>
    <w:rsid w:val="004615EB"/>
    <w:rsid w:val="0046171C"/>
    <w:rsid w:val="00461A0D"/>
    <w:rsid w:val="00461DD0"/>
    <w:rsid w:val="00462419"/>
    <w:rsid w:val="00462977"/>
    <w:rsid w:val="00462B53"/>
    <w:rsid w:val="00462F48"/>
    <w:rsid w:val="0046311A"/>
    <w:rsid w:val="0046315A"/>
    <w:rsid w:val="0046318D"/>
    <w:rsid w:val="00463354"/>
    <w:rsid w:val="00463427"/>
    <w:rsid w:val="004635CF"/>
    <w:rsid w:val="0046397D"/>
    <w:rsid w:val="00463AFF"/>
    <w:rsid w:val="00463B63"/>
    <w:rsid w:val="0046415E"/>
    <w:rsid w:val="004643EA"/>
    <w:rsid w:val="004647B7"/>
    <w:rsid w:val="00464918"/>
    <w:rsid w:val="00464ADF"/>
    <w:rsid w:val="00464E1D"/>
    <w:rsid w:val="00464F11"/>
    <w:rsid w:val="00464F63"/>
    <w:rsid w:val="0046555A"/>
    <w:rsid w:val="004656F6"/>
    <w:rsid w:val="00465A10"/>
    <w:rsid w:val="00465D8C"/>
    <w:rsid w:val="00466141"/>
    <w:rsid w:val="004670A3"/>
    <w:rsid w:val="00467537"/>
    <w:rsid w:val="0046757F"/>
    <w:rsid w:val="0046781A"/>
    <w:rsid w:val="00467B09"/>
    <w:rsid w:val="00467C2B"/>
    <w:rsid w:val="00467EE0"/>
    <w:rsid w:val="00470406"/>
    <w:rsid w:val="00470447"/>
    <w:rsid w:val="00470534"/>
    <w:rsid w:val="0047056A"/>
    <w:rsid w:val="004706AC"/>
    <w:rsid w:val="004706C1"/>
    <w:rsid w:val="0047071F"/>
    <w:rsid w:val="00470760"/>
    <w:rsid w:val="00470A30"/>
    <w:rsid w:val="0047156B"/>
    <w:rsid w:val="00471617"/>
    <w:rsid w:val="00471868"/>
    <w:rsid w:val="00472020"/>
    <w:rsid w:val="00472734"/>
    <w:rsid w:val="00472D1E"/>
    <w:rsid w:val="0047328F"/>
    <w:rsid w:val="0047352C"/>
    <w:rsid w:val="00473667"/>
    <w:rsid w:val="004737C8"/>
    <w:rsid w:val="004738EB"/>
    <w:rsid w:val="004740CF"/>
    <w:rsid w:val="00474237"/>
    <w:rsid w:val="00474296"/>
    <w:rsid w:val="00474485"/>
    <w:rsid w:val="00474582"/>
    <w:rsid w:val="00474A63"/>
    <w:rsid w:val="00474D05"/>
    <w:rsid w:val="00474E45"/>
    <w:rsid w:val="00474E4D"/>
    <w:rsid w:val="004750CE"/>
    <w:rsid w:val="004753E3"/>
    <w:rsid w:val="00475C73"/>
    <w:rsid w:val="00475CA8"/>
    <w:rsid w:val="00475FFA"/>
    <w:rsid w:val="00476496"/>
    <w:rsid w:val="0047666F"/>
    <w:rsid w:val="004767CA"/>
    <w:rsid w:val="004769BD"/>
    <w:rsid w:val="00476B00"/>
    <w:rsid w:val="00477349"/>
    <w:rsid w:val="0047768D"/>
    <w:rsid w:val="00477AF0"/>
    <w:rsid w:val="00477BDA"/>
    <w:rsid w:val="00477BDF"/>
    <w:rsid w:val="00477CC3"/>
    <w:rsid w:val="00477E79"/>
    <w:rsid w:val="00480309"/>
    <w:rsid w:val="00480434"/>
    <w:rsid w:val="00480490"/>
    <w:rsid w:val="00480696"/>
    <w:rsid w:val="00480E8E"/>
    <w:rsid w:val="00480FC0"/>
    <w:rsid w:val="00481042"/>
    <w:rsid w:val="004811FC"/>
    <w:rsid w:val="00481239"/>
    <w:rsid w:val="00481428"/>
    <w:rsid w:val="0048164C"/>
    <w:rsid w:val="004816DC"/>
    <w:rsid w:val="00481A5C"/>
    <w:rsid w:val="00481B3E"/>
    <w:rsid w:val="004821BC"/>
    <w:rsid w:val="004823E3"/>
    <w:rsid w:val="00483203"/>
    <w:rsid w:val="004833EC"/>
    <w:rsid w:val="004834AA"/>
    <w:rsid w:val="004838CF"/>
    <w:rsid w:val="00483C91"/>
    <w:rsid w:val="00483ECC"/>
    <w:rsid w:val="0048423D"/>
    <w:rsid w:val="00484522"/>
    <w:rsid w:val="00484879"/>
    <w:rsid w:val="00484D95"/>
    <w:rsid w:val="00484DE6"/>
    <w:rsid w:val="00484DFA"/>
    <w:rsid w:val="00484E79"/>
    <w:rsid w:val="00484ED3"/>
    <w:rsid w:val="00484FCB"/>
    <w:rsid w:val="004852AF"/>
    <w:rsid w:val="00486062"/>
    <w:rsid w:val="00486179"/>
    <w:rsid w:val="004861D5"/>
    <w:rsid w:val="004862D3"/>
    <w:rsid w:val="0048662E"/>
    <w:rsid w:val="0048700C"/>
    <w:rsid w:val="004870E3"/>
    <w:rsid w:val="004872B6"/>
    <w:rsid w:val="004874F4"/>
    <w:rsid w:val="00487BEF"/>
    <w:rsid w:val="00487C6D"/>
    <w:rsid w:val="00487C78"/>
    <w:rsid w:val="00487CA7"/>
    <w:rsid w:val="00487D50"/>
    <w:rsid w:val="00487DFD"/>
    <w:rsid w:val="004902CE"/>
    <w:rsid w:val="00490409"/>
    <w:rsid w:val="00490B6C"/>
    <w:rsid w:val="0049109B"/>
    <w:rsid w:val="00491441"/>
    <w:rsid w:val="004915EF"/>
    <w:rsid w:val="00491FCC"/>
    <w:rsid w:val="0049206B"/>
    <w:rsid w:val="00492172"/>
    <w:rsid w:val="0049262F"/>
    <w:rsid w:val="004927D3"/>
    <w:rsid w:val="00492906"/>
    <w:rsid w:val="00492D90"/>
    <w:rsid w:val="004932C2"/>
    <w:rsid w:val="00493428"/>
    <w:rsid w:val="0049344F"/>
    <w:rsid w:val="004938AA"/>
    <w:rsid w:val="00493CB0"/>
    <w:rsid w:val="00493E97"/>
    <w:rsid w:val="00493F2C"/>
    <w:rsid w:val="0049425B"/>
    <w:rsid w:val="00494D41"/>
    <w:rsid w:val="00494DA9"/>
    <w:rsid w:val="0049531F"/>
    <w:rsid w:val="004954C6"/>
    <w:rsid w:val="00495655"/>
    <w:rsid w:val="00495827"/>
    <w:rsid w:val="004958F1"/>
    <w:rsid w:val="00495C7C"/>
    <w:rsid w:val="004960AF"/>
    <w:rsid w:val="00496496"/>
    <w:rsid w:val="00496D38"/>
    <w:rsid w:val="0049726F"/>
    <w:rsid w:val="004972EF"/>
    <w:rsid w:val="00497581"/>
    <w:rsid w:val="00497929"/>
    <w:rsid w:val="00497C05"/>
    <w:rsid w:val="00497E58"/>
    <w:rsid w:val="00497E8F"/>
    <w:rsid w:val="004A008C"/>
    <w:rsid w:val="004A0183"/>
    <w:rsid w:val="004A04C8"/>
    <w:rsid w:val="004A1173"/>
    <w:rsid w:val="004A11B2"/>
    <w:rsid w:val="004A1476"/>
    <w:rsid w:val="004A179A"/>
    <w:rsid w:val="004A1BCE"/>
    <w:rsid w:val="004A1FE0"/>
    <w:rsid w:val="004A20B7"/>
    <w:rsid w:val="004A2157"/>
    <w:rsid w:val="004A21B7"/>
    <w:rsid w:val="004A2320"/>
    <w:rsid w:val="004A2393"/>
    <w:rsid w:val="004A241B"/>
    <w:rsid w:val="004A2986"/>
    <w:rsid w:val="004A29E8"/>
    <w:rsid w:val="004A2B18"/>
    <w:rsid w:val="004A2B48"/>
    <w:rsid w:val="004A2B5A"/>
    <w:rsid w:val="004A2CCE"/>
    <w:rsid w:val="004A2EE9"/>
    <w:rsid w:val="004A33EF"/>
    <w:rsid w:val="004A389E"/>
    <w:rsid w:val="004A38FD"/>
    <w:rsid w:val="004A3916"/>
    <w:rsid w:val="004A4219"/>
    <w:rsid w:val="004A4406"/>
    <w:rsid w:val="004A4640"/>
    <w:rsid w:val="004A48BE"/>
    <w:rsid w:val="004A4D6D"/>
    <w:rsid w:val="004A500F"/>
    <w:rsid w:val="004A5201"/>
    <w:rsid w:val="004A5467"/>
    <w:rsid w:val="004A5801"/>
    <w:rsid w:val="004A5E6F"/>
    <w:rsid w:val="004A6063"/>
    <w:rsid w:val="004A60B9"/>
    <w:rsid w:val="004A6222"/>
    <w:rsid w:val="004A6328"/>
    <w:rsid w:val="004A63E4"/>
    <w:rsid w:val="004A6C5F"/>
    <w:rsid w:val="004A6D2A"/>
    <w:rsid w:val="004A6F88"/>
    <w:rsid w:val="004A71ED"/>
    <w:rsid w:val="004A731D"/>
    <w:rsid w:val="004A7480"/>
    <w:rsid w:val="004B0373"/>
    <w:rsid w:val="004B0550"/>
    <w:rsid w:val="004B0E54"/>
    <w:rsid w:val="004B1093"/>
    <w:rsid w:val="004B1135"/>
    <w:rsid w:val="004B13A2"/>
    <w:rsid w:val="004B1688"/>
    <w:rsid w:val="004B19E6"/>
    <w:rsid w:val="004B1B36"/>
    <w:rsid w:val="004B1C44"/>
    <w:rsid w:val="004B2050"/>
    <w:rsid w:val="004B2152"/>
    <w:rsid w:val="004B22FB"/>
    <w:rsid w:val="004B2A9A"/>
    <w:rsid w:val="004B2FA8"/>
    <w:rsid w:val="004B385C"/>
    <w:rsid w:val="004B3944"/>
    <w:rsid w:val="004B3A03"/>
    <w:rsid w:val="004B3C23"/>
    <w:rsid w:val="004B3D68"/>
    <w:rsid w:val="004B3D6C"/>
    <w:rsid w:val="004B4085"/>
    <w:rsid w:val="004B463E"/>
    <w:rsid w:val="004B4702"/>
    <w:rsid w:val="004B4B3A"/>
    <w:rsid w:val="004B4D0D"/>
    <w:rsid w:val="004B5674"/>
    <w:rsid w:val="004B597F"/>
    <w:rsid w:val="004B5B51"/>
    <w:rsid w:val="004B5BD5"/>
    <w:rsid w:val="004B5D83"/>
    <w:rsid w:val="004B5E98"/>
    <w:rsid w:val="004B5F5D"/>
    <w:rsid w:val="004B63B7"/>
    <w:rsid w:val="004B658E"/>
    <w:rsid w:val="004B67BD"/>
    <w:rsid w:val="004B681B"/>
    <w:rsid w:val="004B686E"/>
    <w:rsid w:val="004B7337"/>
    <w:rsid w:val="004B7606"/>
    <w:rsid w:val="004B7889"/>
    <w:rsid w:val="004B7AD9"/>
    <w:rsid w:val="004B7FAE"/>
    <w:rsid w:val="004C023B"/>
    <w:rsid w:val="004C0CD0"/>
    <w:rsid w:val="004C0E10"/>
    <w:rsid w:val="004C146A"/>
    <w:rsid w:val="004C18F5"/>
    <w:rsid w:val="004C1AD9"/>
    <w:rsid w:val="004C1CB2"/>
    <w:rsid w:val="004C25C2"/>
    <w:rsid w:val="004C29AA"/>
    <w:rsid w:val="004C2BEC"/>
    <w:rsid w:val="004C3536"/>
    <w:rsid w:val="004C3C93"/>
    <w:rsid w:val="004C3D07"/>
    <w:rsid w:val="004C3DEA"/>
    <w:rsid w:val="004C4154"/>
    <w:rsid w:val="004C4393"/>
    <w:rsid w:val="004C4423"/>
    <w:rsid w:val="004C47F3"/>
    <w:rsid w:val="004C4ACE"/>
    <w:rsid w:val="004C4CED"/>
    <w:rsid w:val="004C50D5"/>
    <w:rsid w:val="004C5372"/>
    <w:rsid w:val="004C5ABE"/>
    <w:rsid w:val="004C5B12"/>
    <w:rsid w:val="004C5F19"/>
    <w:rsid w:val="004C5FBD"/>
    <w:rsid w:val="004C6405"/>
    <w:rsid w:val="004C64A6"/>
    <w:rsid w:val="004C6567"/>
    <w:rsid w:val="004C65B7"/>
    <w:rsid w:val="004C6897"/>
    <w:rsid w:val="004C6B5D"/>
    <w:rsid w:val="004C70E7"/>
    <w:rsid w:val="004C779E"/>
    <w:rsid w:val="004C78A6"/>
    <w:rsid w:val="004C7936"/>
    <w:rsid w:val="004D0CB8"/>
    <w:rsid w:val="004D0CF4"/>
    <w:rsid w:val="004D1055"/>
    <w:rsid w:val="004D1483"/>
    <w:rsid w:val="004D184A"/>
    <w:rsid w:val="004D1880"/>
    <w:rsid w:val="004D1D5F"/>
    <w:rsid w:val="004D1FE2"/>
    <w:rsid w:val="004D1FF1"/>
    <w:rsid w:val="004D2190"/>
    <w:rsid w:val="004D2C8D"/>
    <w:rsid w:val="004D2D3D"/>
    <w:rsid w:val="004D330F"/>
    <w:rsid w:val="004D3430"/>
    <w:rsid w:val="004D3645"/>
    <w:rsid w:val="004D3723"/>
    <w:rsid w:val="004D3A5C"/>
    <w:rsid w:val="004D3E2C"/>
    <w:rsid w:val="004D4257"/>
    <w:rsid w:val="004D4619"/>
    <w:rsid w:val="004D48CA"/>
    <w:rsid w:val="004D497C"/>
    <w:rsid w:val="004D4A93"/>
    <w:rsid w:val="004D4E4E"/>
    <w:rsid w:val="004D5323"/>
    <w:rsid w:val="004D564E"/>
    <w:rsid w:val="004D5AAC"/>
    <w:rsid w:val="004D5B6F"/>
    <w:rsid w:val="004D637B"/>
    <w:rsid w:val="004D660C"/>
    <w:rsid w:val="004D666F"/>
    <w:rsid w:val="004D6953"/>
    <w:rsid w:val="004D6A3A"/>
    <w:rsid w:val="004D6DB6"/>
    <w:rsid w:val="004D6DF3"/>
    <w:rsid w:val="004D6F13"/>
    <w:rsid w:val="004D7025"/>
    <w:rsid w:val="004D7075"/>
    <w:rsid w:val="004D7168"/>
    <w:rsid w:val="004D717C"/>
    <w:rsid w:val="004D7605"/>
    <w:rsid w:val="004D768A"/>
    <w:rsid w:val="004D78C6"/>
    <w:rsid w:val="004E02C3"/>
    <w:rsid w:val="004E0370"/>
    <w:rsid w:val="004E04F7"/>
    <w:rsid w:val="004E08C2"/>
    <w:rsid w:val="004E09F1"/>
    <w:rsid w:val="004E0DE2"/>
    <w:rsid w:val="004E10DB"/>
    <w:rsid w:val="004E1124"/>
    <w:rsid w:val="004E13C7"/>
    <w:rsid w:val="004E1AFB"/>
    <w:rsid w:val="004E1D36"/>
    <w:rsid w:val="004E1F3B"/>
    <w:rsid w:val="004E2C1D"/>
    <w:rsid w:val="004E2E60"/>
    <w:rsid w:val="004E30F3"/>
    <w:rsid w:val="004E3112"/>
    <w:rsid w:val="004E3837"/>
    <w:rsid w:val="004E39A9"/>
    <w:rsid w:val="004E3B78"/>
    <w:rsid w:val="004E3FC1"/>
    <w:rsid w:val="004E43E0"/>
    <w:rsid w:val="004E4448"/>
    <w:rsid w:val="004E4888"/>
    <w:rsid w:val="004E48AE"/>
    <w:rsid w:val="004E4C0C"/>
    <w:rsid w:val="004E4C6A"/>
    <w:rsid w:val="004E4FB8"/>
    <w:rsid w:val="004E50BC"/>
    <w:rsid w:val="004E5416"/>
    <w:rsid w:val="004E5539"/>
    <w:rsid w:val="004E5654"/>
    <w:rsid w:val="004E5B99"/>
    <w:rsid w:val="004E5CA1"/>
    <w:rsid w:val="004E60D3"/>
    <w:rsid w:val="004E6553"/>
    <w:rsid w:val="004E663F"/>
    <w:rsid w:val="004E6890"/>
    <w:rsid w:val="004E68A3"/>
    <w:rsid w:val="004E6CFD"/>
    <w:rsid w:val="004E6DA4"/>
    <w:rsid w:val="004E743B"/>
    <w:rsid w:val="004F0005"/>
    <w:rsid w:val="004F0699"/>
    <w:rsid w:val="004F0826"/>
    <w:rsid w:val="004F09EF"/>
    <w:rsid w:val="004F16F3"/>
    <w:rsid w:val="004F170D"/>
    <w:rsid w:val="004F2281"/>
    <w:rsid w:val="004F2701"/>
    <w:rsid w:val="004F2D16"/>
    <w:rsid w:val="004F2DAD"/>
    <w:rsid w:val="004F32CB"/>
    <w:rsid w:val="004F32FA"/>
    <w:rsid w:val="004F3396"/>
    <w:rsid w:val="004F34B5"/>
    <w:rsid w:val="004F351A"/>
    <w:rsid w:val="004F3631"/>
    <w:rsid w:val="004F3FD1"/>
    <w:rsid w:val="004F4197"/>
    <w:rsid w:val="004F4771"/>
    <w:rsid w:val="004F4BED"/>
    <w:rsid w:val="004F4CF5"/>
    <w:rsid w:val="004F5077"/>
    <w:rsid w:val="004F50B7"/>
    <w:rsid w:val="004F526B"/>
    <w:rsid w:val="004F52FA"/>
    <w:rsid w:val="004F5683"/>
    <w:rsid w:val="004F596F"/>
    <w:rsid w:val="004F664E"/>
    <w:rsid w:val="004F692F"/>
    <w:rsid w:val="004F752E"/>
    <w:rsid w:val="004F7A8C"/>
    <w:rsid w:val="004F7B16"/>
    <w:rsid w:val="005001B4"/>
    <w:rsid w:val="00500629"/>
    <w:rsid w:val="00500A14"/>
    <w:rsid w:val="00500D80"/>
    <w:rsid w:val="00500D9F"/>
    <w:rsid w:val="00500ED5"/>
    <w:rsid w:val="00501271"/>
    <w:rsid w:val="00501370"/>
    <w:rsid w:val="0050143F"/>
    <w:rsid w:val="0050152E"/>
    <w:rsid w:val="00501961"/>
    <w:rsid w:val="005019FE"/>
    <w:rsid w:val="00501A9F"/>
    <w:rsid w:val="00501AB7"/>
    <w:rsid w:val="00501AC1"/>
    <w:rsid w:val="00501D37"/>
    <w:rsid w:val="005021EF"/>
    <w:rsid w:val="005025CA"/>
    <w:rsid w:val="0050276A"/>
    <w:rsid w:val="00502B24"/>
    <w:rsid w:val="00502BAE"/>
    <w:rsid w:val="00502FFD"/>
    <w:rsid w:val="00503604"/>
    <w:rsid w:val="0050388E"/>
    <w:rsid w:val="00503BB7"/>
    <w:rsid w:val="00503D02"/>
    <w:rsid w:val="00503FC5"/>
    <w:rsid w:val="0050403F"/>
    <w:rsid w:val="00504293"/>
    <w:rsid w:val="0050456B"/>
    <w:rsid w:val="0050475E"/>
    <w:rsid w:val="005047E3"/>
    <w:rsid w:val="0050485D"/>
    <w:rsid w:val="00504C7B"/>
    <w:rsid w:val="00504E3E"/>
    <w:rsid w:val="00505066"/>
    <w:rsid w:val="00505336"/>
    <w:rsid w:val="00505387"/>
    <w:rsid w:val="005056A4"/>
    <w:rsid w:val="00505B00"/>
    <w:rsid w:val="00505C90"/>
    <w:rsid w:val="00505CE8"/>
    <w:rsid w:val="00505D4D"/>
    <w:rsid w:val="0050687E"/>
    <w:rsid w:val="00506976"/>
    <w:rsid w:val="005069A5"/>
    <w:rsid w:val="005070B6"/>
    <w:rsid w:val="005077E5"/>
    <w:rsid w:val="00507830"/>
    <w:rsid w:val="0050791C"/>
    <w:rsid w:val="00507AE3"/>
    <w:rsid w:val="00507C33"/>
    <w:rsid w:val="00510902"/>
    <w:rsid w:val="00510B5A"/>
    <w:rsid w:val="00510CE5"/>
    <w:rsid w:val="00510D92"/>
    <w:rsid w:val="00511108"/>
    <w:rsid w:val="0051115D"/>
    <w:rsid w:val="0051124C"/>
    <w:rsid w:val="00511438"/>
    <w:rsid w:val="0051157C"/>
    <w:rsid w:val="005115B2"/>
    <w:rsid w:val="005118B4"/>
    <w:rsid w:val="0051190E"/>
    <w:rsid w:val="00512085"/>
    <w:rsid w:val="005125CD"/>
    <w:rsid w:val="00512C63"/>
    <w:rsid w:val="00512E10"/>
    <w:rsid w:val="00512F6A"/>
    <w:rsid w:val="00513018"/>
    <w:rsid w:val="00513042"/>
    <w:rsid w:val="00513434"/>
    <w:rsid w:val="0051351E"/>
    <w:rsid w:val="005138CD"/>
    <w:rsid w:val="00513EDE"/>
    <w:rsid w:val="005140E1"/>
    <w:rsid w:val="00514235"/>
    <w:rsid w:val="005145CE"/>
    <w:rsid w:val="00514851"/>
    <w:rsid w:val="00514A83"/>
    <w:rsid w:val="00515173"/>
    <w:rsid w:val="00515375"/>
    <w:rsid w:val="00515391"/>
    <w:rsid w:val="0051541C"/>
    <w:rsid w:val="005157DD"/>
    <w:rsid w:val="00515A6F"/>
    <w:rsid w:val="00515D58"/>
    <w:rsid w:val="00515E49"/>
    <w:rsid w:val="005162BF"/>
    <w:rsid w:val="00516332"/>
    <w:rsid w:val="0051642F"/>
    <w:rsid w:val="005168AA"/>
    <w:rsid w:val="005169B6"/>
    <w:rsid w:val="00516BDD"/>
    <w:rsid w:val="00516F7B"/>
    <w:rsid w:val="0051793B"/>
    <w:rsid w:val="00517AF6"/>
    <w:rsid w:val="00517CE9"/>
    <w:rsid w:val="00517FD0"/>
    <w:rsid w:val="00520497"/>
    <w:rsid w:val="0052049E"/>
    <w:rsid w:val="005208AC"/>
    <w:rsid w:val="00520DCF"/>
    <w:rsid w:val="00520E53"/>
    <w:rsid w:val="0052106D"/>
    <w:rsid w:val="00521230"/>
    <w:rsid w:val="00521339"/>
    <w:rsid w:val="005219DF"/>
    <w:rsid w:val="00521F16"/>
    <w:rsid w:val="005220F3"/>
    <w:rsid w:val="0052212F"/>
    <w:rsid w:val="00522287"/>
    <w:rsid w:val="0052260E"/>
    <w:rsid w:val="0052283A"/>
    <w:rsid w:val="00522FBB"/>
    <w:rsid w:val="0052313B"/>
    <w:rsid w:val="00523233"/>
    <w:rsid w:val="0052335B"/>
    <w:rsid w:val="00523441"/>
    <w:rsid w:val="00523613"/>
    <w:rsid w:val="00523C58"/>
    <w:rsid w:val="00523C94"/>
    <w:rsid w:val="00523F29"/>
    <w:rsid w:val="00523FB6"/>
    <w:rsid w:val="00524493"/>
    <w:rsid w:val="005244CB"/>
    <w:rsid w:val="00524B9B"/>
    <w:rsid w:val="0052512D"/>
    <w:rsid w:val="00525656"/>
    <w:rsid w:val="00525DB8"/>
    <w:rsid w:val="005262FB"/>
    <w:rsid w:val="00526659"/>
    <w:rsid w:val="00526768"/>
    <w:rsid w:val="00526B7A"/>
    <w:rsid w:val="0052711F"/>
    <w:rsid w:val="005273FE"/>
    <w:rsid w:val="005275CA"/>
    <w:rsid w:val="00527738"/>
    <w:rsid w:val="00527884"/>
    <w:rsid w:val="00527A12"/>
    <w:rsid w:val="00527EDB"/>
    <w:rsid w:val="00527FF5"/>
    <w:rsid w:val="005301CA"/>
    <w:rsid w:val="005306AA"/>
    <w:rsid w:val="005309DB"/>
    <w:rsid w:val="00530AC1"/>
    <w:rsid w:val="00530FDF"/>
    <w:rsid w:val="00531278"/>
    <w:rsid w:val="00531545"/>
    <w:rsid w:val="0053171A"/>
    <w:rsid w:val="00531941"/>
    <w:rsid w:val="00531B84"/>
    <w:rsid w:val="00531BB3"/>
    <w:rsid w:val="00531EF1"/>
    <w:rsid w:val="00532198"/>
    <w:rsid w:val="00532410"/>
    <w:rsid w:val="0053263A"/>
    <w:rsid w:val="00532AD0"/>
    <w:rsid w:val="00532B81"/>
    <w:rsid w:val="00532D6B"/>
    <w:rsid w:val="00532D80"/>
    <w:rsid w:val="00532E73"/>
    <w:rsid w:val="00532F96"/>
    <w:rsid w:val="00533252"/>
    <w:rsid w:val="00533513"/>
    <w:rsid w:val="005336C8"/>
    <w:rsid w:val="00533709"/>
    <w:rsid w:val="00533875"/>
    <w:rsid w:val="0053397E"/>
    <w:rsid w:val="00533A14"/>
    <w:rsid w:val="00533C4B"/>
    <w:rsid w:val="00534014"/>
    <w:rsid w:val="00534111"/>
    <w:rsid w:val="0053455B"/>
    <w:rsid w:val="00534687"/>
    <w:rsid w:val="005346E0"/>
    <w:rsid w:val="00534D27"/>
    <w:rsid w:val="00534D4D"/>
    <w:rsid w:val="00534EC6"/>
    <w:rsid w:val="00534EC9"/>
    <w:rsid w:val="00534FCF"/>
    <w:rsid w:val="00535224"/>
    <w:rsid w:val="00535686"/>
    <w:rsid w:val="00535AE7"/>
    <w:rsid w:val="00536143"/>
    <w:rsid w:val="005361A9"/>
    <w:rsid w:val="0053620A"/>
    <w:rsid w:val="005364E0"/>
    <w:rsid w:val="00536676"/>
    <w:rsid w:val="00536C46"/>
    <w:rsid w:val="00536C66"/>
    <w:rsid w:val="00536D2B"/>
    <w:rsid w:val="00536E2C"/>
    <w:rsid w:val="00536F9E"/>
    <w:rsid w:val="0053727A"/>
    <w:rsid w:val="0053740F"/>
    <w:rsid w:val="00537709"/>
    <w:rsid w:val="0053786C"/>
    <w:rsid w:val="005400EC"/>
    <w:rsid w:val="005401C2"/>
    <w:rsid w:val="00540436"/>
    <w:rsid w:val="00540438"/>
    <w:rsid w:val="00540896"/>
    <w:rsid w:val="005409D9"/>
    <w:rsid w:val="005412EF"/>
    <w:rsid w:val="00541383"/>
    <w:rsid w:val="0054190F"/>
    <w:rsid w:val="00541AA2"/>
    <w:rsid w:val="00541BF3"/>
    <w:rsid w:val="00541BFD"/>
    <w:rsid w:val="00541D99"/>
    <w:rsid w:val="00541F32"/>
    <w:rsid w:val="00541FD5"/>
    <w:rsid w:val="00542177"/>
    <w:rsid w:val="0054227F"/>
    <w:rsid w:val="00542418"/>
    <w:rsid w:val="0054277B"/>
    <w:rsid w:val="00542BE3"/>
    <w:rsid w:val="00542C0A"/>
    <w:rsid w:val="00543010"/>
    <w:rsid w:val="00543020"/>
    <w:rsid w:val="005430E0"/>
    <w:rsid w:val="005432F2"/>
    <w:rsid w:val="005436AB"/>
    <w:rsid w:val="00543868"/>
    <w:rsid w:val="005438F8"/>
    <w:rsid w:val="00543ADE"/>
    <w:rsid w:val="00543F7C"/>
    <w:rsid w:val="005441E3"/>
    <w:rsid w:val="005442C3"/>
    <w:rsid w:val="00544A6F"/>
    <w:rsid w:val="00544EEB"/>
    <w:rsid w:val="00544EF8"/>
    <w:rsid w:val="00544F44"/>
    <w:rsid w:val="005452AA"/>
    <w:rsid w:val="005452D4"/>
    <w:rsid w:val="005455B2"/>
    <w:rsid w:val="0054562C"/>
    <w:rsid w:val="00545871"/>
    <w:rsid w:val="005458D0"/>
    <w:rsid w:val="005465E3"/>
    <w:rsid w:val="00546DC8"/>
    <w:rsid w:val="00547268"/>
    <w:rsid w:val="00547407"/>
    <w:rsid w:val="005476B3"/>
    <w:rsid w:val="00547A30"/>
    <w:rsid w:val="00547BA2"/>
    <w:rsid w:val="005505EA"/>
    <w:rsid w:val="00550A92"/>
    <w:rsid w:val="00550F72"/>
    <w:rsid w:val="00550F92"/>
    <w:rsid w:val="00551129"/>
    <w:rsid w:val="005511B4"/>
    <w:rsid w:val="0055138D"/>
    <w:rsid w:val="0055149C"/>
    <w:rsid w:val="00551676"/>
    <w:rsid w:val="005517A8"/>
    <w:rsid w:val="00551896"/>
    <w:rsid w:val="00551967"/>
    <w:rsid w:val="00551BE3"/>
    <w:rsid w:val="00551C52"/>
    <w:rsid w:val="0055200D"/>
    <w:rsid w:val="0055267E"/>
    <w:rsid w:val="0055274F"/>
    <w:rsid w:val="005527E0"/>
    <w:rsid w:val="005529AB"/>
    <w:rsid w:val="005529EA"/>
    <w:rsid w:val="00552A9C"/>
    <w:rsid w:val="00552EDC"/>
    <w:rsid w:val="0055307C"/>
    <w:rsid w:val="005530B7"/>
    <w:rsid w:val="0055319A"/>
    <w:rsid w:val="005531F6"/>
    <w:rsid w:val="005533BD"/>
    <w:rsid w:val="005537C9"/>
    <w:rsid w:val="00553CE5"/>
    <w:rsid w:val="0055430C"/>
    <w:rsid w:val="00554656"/>
    <w:rsid w:val="00554750"/>
    <w:rsid w:val="00554921"/>
    <w:rsid w:val="0055514C"/>
    <w:rsid w:val="00555A39"/>
    <w:rsid w:val="00555B13"/>
    <w:rsid w:val="00555B5C"/>
    <w:rsid w:val="00555D99"/>
    <w:rsid w:val="00556386"/>
    <w:rsid w:val="00556814"/>
    <w:rsid w:val="00556CB5"/>
    <w:rsid w:val="00556EA2"/>
    <w:rsid w:val="005571D2"/>
    <w:rsid w:val="00557A88"/>
    <w:rsid w:val="00557C03"/>
    <w:rsid w:val="00557D5E"/>
    <w:rsid w:val="00560109"/>
    <w:rsid w:val="0056035E"/>
    <w:rsid w:val="0056053D"/>
    <w:rsid w:val="005607B0"/>
    <w:rsid w:val="005608CD"/>
    <w:rsid w:val="00560B6C"/>
    <w:rsid w:val="00560D9C"/>
    <w:rsid w:val="00560F15"/>
    <w:rsid w:val="005619D6"/>
    <w:rsid w:val="00562248"/>
    <w:rsid w:val="005623CD"/>
    <w:rsid w:val="005625FF"/>
    <w:rsid w:val="005628F9"/>
    <w:rsid w:val="00562B81"/>
    <w:rsid w:val="0056306C"/>
    <w:rsid w:val="005630EE"/>
    <w:rsid w:val="00563512"/>
    <w:rsid w:val="00563A9C"/>
    <w:rsid w:val="00563B55"/>
    <w:rsid w:val="00563BC4"/>
    <w:rsid w:val="00563F6C"/>
    <w:rsid w:val="0056403D"/>
    <w:rsid w:val="005641AF"/>
    <w:rsid w:val="005642DD"/>
    <w:rsid w:val="00564981"/>
    <w:rsid w:val="00564A44"/>
    <w:rsid w:val="00564E34"/>
    <w:rsid w:val="00565427"/>
    <w:rsid w:val="00565679"/>
    <w:rsid w:val="0056567B"/>
    <w:rsid w:val="00565912"/>
    <w:rsid w:val="00566027"/>
    <w:rsid w:val="005660C7"/>
    <w:rsid w:val="005660FC"/>
    <w:rsid w:val="00566270"/>
    <w:rsid w:val="00566D2B"/>
    <w:rsid w:val="00566DB9"/>
    <w:rsid w:val="005671E0"/>
    <w:rsid w:val="00567229"/>
    <w:rsid w:val="005673E0"/>
    <w:rsid w:val="005674A4"/>
    <w:rsid w:val="005674A5"/>
    <w:rsid w:val="00567718"/>
    <w:rsid w:val="00567775"/>
    <w:rsid w:val="00567789"/>
    <w:rsid w:val="00567ABC"/>
    <w:rsid w:val="00567C2D"/>
    <w:rsid w:val="0057032D"/>
    <w:rsid w:val="0057047E"/>
    <w:rsid w:val="005704D7"/>
    <w:rsid w:val="005707D6"/>
    <w:rsid w:val="0057084F"/>
    <w:rsid w:val="00570A08"/>
    <w:rsid w:val="00570CBD"/>
    <w:rsid w:val="00571ABB"/>
    <w:rsid w:val="00571B60"/>
    <w:rsid w:val="00571CC3"/>
    <w:rsid w:val="00571D4C"/>
    <w:rsid w:val="0057212B"/>
    <w:rsid w:val="00572148"/>
    <w:rsid w:val="005722B6"/>
    <w:rsid w:val="005722C5"/>
    <w:rsid w:val="00572329"/>
    <w:rsid w:val="00572390"/>
    <w:rsid w:val="00572F3A"/>
    <w:rsid w:val="00573250"/>
    <w:rsid w:val="00573446"/>
    <w:rsid w:val="0057357A"/>
    <w:rsid w:val="0057395A"/>
    <w:rsid w:val="00574052"/>
    <w:rsid w:val="005740E0"/>
    <w:rsid w:val="005744BE"/>
    <w:rsid w:val="0057473A"/>
    <w:rsid w:val="00574D98"/>
    <w:rsid w:val="00574E3E"/>
    <w:rsid w:val="00574EFA"/>
    <w:rsid w:val="00574FE7"/>
    <w:rsid w:val="005752DF"/>
    <w:rsid w:val="005753DD"/>
    <w:rsid w:val="00575506"/>
    <w:rsid w:val="00575BF9"/>
    <w:rsid w:val="005760F1"/>
    <w:rsid w:val="00576618"/>
    <w:rsid w:val="00576D4D"/>
    <w:rsid w:val="005771E4"/>
    <w:rsid w:val="005771F5"/>
    <w:rsid w:val="00577232"/>
    <w:rsid w:val="00577294"/>
    <w:rsid w:val="005774D1"/>
    <w:rsid w:val="00577851"/>
    <w:rsid w:val="00577919"/>
    <w:rsid w:val="00577A13"/>
    <w:rsid w:val="00577D35"/>
    <w:rsid w:val="0058026A"/>
    <w:rsid w:val="00580430"/>
    <w:rsid w:val="005806A7"/>
    <w:rsid w:val="005810DF"/>
    <w:rsid w:val="00581135"/>
    <w:rsid w:val="00581377"/>
    <w:rsid w:val="00581837"/>
    <w:rsid w:val="00581858"/>
    <w:rsid w:val="00581894"/>
    <w:rsid w:val="00581906"/>
    <w:rsid w:val="00581B7E"/>
    <w:rsid w:val="00581BAC"/>
    <w:rsid w:val="00581DE7"/>
    <w:rsid w:val="00581E04"/>
    <w:rsid w:val="00581E97"/>
    <w:rsid w:val="00581EFE"/>
    <w:rsid w:val="00582402"/>
    <w:rsid w:val="00582AA2"/>
    <w:rsid w:val="00582C0C"/>
    <w:rsid w:val="00582C0E"/>
    <w:rsid w:val="00583139"/>
    <w:rsid w:val="005835E3"/>
    <w:rsid w:val="00583BCF"/>
    <w:rsid w:val="00583C60"/>
    <w:rsid w:val="00583EBD"/>
    <w:rsid w:val="00584069"/>
    <w:rsid w:val="00584544"/>
    <w:rsid w:val="0058459C"/>
    <w:rsid w:val="005847E2"/>
    <w:rsid w:val="0058496C"/>
    <w:rsid w:val="00584A49"/>
    <w:rsid w:val="00584CC9"/>
    <w:rsid w:val="0058564F"/>
    <w:rsid w:val="0058579E"/>
    <w:rsid w:val="005857BC"/>
    <w:rsid w:val="00585CDA"/>
    <w:rsid w:val="00585FDF"/>
    <w:rsid w:val="0058609A"/>
    <w:rsid w:val="005861F1"/>
    <w:rsid w:val="0058676D"/>
    <w:rsid w:val="00586AE7"/>
    <w:rsid w:val="00586B26"/>
    <w:rsid w:val="00586D7C"/>
    <w:rsid w:val="00587639"/>
    <w:rsid w:val="0058797D"/>
    <w:rsid w:val="00587C2F"/>
    <w:rsid w:val="00590015"/>
    <w:rsid w:val="005905C1"/>
    <w:rsid w:val="00590793"/>
    <w:rsid w:val="0059091D"/>
    <w:rsid w:val="0059102D"/>
    <w:rsid w:val="00591652"/>
    <w:rsid w:val="00591829"/>
    <w:rsid w:val="00591A1C"/>
    <w:rsid w:val="00591BCE"/>
    <w:rsid w:val="00591EEC"/>
    <w:rsid w:val="00592454"/>
    <w:rsid w:val="005927E1"/>
    <w:rsid w:val="00592DD2"/>
    <w:rsid w:val="005931C9"/>
    <w:rsid w:val="00593404"/>
    <w:rsid w:val="00593448"/>
    <w:rsid w:val="005939F0"/>
    <w:rsid w:val="00593AB7"/>
    <w:rsid w:val="00593C47"/>
    <w:rsid w:val="00593CF3"/>
    <w:rsid w:val="00593F50"/>
    <w:rsid w:val="00594254"/>
    <w:rsid w:val="005944FD"/>
    <w:rsid w:val="00594A8F"/>
    <w:rsid w:val="00594AD9"/>
    <w:rsid w:val="00594B9C"/>
    <w:rsid w:val="00594DF1"/>
    <w:rsid w:val="00594FE7"/>
    <w:rsid w:val="005951C8"/>
    <w:rsid w:val="00595345"/>
    <w:rsid w:val="005953F0"/>
    <w:rsid w:val="0059564A"/>
    <w:rsid w:val="005957F1"/>
    <w:rsid w:val="00595880"/>
    <w:rsid w:val="0059596C"/>
    <w:rsid w:val="00595980"/>
    <w:rsid w:val="00595A4C"/>
    <w:rsid w:val="00595B2F"/>
    <w:rsid w:val="00595D2D"/>
    <w:rsid w:val="005961FA"/>
    <w:rsid w:val="005963BC"/>
    <w:rsid w:val="005966E0"/>
    <w:rsid w:val="00596804"/>
    <w:rsid w:val="00596EDE"/>
    <w:rsid w:val="005970CC"/>
    <w:rsid w:val="00597556"/>
    <w:rsid w:val="0059794C"/>
    <w:rsid w:val="00597A11"/>
    <w:rsid w:val="00597C3F"/>
    <w:rsid w:val="00597E53"/>
    <w:rsid w:val="00597E9C"/>
    <w:rsid w:val="005A07E8"/>
    <w:rsid w:val="005A0B7A"/>
    <w:rsid w:val="005A0CD3"/>
    <w:rsid w:val="005A0EF8"/>
    <w:rsid w:val="005A1352"/>
    <w:rsid w:val="005A208D"/>
    <w:rsid w:val="005A228A"/>
    <w:rsid w:val="005A22CF"/>
    <w:rsid w:val="005A244E"/>
    <w:rsid w:val="005A249A"/>
    <w:rsid w:val="005A2519"/>
    <w:rsid w:val="005A265D"/>
    <w:rsid w:val="005A2C0D"/>
    <w:rsid w:val="005A2F11"/>
    <w:rsid w:val="005A3325"/>
    <w:rsid w:val="005A3A66"/>
    <w:rsid w:val="005A3D93"/>
    <w:rsid w:val="005A3DF4"/>
    <w:rsid w:val="005A401C"/>
    <w:rsid w:val="005A4496"/>
    <w:rsid w:val="005A462E"/>
    <w:rsid w:val="005A4A44"/>
    <w:rsid w:val="005A4B3C"/>
    <w:rsid w:val="005A4CA9"/>
    <w:rsid w:val="005A5013"/>
    <w:rsid w:val="005A522A"/>
    <w:rsid w:val="005A54BF"/>
    <w:rsid w:val="005A575F"/>
    <w:rsid w:val="005A5ABB"/>
    <w:rsid w:val="005A5E2A"/>
    <w:rsid w:val="005A6629"/>
    <w:rsid w:val="005A6949"/>
    <w:rsid w:val="005A7388"/>
    <w:rsid w:val="005A7842"/>
    <w:rsid w:val="005A7A8F"/>
    <w:rsid w:val="005A7B1A"/>
    <w:rsid w:val="005A7E20"/>
    <w:rsid w:val="005A7E7E"/>
    <w:rsid w:val="005B02CF"/>
    <w:rsid w:val="005B0335"/>
    <w:rsid w:val="005B03B6"/>
    <w:rsid w:val="005B10A0"/>
    <w:rsid w:val="005B12FF"/>
    <w:rsid w:val="005B1B18"/>
    <w:rsid w:val="005B1C31"/>
    <w:rsid w:val="005B21CF"/>
    <w:rsid w:val="005B22F1"/>
    <w:rsid w:val="005B287E"/>
    <w:rsid w:val="005B2910"/>
    <w:rsid w:val="005B2C54"/>
    <w:rsid w:val="005B2C77"/>
    <w:rsid w:val="005B2CDA"/>
    <w:rsid w:val="005B2D26"/>
    <w:rsid w:val="005B2ECB"/>
    <w:rsid w:val="005B3215"/>
    <w:rsid w:val="005B32EC"/>
    <w:rsid w:val="005B3731"/>
    <w:rsid w:val="005B3A3D"/>
    <w:rsid w:val="005B3A9F"/>
    <w:rsid w:val="005B3BBD"/>
    <w:rsid w:val="005B3BDC"/>
    <w:rsid w:val="005B3CDD"/>
    <w:rsid w:val="005B3F1E"/>
    <w:rsid w:val="005B44A7"/>
    <w:rsid w:val="005B44CC"/>
    <w:rsid w:val="005B4CE1"/>
    <w:rsid w:val="005B4DCF"/>
    <w:rsid w:val="005B4EC2"/>
    <w:rsid w:val="005B4F43"/>
    <w:rsid w:val="005B5356"/>
    <w:rsid w:val="005B5409"/>
    <w:rsid w:val="005B5495"/>
    <w:rsid w:val="005B5497"/>
    <w:rsid w:val="005B54E7"/>
    <w:rsid w:val="005B5AB1"/>
    <w:rsid w:val="005B5B0C"/>
    <w:rsid w:val="005B5B16"/>
    <w:rsid w:val="005B5BCE"/>
    <w:rsid w:val="005B5BFE"/>
    <w:rsid w:val="005B61D3"/>
    <w:rsid w:val="005B63E3"/>
    <w:rsid w:val="005B674F"/>
    <w:rsid w:val="005B6A2C"/>
    <w:rsid w:val="005B7229"/>
    <w:rsid w:val="005B727D"/>
    <w:rsid w:val="005B7609"/>
    <w:rsid w:val="005B7C57"/>
    <w:rsid w:val="005B7CC8"/>
    <w:rsid w:val="005B7E92"/>
    <w:rsid w:val="005C05AD"/>
    <w:rsid w:val="005C07F2"/>
    <w:rsid w:val="005C0829"/>
    <w:rsid w:val="005C086C"/>
    <w:rsid w:val="005C112D"/>
    <w:rsid w:val="005C145E"/>
    <w:rsid w:val="005C1ACD"/>
    <w:rsid w:val="005C1C5E"/>
    <w:rsid w:val="005C26E8"/>
    <w:rsid w:val="005C27BC"/>
    <w:rsid w:val="005C2A72"/>
    <w:rsid w:val="005C2C32"/>
    <w:rsid w:val="005C3062"/>
    <w:rsid w:val="005C35F4"/>
    <w:rsid w:val="005C3FDF"/>
    <w:rsid w:val="005C42C6"/>
    <w:rsid w:val="005C44F2"/>
    <w:rsid w:val="005C458E"/>
    <w:rsid w:val="005C4647"/>
    <w:rsid w:val="005C470D"/>
    <w:rsid w:val="005C4816"/>
    <w:rsid w:val="005C4AE3"/>
    <w:rsid w:val="005C4DC6"/>
    <w:rsid w:val="005C4FC9"/>
    <w:rsid w:val="005C5016"/>
    <w:rsid w:val="005C509B"/>
    <w:rsid w:val="005C5A32"/>
    <w:rsid w:val="005C5A38"/>
    <w:rsid w:val="005C6070"/>
    <w:rsid w:val="005C630E"/>
    <w:rsid w:val="005C634F"/>
    <w:rsid w:val="005C6B94"/>
    <w:rsid w:val="005C6F4E"/>
    <w:rsid w:val="005C7078"/>
    <w:rsid w:val="005C7244"/>
    <w:rsid w:val="005C73A9"/>
    <w:rsid w:val="005C7C1E"/>
    <w:rsid w:val="005C7CC2"/>
    <w:rsid w:val="005D0159"/>
    <w:rsid w:val="005D0B4F"/>
    <w:rsid w:val="005D0B5A"/>
    <w:rsid w:val="005D0D09"/>
    <w:rsid w:val="005D0DAB"/>
    <w:rsid w:val="005D169A"/>
    <w:rsid w:val="005D1B53"/>
    <w:rsid w:val="005D1CF2"/>
    <w:rsid w:val="005D1E49"/>
    <w:rsid w:val="005D22C4"/>
    <w:rsid w:val="005D22E5"/>
    <w:rsid w:val="005D2805"/>
    <w:rsid w:val="005D2925"/>
    <w:rsid w:val="005D2AC0"/>
    <w:rsid w:val="005D2FA1"/>
    <w:rsid w:val="005D310E"/>
    <w:rsid w:val="005D31B4"/>
    <w:rsid w:val="005D354E"/>
    <w:rsid w:val="005D37D3"/>
    <w:rsid w:val="005D37DD"/>
    <w:rsid w:val="005D39D3"/>
    <w:rsid w:val="005D3B30"/>
    <w:rsid w:val="005D3CD0"/>
    <w:rsid w:val="005D439D"/>
    <w:rsid w:val="005D496A"/>
    <w:rsid w:val="005D4A2D"/>
    <w:rsid w:val="005D4CC3"/>
    <w:rsid w:val="005D4D15"/>
    <w:rsid w:val="005D4D47"/>
    <w:rsid w:val="005D4E10"/>
    <w:rsid w:val="005D4E8B"/>
    <w:rsid w:val="005D5209"/>
    <w:rsid w:val="005D53A6"/>
    <w:rsid w:val="005D5598"/>
    <w:rsid w:val="005D5B76"/>
    <w:rsid w:val="005D5B7D"/>
    <w:rsid w:val="005D5F01"/>
    <w:rsid w:val="005D616D"/>
    <w:rsid w:val="005D6721"/>
    <w:rsid w:val="005D6F7F"/>
    <w:rsid w:val="005D708B"/>
    <w:rsid w:val="005D708F"/>
    <w:rsid w:val="005D7F29"/>
    <w:rsid w:val="005E002F"/>
    <w:rsid w:val="005E0167"/>
    <w:rsid w:val="005E01F1"/>
    <w:rsid w:val="005E03E0"/>
    <w:rsid w:val="005E045E"/>
    <w:rsid w:val="005E058A"/>
    <w:rsid w:val="005E076F"/>
    <w:rsid w:val="005E07B5"/>
    <w:rsid w:val="005E0808"/>
    <w:rsid w:val="005E09D8"/>
    <w:rsid w:val="005E0A34"/>
    <w:rsid w:val="005E0DA1"/>
    <w:rsid w:val="005E0DCE"/>
    <w:rsid w:val="005E0F99"/>
    <w:rsid w:val="005E10BF"/>
    <w:rsid w:val="005E10D9"/>
    <w:rsid w:val="005E1586"/>
    <w:rsid w:val="005E16FE"/>
    <w:rsid w:val="005E1BDC"/>
    <w:rsid w:val="005E1C46"/>
    <w:rsid w:val="005E1FBE"/>
    <w:rsid w:val="005E2878"/>
    <w:rsid w:val="005E2B2D"/>
    <w:rsid w:val="005E3653"/>
    <w:rsid w:val="005E3955"/>
    <w:rsid w:val="005E3EE0"/>
    <w:rsid w:val="005E3FEC"/>
    <w:rsid w:val="005E41F9"/>
    <w:rsid w:val="005E4292"/>
    <w:rsid w:val="005E46C6"/>
    <w:rsid w:val="005E4A65"/>
    <w:rsid w:val="005E4AD1"/>
    <w:rsid w:val="005E4CB9"/>
    <w:rsid w:val="005E4E0D"/>
    <w:rsid w:val="005E4EF9"/>
    <w:rsid w:val="005E5124"/>
    <w:rsid w:val="005E55B0"/>
    <w:rsid w:val="005E5C7B"/>
    <w:rsid w:val="005E5EDB"/>
    <w:rsid w:val="005E6101"/>
    <w:rsid w:val="005E635B"/>
    <w:rsid w:val="005E7265"/>
    <w:rsid w:val="005E734F"/>
    <w:rsid w:val="005E7B09"/>
    <w:rsid w:val="005E7E45"/>
    <w:rsid w:val="005F0517"/>
    <w:rsid w:val="005F06B7"/>
    <w:rsid w:val="005F07E5"/>
    <w:rsid w:val="005F093D"/>
    <w:rsid w:val="005F0951"/>
    <w:rsid w:val="005F13B3"/>
    <w:rsid w:val="005F1483"/>
    <w:rsid w:val="005F1E6C"/>
    <w:rsid w:val="005F1EF3"/>
    <w:rsid w:val="005F2306"/>
    <w:rsid w:val="005F23F2"/>
    <w:rsid w:val="005F2628"/>
    <w:rsid w:val="005F28D2"/>
    <w:rsid w:val="005F2974"/>
    <w:rsid w:val="005F2E1C"/>
    <w:rsid w:val="005F3595"/>
    <w:rsid w:val="005F3672"/>
    <w:rsid w:val="005F369F"/>
    <w:rsid w:val="005F36D6"/>
    <w:rsid w:val="005F37E0"/>
    <w:rsid w:val="005F3933"/>
    <w:rsid w:val="005F3BAF"/>
    <w:rsid w:val="005F405C"/>
    <w:rsid w:val="005F4614"/>
    <w:rsid w:val="005F474C"/>
    <w:rsid w:val="005F4AA2"/>
    <w:rsid w:val="005F4C0B"/>
    <w:rsid w:val="005F502C"/>
    <w:rsid w:val="005F51D5"/>
    <w:rsid w:val="005F52C5"/>
    <w:rsid w:val="005F560A"/>
    <w:rsid w:val="005F58F5"/>
    <w:rsid w:val="005F5983"/>
    <w:rsid w:val="005F5BA9"/>
    <w:rsid w:val="005F5DC9"/>
    <w:rsid w:val="005F5F64"/>
    <w:rsid w:val="005F60CB"/>
    <w:rsid w:val="005F60DE"/>
    <w:rsid w:val="005F63FA"/>
    <w:rsid w:val="005F656F"/>
    <w:rsid w:val="005F6C65"/>
    <w:rsid w:val="005F6CAB"/>
    <w:rsid w:val="005F6E86"/>
    <w:rsid w:val="005F77E9"/>
    <w:rsid w:val="005F7953"/>
    <w:rsid w:val="005F7A2D"/>
    <w:rsid w:val="005F7C77"/>
    <w:rsid w:val="005F7F62"/>
    <w:rsid w:val="0060022F"/>
    <w:rsid w:val="006002BB"/>
    <w:rsid w:val="006004FB"/>
    <w:rsid w:val="0060068C"/>
    <w:rsid w:val="00600CA1"/>
    <w:rsid w:val="00600CC5"/>
    <w:rsid w:val="00600E48"/>
    <w:rsid w:val="00601079"/>
    <w:rsid w:val="006011FC"/>
    <w:rsid w:val="00601A5C"/>
    <w:rsid w:val="00602173"/>
    <w:rsid w:val="00602222"/>
    <w:rsid w:val="006023B7"/>
    <w:rsid w:val="006024A0"/>
    <w:rsid w:val="006026C0"/>
    <w:rsid w:val="00602739"/>
    <w:rsid w:val="006027B0"/>
    <w:rsid w:val="00602830"/>
    <w:rsid w:val="00602DA9"/>
    <w:rsid w:val="00602F3F"/>
    <w:rsid w:val="00602F9F"/>
    <w:rsid w:val="0060317B"/>
    <w:rsid w:val="006032AD"/>
    <w:rsid w:val="0060361E"/>
    <w:rsid w:val="006037CF"/>
    <w:rsid w:val="00603AC6"/>
    <w:rsid w:val="0060436B"/>
    <w:rsid w:val="00604377"/>
    <w:rsid w:val="006044D5"/>
    <w:rsid w:val="006047FC"/>
    <w:rsid w:val="00604B41"/>
    <w:rsid w:val="00604C5F"/>
    <w:rsid w:val="00604CF1"/>
    <w:rsid w:val="00604EE2"/>
    <w:rsid w:val="0060581B"/>
    <w:rsid w:val="00605905"/>
    <w:rsid w:val="0060591F"/>
    <w:rsid w:val="00605BF9"/>
    <w:rsid w:val="00605C52"/>
    <w:rsid w:val="0060631D"/>
    <w:rsid w:val="00606566"/>
    <w:rsid w:val="00606638"/>
    <w:rsid w:val="00606704"/>
    <w:rsid w:val="00606982"/>
    <w:rsid w:val="00606C2F"/>
    <w:rsid w:val="00606C77"/>
    <w:rsid w:val="0060709D"/>
    <w:rsid w:val="006070D6"/>
    <w:rsid w:val="00607249"/>
    <w:rsid w:val="00607693"/>
    <w:rsid w:val="0060777E"/>
    <w:rsid w:val="00607991"/>
    <w:rsid w:val="00607ACD"/>
    <w:rsid w:val="00607AFE"/>
    <w:rsid w:val="00607C17"/>
    <w:rsid w:val="00607DF5"/>
    <w:rsid w:val="00607EEB"/>
    <w:rsid w:val="006101F4"/>
    <w:rsid w:val="0061035C"/>
    <w:rsid w:val="006104F7"/>
    <w:rsid w:val="00610853"/>
    <w:rsid w:val="00610B45"/>
    <w:rsid w:val="00610C81"/>
    <w:rsid w:val="006110D2"/>
    <w:rsid w:val="00611218"/>
    <w:rsid w:val="00611334"/>
    <w:rsid w:val="0061143E"/>
    <w:rsid w:val="0061148B"/>
    <w:rsid w:val="006124C1"/>
    <w:rsid w:val="00612843"/>
    <w:rsid w:val="006129AF"/>
    <w:rsid w:val="00612A25"/>
    <w:rsid w:val="00612A3A"/>
    <w:rsid w:val="00612CA6"/>
    <w:rsid w:val="00612E05"/>
    <w:rsid w:val="00612FA1"/>
    <w:rsid w:val="006130C3"/>
    <w:rsid w:val="006134A9"/>
    <w:rsid w:val="006134C2"/>
    <w:rsid w:val="00613C1B"/>
    <w:rsid w:val="006140DF"/>
    <w:rsid w:val="006141F5"/>
    <w:rsid w:val="006141F9"/>
    <w:rsid w:val="0061426D"/>
    <w:rsid w:val="00614B32"/>
    <w:rsid w:val="00614CB7"/>
    <w:rsid w:val="00614D43"/>
    <w:rsid w:val="00615067"/>
    <w:rsid w:val="00615075"/>
    <w:rsid w:val="0061527B"/>
    <w:rsid w:val="00615500"/>
    <w:rsid w:val="00615748"/>
    <w:rsid w:val="00615AE7"/>
    <w:rsid w:val="00615C62"/>
    <w:rsid w:val="00615F05"/>
    <w:rsid w:val="0061649D"/>
    <w:rsid w:val="00616D51"/>
    <w:rsid w:val="00617152"/>
    <w:rsid w:val="006177A7"/>
    <w:rsid w:val="006179E6"/>
    <w:rsid w:val="00620586"/>
    <w:rsid w:val="006208BB"/>
    <w:rsid w:val="00620973"/>
    <w:rsid w:val="00620CB8"/>
    <w:rsid w:val="00620F5D"/>
    <w:rsid w:val="00620FC2"/>
    <w:rsid w:val="00621228"/>
    <w:rsid w:val="00621338"/>
    <w:rsid w:val="00621836"/>
    <w:rsid w:val="006218EF"/>
    <w:rsid w:val="0062197C"/>
    <w:rsid w:val="00621B51"/>
    <w:rsid w:val="006223A0"/>
    <w:rsid w:val="00622859"/>
    <w:rsid w:val="006228B4"/>
    <w:rsid w:val="0062296B"/>
    <w:rsid w:val="00622BD8"/>
    <w:rsid w:val="00622C25"/>
    <w:rsid w:val="00622F56"/>
    <w:rsid w:val="0062336E"/>
    <w:rsid w:val="00623374"/>
    <w:rsid w:val="006235EB"/>
    <w:rsid w:val="00623819"/>
    <w:rsid w:val="00623A77"/>
    <w:rsid w:val="00623C81"/>
    <w:rsid w:val="00623E3F"/>
    <w:rsid w:val="00624055"/>
    <w:rsid w:val="006245A2"/>
    <w:rsid w:val="0062478E"/>
    <w:rsid w:val="006248C5"/>
    <w:rsid w:val="006249A7"/>
    <w:rsid w:val="00624ACA"/>
    <w:rsid w:val="00625422"/>
    <w:rsid w:val="00625738"/>
    <w:rsid w:val="0062627B"/>
    <w:rsid w:val="006264B6"/>
    <w:rsid w:val="006264C7"/>
    <w:rsid w:val="00626960"/>
    <w:rsid w:val="00626AE3"/>
    <w:rsid w:val="00626B61"/>
    <w:rsid w:val="00626B62"/>
    <w:rsid w:val="00626F8A"/>
    <w:rsid w:val="0062701F"/>
    <w:rsid w:val="00627413"/>
    <w:rsid w:val="006278F8"/>
    <w:rsid w:val="00627B61"/>
    <w:rsid w:val="00627EED"/>
    <w:rsid w:val="006305D0"/>
    <w:rsid w:val="006312EA"/>
    <w:rsid w:val="0063173B"/>
    <w:rsid w:val="00631B4B"/>
    <w:rsid w:val="00631C08"/>
    <w:rsid w:val="00631DBC"/>
    <w:rsid w:val="006321A8"/>
    <w:rsid w:val="00632360"/>
    <w:rsid w:val="00632500"/>
    <w:rsid w:val="0063271E"/>
    <w:rsid w:val="00632C7E"/>
    <w:rsid w:val="00633012"/>
    <w:rsid w:val="006333AB"/>
    <w:rsid w:val="00633421"/>
    <w:rsid w:val="00633925"/>
    <w:rsid w:val="00633982"/>
    <w:rsid w:val="00633AFC"/>
    <w:rsid w:val="00633BCB"/>
    <w:rsid w:val="00633C04"/>
    <w:rsid w:val="00633DC3"/>
    <w:rsid w:val="00633F72"/>
    <w:rsid w:val="006341B7"/>
    <w:rsid w:val="00634219"/>
    <w:rsid w:val="0063464E"/>
    <w:rsid w:val="006346B8"/>
    <w:rsid w:val="00634880"/>
    <w:rsid w:val="006348DE"/>
    <w:rsid w:val="00634961"/>
    <w:rsid w:val="00634A0C"/>
    <w:rsid w:val="00634A0F"/>
    <w:rsid w:val="00634ECB"/>
    <w:rsid w:val="006351E3"/>
    <w:rsid w:val="0063521A"/>
    <w:rsid w:val="006355D0"/>
    <w:rsid w:val="00635787"/>
    <w:rsid w:val="00635876"/>
    <w:rsid w:val="00635AB7"/>
    <w:rsid w:val="00635B44"/>
    <w:rsid w:val="00636062"/>
    <w:rsid w:val="00636073"/>
    <w:rsid w:val="00636359"/>
    <w:rsid w:val="0063669C"/>
    <w:rsid w:val="00636BF1"/>
    <w:rsid w:val="00636CFE"/>
    <w:rsid w:val="00636D45"/>
    <w:rsid w:val="00636D8B"/>
    <w:rsid w:val="00636E6F"/>
    <w:rsid w:val="00636E84"/>
    <w:rsid w:val="006371D2"/>
    <w:rsid w:val="00637282"/>
    <w:rsid w:val="0063754A"/>
    <w:rsid w:val="006377FE"/>
    <w:rsid w:val="00637842"/>
    <w:rsid w:val="0063785F"/>
    <w:rsid w:val="00637924"/>
    <w:rsid w:val="0063793A"/>
    <w:rsid w:val="00637A9A"/>
    <w:rsid w:val="00637B81"/>
    <w:rsid w:val="00637D9E"/>
    <w:rsid w:val="0064020D"/>
    <w:rsid w:val="00640596"/>
    <w:rsid w:val="0064086C"/>
    <w:rsid w:val="00640BC5"/>
    <w:rsid w:val="006410D2"/>
    <w:rsid w:val="00641401"/>
    <w:rsid w:val="00641D2D"/>
    <w:rsid w:val="006426AE"/>
    <w:rsid w:val="00642867"/>
    <w:rsid w:val="00642ACB"/>
    <w:rsid w:val="006433D8"/>
    <w:rsid w:val="006435FB"/>
    <w:rsid w:val="00643791"/>
    <w:rsid w:val="006437F3"/>
    <w:rsid w:val="0064385F"/>
    <w:rsid w:val="006438AF"/>
    <w:rsid w:val="00643962"/>
    <w:rsid w:val="00643B8C"/>
    <w:rsid w:val="00643EC7"/>
    <w:rsid w:val="00643FC3"/>
    <w:rsid w:val="006440AE"/>
    <w:rsid w:val="00644204"/>
    <w:rsid w:val="00644A1B"/>
    <w:rsid w:val="00644ABC"/>
    <w:rsid w:val="00644D0C"/>
    <w:rsid w:val="00644EF7"/>
    <w:rsid w:val="006450E4"/>
    <w:rsid w:val="0064510A"/>
    <w:rsid w:val="006452CF"/>
    <w:rsid w:val="006454C4"/>
    <w:rsid w:val="006458BE"/>
    <w:rsid w:val="00645D07"/>
    <w:rsid w:val="006461D8"/>
    <w:rsid w:val="0064658C"/>
    <w:rsid w:val="00646608"/>
    <w:rsid w:val="00646688"/>
    <w:rsid w:val="00646930"/>
    <w:rsid w:val="00646B23"/>
    <w:rsid w:val="006472CB"/>
    <w:rsid w:val="006474D6"/>
    <w:rsid w:val="006477A6"/>
    <w:rsid w:val="00647877"/>
    <w:rsid w:val="006478EE"/>
    <w:rsid w:val="00647A4F"/>
    <w:rsid w:val="00647C10"/>
    <w:rsid w:val="00647C72"/>
    <w:rsid w:val="00647DB6"/>
    <w:rsid w:val="00647EDA"/>
    <w:rsid w:val="00650027"/>
    <w:rsid w:val="006503C6"/>
    <w:rsid w:val="006506CE"/>
    <w:rsid w:val="00650703"/>
    <w:rsid w:val="00650B07"/>
    <w:rsid w:val="00651786"/>
    <w:rsid w:val="0065196B"/>
    <w:rsid w:val="00651F01"/>
    <w:rsid w:val="00651F16"/>
    <w:rsid w:val="006520BF"/>
    <w:rsid w:val="0065239F"/>
    <w:rsid w:val="006526EC"/>
    <w:rsid w:val="00652BB5"/>
    <w:rsid w:val="00652CE9"/>
    <w:rsid w:val="006535C2"/>
    <w:rsid w:val="00653663"/>
    <w:rsid w:val="0065384A"/>
    <w:rsid w:val="00653884"/>
    <w:rsid w:val="00653B22"/>
    <w:rsid w:val="00653F6E"/>
    <w:rsid w:val="00653FA4"/>
    <w:rsid w:val="006541A1"/>
    <w:rsid w:val="00654335"/>
    <w:rsid w:val="00654EDE"/>
    <w:rsid w:val="006551C2"/>
    <w:rsid w:val="00655F90"/>
    <w:rsid w:val="0065681F"/>
    <w:rsid w:val="00656969"/>
    <w:rsid w:val="00656D8D"/>
    <w:rsid w:val="00656F06"/>
    <w:rsid w:val="00657088"/>
    <w:rsid w:val="0065712A"/>
    <w:rsid w:val="006571FF"/>
    <w:rsid w:val="0065780E"/>
    <w:rsid w:val="0065794D"/>
    <w:rsid w:val="00657D7D"/>
    <w:rsid w:val="00660381"/>
    <w:rsid w:val="00660534"/>
    <w:rsid w:val="006607EE"/>
    <w:rsid w:val="00660962"/>
    <w:rsid w:val="00660FFF"/>
    <w:rsid w:val="0066110F"/>
    <w:rsid w:val="0066112A"/>
    <w:rsid w:val="00661188"/>
    <w:rsid w:val="0066136D"/>
    <w:rsid w:val="0066165D"/>
    <w:rsid w:val="0066184B"/>
    <w:rsid w:val="006619BD"/>
    <w:rsid w:val="00661CAE"/>
    <w:rsid w:val="00661E16"/>
    <w:rsid w:val="0066227B"/>
    <w:rsid w:val="00662903"/>
    <w:rsid w:val="00662931"/>
    <w:rsid w:val="00662987"/>
    <w:rsid w:val="00662A75"/>
    <w:rsid w:val="00662C0C"/>
    <w:rsid w:val="00662CF5"/>
    <w:rsid w:val="006630A5"/>
    <w:rsid w:val="006632AC"/>
    <w:rsid w:val="00663513"/>
    <w:rsid w:val="0066387B"/>
    <w:rsid w:val="00663988"/>
    <w:rsid w:val="0066398D"/>
    <w:rsid w:val="00663A50"/>
    <w:rsid w:val="00663CD9"/>
    <w:rsid w:val="00663E6B"/>
    <w:rsid w:val="006642DD"/>
    <w:rsid w:val="00664353"/>
    <w:rsid w:val="006643AD"/>
    <w:rsid w:val="006643F7"/>
    <w:rsid w:val="0066480E"/>
    <w:rsid w:val="0066484A"/>
    <w:rsid w:val="00664895"/>
    <w:rsid w:val="0066494D"/>
    <w:rsid w:val="00664BF9"/>
    <w:rsid w:val="00664C9A"/>
    <w:rsid w:val="00664D7A"/>
    <w:rsid w:val="00664F27"/>
    <w:rsid w:val="00665124"/>
    <w:rsid w:val="006655DC"/>
    <w:rsid w:val="00665626"/>
    <w:rsid w:val="00665676"/>
    <w:rsid w:val="006659BC"/>
    <w:rsid w:val="00665A56"/>
    <w:rsid w:val="00665B45"/>
    <w:rsid w:val="00666195"/>
    <w:rsid w:val="00666319"/>
    <w:rsid w:val="00666351"/>
    <w:rsid w:val="006666CE"/>
    <w:rsid w:val="00666DAA"/>
    <w:rsid w:val="00666E7F"/>
    <w:rsid w:val="00667020"/>
    <w:rsid w:val="0066719B"/>
    <w:rsid w:val="00667476"/>
    <w:rsid w:val="00667DCE"/>
    <w:rsid w:val="00667F85"/>
    <w:rsid w:val="006702D7"/>
    <w:rsid w:val="00670579"/>
    <w:rsid w:val="00670608"/>
    <w:rsid w:val="00670A52"/>
    <w:rsid w:val="00670B1E"/>
    <w:rsid w:val="00670BCB"/>
    <w:rsid w:val="00670F0C"/>
    <w:rsid w:val="00670F35"/>
    <w:rsid w:val="00670F37"/>
    <w:rsid w:val="00671268"/>
    <w:rsid w:val="00671352"/>
    <w:rsid w:val="0067141A"/>
    <w:rsid w:val="006718B7"/>
    <w:rsid w:val="00671D1E"/>
    <w:rsid w:val="00671D9E"/>
    <w:rsid w:val="00671EB5"/>
    <w:rsid w:val="00672285"/>
    <w:rsid w:val="0067236D"/>
    <w:rsid w:val="00672744"/>
    <w:rsid w:val="00672A00"/>
    <w:rsid w:val="00672A4A"/>
    <w:rsid w:val="00672B74"/>
    <w:rsid w:val="006730FD"/>
    <w:rsid w:val="0067375D"/>
    <w:rsid w:val="00673A5F"/>
    <w:rsid w:val="00673B26"/>
    <w:rsid w:val="00673CD4"/>
    <w:rsid w:val="00673ED0"/>
    <w:rsid w:val="00673F49"/>
    <w:rsid w:val="0067411C"/>
    <w:rsid w:val="006743C6"/>
    <w:rsid w:val="00674541"/>
    <w:rsid w:val="00674630"/>
    <w:rsid w:val="006749DC"/>
    <w:rsid w:val="00674A6F"/>
    <w:rsid w:val="00674AF7"/>
    <w:rsid w:val="00674C18"/>
    <w:rsid w:val="00674C6A"/>
    <w:rsid w:val="00674CB8"/>
    <w:rsid w:val="00674F89"/>
    <w:rsid w:val="00674FCD"/>
    <w:rsid w:val="00675551"/>
    <w:rsid w:val="0067567C"/>
    <w:rsid w:val="006756DA"/>
    <w:rsid w:val="00675707"/>
    <w:rsid w:val="00675863"/>
    <w:rsid w:val="00675935"/>
    <w:rsid w:val="0067606D"/>
    <w:rsid w:val="0067618C"/>
    <w:rsid w:val="0067658E"/>
    <w:rsid w:val="006768A7"/>
    <w:rsid w:val="006769F5"/>
    <w:rsid w:val="00676CEF"/>
    <w:rsid w:val="00676D65"/>
    <w:rsid w:val="00676F2F"/>
    <w:rsid w:val="00677798"/>
    <w:rsid w:val="006777D8"/>
    <w:rsid w:val="00677886"/>
    <w:rsid w:val="006778C4"/>
    <w:rsid w:val="006779ED"/>
    <w:rsid w:val="00677B6D"/>
    <w:rsid w:val="00677E79"/>
    <w:rsid w:val="00680241"/>
    <w:rsid w:val="006804DB"/>
    <w:rsid w:val="0068065F"/>
    <w:rsid w:val="00680713"/>
    <w:rsid w:val="00680780"/>
    <w:rsid w:val="00680AC2"/>
    <w:rsid w:val="0068105F"/>
    <w:rsid w:val="00681338"/>
    <w:rsid w:val="00681422"/>
    <w:rsid w:val="00681C71"/>
    <w:rsid w:val="00682051"/>
    <w:rsid w:val="0068220E"/>
    <w:rsid w:val="00682746"/>
    <w:rsid w:val="00682906"/>
    <w:rsid w:val="00682B0F"/>
    <w:rsid w:val="00682B95"/>
    <w:rsid w:val="00682FC8"/>
    <w:rsid w:val="006833B3"/>
    <w:rsid w:val="006836C2"/>
    <w:rsid w:val="00684018"/>
    <w:rsid w:val="006842B8"/>
    <w:rsid w:val="00684B1C"/>
    <w:rsid w:val="00684F14"/>
    <w:rsid w:val="006852F4"/>
    <w:rsid w:val="00685433"/>
    <w:rsid w:val="00685E30"/>
    <w:rsid w:val="00685F26"/>
    <w:rsid w:val="00686131"/>
    <w:rsid w:val="0068613A"/>
    <w:rsid w:val="00686482"/>
    <w:rsid w:val="006864C2"/>
    <w:rsid w:val="00686500"/>
    <w:rsid w:val="00686CDB"/>
    <w:rsid w:val="00686CF4"/>
    <w:rsid w:val="00687561"/>
    <w:rsid w:val="00687604"/>
    <w:rsid w:val="00687668"/>
    <w:rsid w:val="00687CE3"/>
    <w:rsid w:val="00687DE7"/>
    <w:rsid w:val="00687E2B"/>
    <w:rsid w:val="00687E35"/>
    <w:rsid w:val="0069012B"/>
    <w:rsid w:val="006903A5"/>
    <w:rsid w:val="00690670"/>
    <w:rsid w:val="0069091B"/>
    <w:rsid w:val="006923BA"/>
    <w:rsid w:val="006923D5"/>
    <w:rsid w:val="006923E5"/>
    <w:rsid w:val="00692444"/>
    <w:rsid w:val="0069249F"/>
    <w:rsid w:val="00692705"/>
    <w:rsid w:val="006931C7"/>
    <w:rsid w:val="0069335C"/>
    <w:rsid w:val="0069338D"/>
    <w:rsid w:val="00693576"/>
    <w:rsid w:val="006938BB"/>
    <w:rsid w:val="00693F68"/>
    <w:rsid w:val="006947E7"/>
    <w:rsid w:val="00694F22"/>
    <w:rsid w:val="00695750"/>
    <w:rsid w:val="00695A52"/>
    <w:rsid w:val="00695A8A"/>
    <w:rsid w:val="00695BED"/>
    <w:rsid w:val="006966C1"/>
    <w:rsid w:val="006966EC"/>
    <w:rsid w:val="00696B31"/>
    <w:rsid w:val="006970CF"/>
    <w:rsid w:val="00697290"/>
    <w:rsid w:val="00697293"/>
    <w:rsid w:val="006974A2"/>
    <w:rsid w:val="00697AB5"/>
    <w:rsid w:val="00697B53"/>
    <w:rsid w:val="006A0014"/>
    <w:rsid w:val="006A008C"/>
    <w:rsid w:val="006A024A"/>
    <w:rsid w:val="006A03C0"/>
    <w:rsid w:val="006A0820"/>
    <w:rsid w:val="006A0922"/>
    <w:rsid w:val="006A0AF2"/>
    <w:rsid w:val="006A0C1C"/>
    <w:rsid w:val="006A1884"/>
    <w:rsid w:val="006A1953"/>
    <w:rsid w:val="006A1AAC"/>
    <w:rsid w:val="006A1E47"/>
    <w:rsid w:val="006A21BA"/>
    <w:rsid w:val="006A24A2"/>
    <w:rsid w:val="006A2582"/>
    <w:rsid w:val="006A265D"/>
    <w:rsid w:val="006A26A2"/>
    <w:rsid w:val="006A2D55"/>
    <w:rsid w:val="006A2D9C"/>
    <w:rsid w:val="006A3175"/>
    <w:rsid w:val="006A351B"/>
    <w:rsid w:val="006A3A06"/>
    <w:rsid w:val="006A3EB5"/>
    <w:rsid w:val="006A3F4B"/>
    <w:rsid w:val="006A4677"/>
    <w:rsid w:val="006A4853"/>
    <w:rsid w:val="006A487B"/>
    <w:rsid w:val="006A4C85"/>
    <w:rsid w:val="006A4D6C"/>
    <w:rsid w:val="006A4E0D"/>
    <w:rsid w:val="006A51D7"/>
    <w:rsid w:val="006A52F8"/>
    <w:rsid w:val="006A59EB"/>
    <w:rsid w:val="006A5C73"/>
    <w:rsid w:val="006A5DA2"/>
    <w:rsid w:val="006A5E09"/>
    <w:rsid w:val="006A5F0F"/>
    <w:rsid w:val="006A624D"/>
    <w:rsid w:val="006A681C"/>
    <w:rsid w:val="006A68BF"/>
    <w:rsid w:val="006A6A86"/>
    <w:rsid w:val="006A6BF6"/>
    <w:rsid w:val="006A6FB0"/>
    <w:rsid w:val="006A733E"/>
    <w:rsid w:val="006A7633"/>
    <w:rsid w:val="006A78CE"/>
    <w:rsid w:val="006A7FFA"/>
    <w:rsid w:val="006B0127"/>
    <w:rsid w:val="006B037A"/>
    <w:rsid w:val="006B045E"/>
    <w:rsid w:val="006B046B"/>
    <w:rsid w:val="006B04EC"/>
    <w:rsid w:val="006B0761"/>
    <w:rsid w:val="006B0778"/>
    <w:rsid w:val="006B092B"/>
    <w:rsid w:val="006B0C85"/>
    <w:rsid w:val="006B0D01"/>
    <w:rsid w:val="006B1676"/>
    <w:rsid w:val="006B1C60"/>
    <w:rsid w:val="006B1DEE"/>
    <w:rsid w:val="006B2141"/>
    <w:rsid w:val="006B27C8"/>
    <w:rsid w:val="006B28AF"/>
    <w:rsid w:val="006B2965"/>
    <w:rsid w:val="006B2C95"/>
    <w:rsid w:val="006B30A4"/>
    <w:rsid w:val="006B348A"/>
    <w:rsid w:val="006B36F4"/>
    <w:rsid w:val="006B37A1"/>
    <w:rsid w:val="006B3BA0"/>
    <w:rsid w:val="006B4124"/>
    <w:rsid w:val="006B42F0"/>
    <w:rsid w:val="006B455E"/>
    <w:rsid w:val="006B4824"/>
    <w:rsid w:val="006B49E2"/>
    <w:rsid w:val="006B4A3A"/>
    <w:rsid w:val="006B4B9B"/>
    <w:rsid w:val="006B52E1"/>
    <w:rsid w:val="006B54D3"/>
    <w:rsid w:val="006B5A40"/>
    <w:rsid w:val="006B5AA3"/>
    <w:rsid w:val="006B5D1F"/>
    <w:rsid w:val="006B5E68"/>
    <w:rsid w:val="006B6226"/>
    <w:rsid w:val="006B662E"/>
    <w:rsid w:val="006B6858"/>
    <w:rsid w:val="006B6B03"/>
    <w:rsid w:val="006B6FB2"/>
    <w:rsid w:val="006B732A"/>
    <w:rsid w:val="006B737A"/>
    <w:rsid w:val="006B7431"/>
    <w:rsid w:val="006B743F"/>
    <w:rsid w:val="006B79C8"/>
    <w:rsid w:val="006B7A1A"/>
    <w:rsid w:val="006B7D4B"/>
    <w:rsid w:val="006B7DD3"/>
    <w:rsid w:val="006C0481"/>
    <w:rsid w:val="006C0D46"/>
    <w:rsid w:val="006C0E17"/>
    <w:rsid w:val="006C0E22"/>
    <w:rsid w:val="006C106D"/>
    <w:rsid w:val="006C1116"/>
    <w:rsid w:val="006C116A"/>
    <w:rsid w:val="006C1970"/>
    <w:rsid w:val="006C1A63"/>
    <w:rsid w:val="006C271D"/>
    <w:rsid w:val="006C28CC"/>
    <w:rsid w:val="006C292D"/>
    <w:rsid w:val="006C2EE5"/>
    <w:rsid w:val="006C3223"/>
    <w:rsid w:val="006C35E9"/>
    <w:rsid w:val="006C3FBE"/>
    <w:rsid w:val="006C46B7"/>
    <w:rsid w:val="006C4741"/>
    <w:rsid w:val="006C4BF2"/>
    <w:rsid w:val="006C4D98"/>
    <w:rsid w:val="006C5508"/>
    <w:rsid w:val="006C56C4"/>
    <w:rsid w:val="006C5A3D"/>
    <w:rsid w:val="006C5AF5"/>
    <w:rsid w:val="006C5C5D"/>
    <w:rsid w:val="006C610D"/>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838"/>
    <w:rsid w:val="006D2397"/>
    <w:rsid w:val="006D23A4"/>
    <w:rsid w:val="006D23F0"/>
    <w:rsid w:val="006D2476"/>
    <w:rsid w:val="006D2540"/>
    <w:rsid w:val="006D2702"/>
    <w:rsid w:val="006D2DAE"/>
    <w:rsid w:val="006D398F"/>
    <w:rsid w:val="006D3C95"/>
    <w:rsid w:val="006D4071"/>
    <w:rsid w:val="006D4720"/>
    <w:rsid w:val="006D4742"/>
    <w:rsid w:val="006D4773"/>
    <w:rsid w:val="006D4B7D"/>
    <w:rsid w:val="006D4D24"/>
    <w:rsid w:val="006D4E57"/>
    <w:rsid w:val="006D4F22"/>
    <w:rsid w:val="006D4F50"/>
    <w:rsid w:val="006D4F80"/>
    <w:rsid w:val="006D4F86"/>
    <w:rsid w:val="006D5990"/>
    <w:rsid w:val="006D5D12"/>
    <w:rsid w:val="006D5E2D"/>
    <w:rsid w:val="006D5F4B"/>
    <w:rsid w:val="006D5F74"/>
    <w:rsid w:val="006D60D2"/>
    <w:rsid w:val="006D60D9"/>
    <w:rsid w:val="006D635D"/>
    <w:rsid w:val="006D6485"/>
    <w:rsid w:val="006D6C2D"/>
    <w:rsid w:val="006D6CE9"/>
    <w:rsid w:val="006D734C"/>
    <w:rsid w:val="006D77B9"/>
    <w:rsid w:val="006D785B"/>
    <w:rsid w:val="006D7D64"/>
    <w:rsid w:val="006D7E60"/>
    <w:rsid w:val="006E01B3"/>
    <w:rsid w:val="006E03CE"/>
    <w:rsid w:val="006E0B10"/>
    <w:rsid w:val="006E0B70"/>
    <w:rsid w:val="006E0D0A"/>
    <w:rsid w:val="006E0DFD"/>
    <w:rsid w:val="006E1094"/>
    <w:rsid w:val="006E12A6"/>
    <w:rsid w:val="006E12CB"/>
    <w:rsid w:val="006E134D"/>
    <w:rsid w:val="006E152C"/>
    <w:rsid w:val="006E1667"/>
    <w:rsid w:val="006E1828"/>
    <w:rsid w:val="006E1896"/>
    <w:rsid w:val="006E1A52"/>
    <w:rsid w:val="006E1DB6"/>
    <w:rsid w:val="006E1FE8"/>
    <w:rsid w:val="006E21C6"/>
    <w:rsid w:val="006E2C2F"/>
    <w:rsid w:val="006E2DA8"/>
    <w:rsid w:val="006E2DFD"/>
    <w:rsid w:val="006E37D5"/>
    <w:rsid w:val="006E3951"/>
    <w:rsid w:val="006E3A88"/>
    <w:rsid w:val="006E3C3F"/>
    <w:rsid w:val="006E3D67"/>
    <w:rsid w:val="006E41ED"/>
    <w:rsid w:val="006E4570"/>
    <w:rsid w:val="006E4635"/>
    <w:rsid w:val="006E5848"/>
    <w:rsid w:val="006E5D12"/>
    <w:rsid w:val="006E5D52"/>
    <w:rsid w:val="006E64CA"/>
    <w:rsid w:val="006E651E"/>
    <w:rsid w:val="006E6635"/>
    <w:rsid w:val="006E664A"/>
    <w:rsid w:val="006E69F5"/>
    <w:rsid w:val="006E6E86"/>
    <w:rsid w:val="006E6ED5"/>
    <w:rsid w:val="006E6FB1"/>
    <w:rsid w:val="006E7BA3"/>
    <w:rsid w:val="006E7EC4"/>
    <w:rsid w:val="006E7FB0"/>
    <w:rsid w:val="006F04BF"/>
    <w:rsid w:val="006F0541"/>
    <w:rsid w:val="006F07CF"/>
    <w:rsid w:val="006F0A1D"/>
    <w:rsid w:val="006F0A75"/>
    <w:rsid w:val="006F0C84"/>
    <w:rsid w:val="006F0FA2"/>
    <w:rsid w:val="006F10AC"/>
    <w:rsid w:val="006F1151"/>
    <w:rsid w:val="006F1157"/>
    <w:rsid w:val="006F1171"/>
    <w:rsid w:val="006F11F5"/>
    <w:rsid w:val="006F138D"/>
    <w:rsid w:val="006F188A"/>
    <w:rsid w:val="006F188D"/>
    <w:rsid w:val="006F19F6"/>
    <w:rsid w:val="006F1B7C"/>
    <w:rsid w:val="006F1F90"/>
    <w:rsid w:val="006F22E1"/>
    <w:rsid w:val="006F27B4"/>
    <w:rsid w:val="006F2B82"/>
    <w:rsid w:val="006F2BF3"/>
    <w:rsid w:val="006F2D34"/>
    <w:rsid w:val="006F2EFC"/>
    <w:rsid w:val="006F3140"/>
    <w:rsid w:val="006F35A1"/>
    <w:rsid w:val="006F3868"/>
    <w:rsid w:val="006F40C2"/>
    <w:rsid w:val="006F4745"/>
    <w:rsid w:val="006F4A77"/>
    <w:rsid w:val="006F4A9E"/>
    <w:rsid w:val="006F4BF3"/>
    <w:rsid w:val="006F4D1F"/>
    <w:rsid w:val="006F4E49"/>
    <w:rsid w:val="006F54B9"/>
    <w:rsid w:val="006F54DA"/>
    <w:rsid w:val="006F5510"/>
    <w:rsid w:val="006F5940"/>
    <w:rsid w:val="006F5AD3"/>
    <w:rsid w:val="006F5B7D"/>
    <w:rsid w:val="006F5BC8"/>
    <w:rsid w:val="006F5D75"/>
    <w:rsid w:val="006F5E90"/>
    <w:rsid w:val="006F5FA8"/>
    <w:rsid w:val="006F6340"/>
    <w:rsid w:val="006F6745"/>
    <w:rsid w:val="006F69B4"/>
    <w:rsid w:val="006F6A67"/>
    <w:rsid w:val="006F6CFF"/>
    <w:rsid w:val="006F704B"/>
    <w:rsid w:val="006F72CC"/>
    <w:rsid w:val="006F73FC"/>
    <w:rsid w:val="006F7528"/>
    <w:rsid w:val="006F7540"/>
    <w:rsid w:val="006F7696"/>
    <w:rsid w:val="006F78A3"/>
    <w:rsid w:val="006F7B55"/>
    <w:rsid w:val="006F7C67"/>
    <w:rsid w:val="006F7F62"/>
    <w:rsid w:val="007001D8"/>
    <w:rsid w:val="007002BA"/>
    <w:rsid w:val="007006B4"/>
    <w:rsid w:val="00701434"/>
    <w:rsid w:val="007014B4"/>
    <w:rsid w:val="00701D87"/>
    <w:rsid w:val="00701FD1"/>
    <w:rsid w:val="007021C5"/>
    <w:rsid w:val="007027AF"/>
    <w:rsid w:val="007028BC"/>
    <w:rsid w:val="0070296F"/>
    <w:rsid w:val="00702A72"/>
    <w:rsid w:val="00702ECC"/>
    <w:rsid w:val="00702FAF"/>
    <w:rsid w:val="007030BC"/>
    <w:rsid w:val="007035C5"/>
    <w:rsid w:val="007036AC"/>
    <w:rsid w:val="007039E7"/>
    <w:rsid w:val="00704331"/>
    <w:rsid w:val="0070441B"/>
    <w:rsid w:val="007045C0"/>
    <w:rsid w:val="00704A16"/>
    <w:rsid w:val="00704B6C"/>
    <w:rsid w:val="00704D93"/>
    <w:rsid w:val="007050E7"/>
    <w:rsid w:val="00705644"/>
    <w:rsid w:val="0070579B"/>
    <w:rsid w:val="007058E2"/>
    <w:rsid w:val="00705DEC"/>
    <w:rsid w:val="0070613F"/>
    <w:rsid w:val="007062E5"/>
    <w:rsid w:val="00706617"/>
    <w:rsid w:val="00706DCF"/>
    <w:rsid w:val="00706E39"/>
    <w:rsid w:val="00706EA6"/>
    <w:rsid w:val="007073F9"/>
    <w:rsid w:val="007074ED"/>
    <w:rsid w:val="00707788"/>
    <w:rsid w:val="007078F0"/>
    <w:rsid w:val="007079FF"/>
    <w:rsid w:val="00707C65"/>
    <w:rsid w:val="00707EF1"/>
    <w:rsid w:val="007107EB"/>
    <w:rsid w:val="00710925"/>
    <w:rsid w:val="007109CF"/>
    <w:rsid w:val="00710E20"/>
    <w:rsid w:val="00710E4D"/>
    <w:rsid w:val="00710EFC"/>
    <w:rsid w:val="00711AEF"/>
    <w:rsid w:val="007120CF"/>
    <w:rsid w:val="00712321"/>
    <w:rsid w:val="00712526"/>
    <w:rsid w:val="0071261F"/>
    <w:rsid w:val="00712DB0"/>
    <w:rsid w:val="00712F5B"/>
    <w:rsid w:val="00713064"/>
    <w:rsid w:val="00713202"/>
    <w:rsid w:val="00713266"/>
    <w:rsid w:val="00713F2B"/>
    <w:rsid w:val="00714019"/>
    <w:rsid w:val="00714048"/>
    <w:rsid w:val="007140B3"/>
    <w:rsid w:val="0071412E"/>
    <w:rsid w:val="007144A4"/>
    <w:rsid w:val="00714C74"/>
    <w:rsid w:val="00714EBA"/>
    <w:rsid w:val="00715549"/>
    <w:rsid w:val="007158D7"/>
    <w:rsid w:val="00715A68"/>
    <w:rsid w:val="00715BAD"/>
    <w:rsid w:val="00715DA1"/>
    <w:rsid w:val="00715F82"/>
    <w:rsid w:val="0071623A"/>
    <w:rsid w:val="007165BC"/>
    <w:rsid w:val="0071675F"/>
    <w:rsid w:val="007169CC"/>
    <w:rsid w:val="00716C03"/>
    <w:rsid w:val="00716D10"/>
    <w:rsid w:val="007172F5"/>
    <w:rsid w:val="0071791C"/>
    <w:rsid w:val="00717D9C"/>
    <w:rsid w:val="007201D9"/>
    <w:rsid w:val="00720260"/>
    <w:rsid w:val="007205CF"/>
    <w:rsid w:val="00720A9E"/>
    <w:rsid w:val="007212E1"/>
    <w:rsid w:val="007217BA"/>
    <w:rsid w:val="007218FE"/>
    <w:rsid w:val="007219BE"/>
    <w:rsid w:val="00721CC6"/>
    <w:rsid w:val="00721CD4"/>
    <w:rsid w:val="00721D0D"/>
    <w:rsid w:val="00721D36"/>
    <w:rsid w:val="00721DB1"/>
    <w:rsid w:val="00721DF7"/>
    <w:rsid w:val="00721FDB"/>
    <w:rsid w:val="0072201F"/>
    <w:rsid w:val="0072204E"/>
    <w:rsid w:val="00722098"/>
    <w:rsid w:val="007220F2"/>
    <w:rsid w:val="007222A1"/>
    <w:rsid w:val="007222C0"/>
    <w:rsid w:val="00722411"/>
    <w:rsid w:val="007224D6"/>
    <w:rsid w:val="00722595"/>
    <w:rsid w:val="00722B6B"/>
    <w:rsid w:val="00722C44"/>
    <w:rsid w:val="00723501"/>
    <w:rsid w:val="0072363F"/>
    <w:rsid w:val="007237C5"/>
    <w:rsid w:val="00723A47"/>
    <w:rsid w:val="00723A95"/>
    <w:rsid w:val="00723D9A"/>
    <w:rsid w:val="00723E09"/>
    <w:rsid w:val="00724094"/>
    <w:rsid w:val="007240E2"/>
    <w:rsid w:val="00724273"/>
    <w:rsid w:val="007246C1"/>
    <w:rsid w:val="0072485A"/>
    <w:rsid w:val="00724AD4"/>
    <w:rsid w:val="00724C29"/>
    <w:rsid w:val="0072569D"/>
    <w:rsid w:val="007256CF"/>
    <w:rsid w:val="00725A31"/>
    <w:rsid w:val="00725AD9"/>
    <w:rsid w:val="0072636B"/>
    <w:rsid w:val="007263E1"/>
    <w:rsid w:val="00726A32"/>
    <w:rsid w:val="00726E78"/>
    <w:rsid w:val="0072760E"/>
    <w:rsid w:val="00727A7A"/>
    <w:rsid w:val="00727B6B"/>
    <w:rsid w:val="00727C9D"/>
    <w:rsid w:val="007301C1"/>
    <w:rsid w:val="00730327"/>
    <w:rsid w:val="0073036E"/>
    <w:rsid w:val="0073047C"/>
    <w:rsid w:val="00730529"/>
    <w:rsid w:val="00730781"/>
    <w:rsid w:val="007307CB"/>
    <w:rsid w:val="00730856"/>
    <w:rsid w:val="00730B93"/>
    <w:rsid w:val="00730C5C"/>
    <w:rsid w:val="00730E42"/>
    <w:rsid w:val="00730EF7"/>
    <w:rsid w:val="00731207"/>
    <w:rsid w:val="00731391"/>
    <w:rsid w:val="00731A16"/>
    <w:rsid w:val="00731B4A"/>
    <w:rsid w:val="00731B96"/>
    <w:rsid w:val="00731EEE"/>
    <w:rsid w:val="00732093"/>
    <w:rsid w:val="00732276"/>
    <w:rsid w:val="00732CA7"/>
    <w:rsid w:val="00732D9D"/>
    <w:rsid w:val="00732DAF"/>
    <w:rsid w:val="00732FC1"/>
    <w:rsid w:val="0073325F"/>
    <w:rsid w:val="00733887"/>
    <w:rsid w:val="00733A96"/>
    <w:rsid w:val="00733D7E"/>
    <w:rsid w:val="00734196"/>
    <w:rsid w:val="007347A0"/>
    <w:rsid w:val="0073499E"/>
    <w:rsid w:val="00734AE7"/>
    <w:rsid w:val="00734E39"/>
    <w:rsid w:val="00734E3F"/>
    <w:rsid w:val="00734F46"/>
    <w:rsid w:val="0073521B"/>
    <w:rsid w:val="007352CF"/>
    <w:rsid w:val="0073551C"/>
    <w:rsid w:val="007355FD"/>
    <w:rsid w:val="007357AE"/>
    <w:rsid w:val="00735926"/>
    <w:rsid w:val="00735CD9"/>
    <w:rsid w:val="00735D3F"/>
    <w:rsid w:val="00735E64"/>
    <w:rsid w:val="00735E7B"/>
    <w:rsid w:val="00735E7F"/>
    <w:rsid w:val="00735ECF"/>
    <w:rsid w:val="0073609F"/>
    <w:rsid w:val="007360FB"/>
    <w:rsid w:val="007365D6"/>
    <w:rsid w:val="0073669D"/>
    <w:rsid w:val="00736A99"/>
    <w:rsid w:val="00736E3B"/>
    <w:rsid w:val="0073719B"/>
    <w:rsid w:val="007371BA"/>
    <w:rsid w:val="00737236"/>
    <w:rsid w:val="00737352"/>
    <w:rsid w:val="0073742A"/>
    <w:rsid w:val="007376CA"/>
    <w:rsid w:val="00737705"/>
    <w:rsid w:val="0073797C"/>
    <w:rsid w:val="00737A0F"/>
    <w:rsid w:val="00737D9E"/>
    <w:rsid w:val="007402F8"/>
    <w:rsid w:val="007403AD"/>
    <w:rsid w:val="00740531"/>
    <w:rsid w:val="0074053C"/>
    <w:rsid w:val="007405BB"/>
    <w:rsid w:val="007407BC"/>
    <w:rsid w:val="0074084F"/>
    <w:rsid w:val="007408C1"/>
    <w:rsid w:val="007409C6"/>
    <w:rsid w:val="0074149B"/>
    <w:rsid w:val="00741550"/>
    <w:rsid w:val="00741905"/>
    <w:rsid w:val="0074193A"/>
    <w:rsid w:val="00741B15"/>
    <w:rsid w:val="00741B45"/>
    <w:rsid w:val="00741DC6"/>
    <w:rsid w:val="007420CF"/>
    <w:rsid w:val="0074237B"/>
    <w:rsid w:val="007427B6"/>
    <w:rsid w:val="007428D2"/>
    <w:rsid w:val="0074293F"/>
    <w:rsid w:val="00742B7C"/>
    <w:rsid w:val="00742D30"/>
    <w:rsid w:val="00743024"/>
    <w:rsid w:val="007430BA"/>
    <w:rsid w:val="00743D4F"/>
    <w:rsid w:val="00744456"/>
    <w:rsid w:val="007449D0"/>
    <w:rsid w:val="00744B30"/>
    <w:rsid w:val="0074548C"/>
    <w:rsid w:val="00746547"/>
    <w:rsid w:val="00746980"/>
    <w:rsid w:val="007469A3"/>
    <w:rsid w:val="007469A9"/>
    <w:rsid w:val="00746C47"/>
    <w:rsid w:val="00746D6B"/>
    <w:rsid w:val="00746E78"/>
    <w:rsid w:val="00746FCE"/>
    <w:rsid w:val="00746FDF"/>
    <w:rsid w:val="0074786C"/>
    <w:rsid w:val="00747B18"/>
    <w:rsid w:val="00747EBD"/>
    <w:rsid w:val="00747EF3"/>
    <w:rsid w:val="0075066B"/>
    <w:rsid w:val="00750A4F"/>
    <w:rsid w:val="00750D0B"/>
    <w:rsid w:val="00750EF4"/>
    <w:rsid w:val="0075156D"/>
    <w:rsid w:val="00751589"/>
    <w:rsid w:val="00751A5E"/>
    <w:rsid w:val="00751E90"/>
    <w:rsid w:val="00751ED0"/>
    <w:rsid w:val="00752337"/>
    <w:rsid w:val="00752571"/>
    <w:rsid w:val="007527AF"/>
    <w:rsid w:val="007528ED"/>
    <w:rsid w:val="00753065"/>
    <w:rsid w:val="007531CC"/>
    <w:rsid w:val="007532C8"/>
    <w:rsid w:val="00753832"/>
    <w:rsid w:val="007538A3"/>
    <w:rsid w:val="0075394D"/>
    <w:rsid w:val="00753AE4"/>
    <w:rsid w:val="00753D80"/>
    <w:rsid w:val="00753E11"/>
    <w:rsid w:val="00753E20"/>
    <w:rsid w:val="00754715"/>
    <w:rsid w:val="007549D2"/>
    <w:rsid w:val="00754A44"/>
    <w:rsid w:val="00754AB7"/>
    <w:rsid w:val="00754DC6"/>
    <w:rsid w:val="007550EB"/>
    <w:rsid w:val="007554FE"/>
    <w:rsid w:val="007556B1"/>
    <w:rsid w:val="00755765"/>
    <w:rsid w:val="00755AAA"/>
    <w:rsid w:val="00756005"/>
    <w:rsid w:val="0075625B"/>
    <w:rsid w:val="007564FA"/>
    <w:rsid w:val="00756901"/>
    <w:rsid w:val="00756AC3"/>
    <w:rsid w:val="00756F16"/>
    <w:rsid w:val="00757191"/>
    <w:rsid w:val="00757254"/>
    <w:rsid w:val="00757566"/>
    <w:rsid w:val="007575E3"/>
    <w:rsid w:val="0075795F"/>
    <w:rsid w:val="00757A0C"/>
    <w:rsid w:val="007600F7"/>
    <w:rsid w:val="0076012D"/>
    <w:rsid w:val="00760158"/>
    <w:rsid w:val="00760209"/>
    <w:rsid w:val="0076026F"/>
    <w:rsid w:val="007602DD"/>
    <w:rsid w:val="00760890"/>
    <w:rsid w:val="00760965"/>
    <w:rsid w:val="00760A57"/>
    <w:rsid w:val="00760B13"/>
    <w:rsid w:val="00760F2E"/>
    <w:rsid w:val="00761BA2"/>
    <w:rsid w:val="007621F6"/>
    <w:rsid w:val="00762606"/>
    <w:rsid w:val="00762D37"/>
    <w:rsid w:val="00762EA9"/>
    <w:rsid w:val="007634FF"/>
    <w:rsid w:val="0076350F"/>
    <w:rsid w:val="007636CC"/>
    <w:rsid w:val="0076371E"/>
    <w:rsid w:val="0076399E"/>
    <w:rsid w:val="00763A51"/>
    <w:rsid w:val="00763DBC"/>
    <w:rsid w:val="00763F65"/>
    <w:rsid w:val="00764291"/>
    <w:rsid w:val="00764592"/>
    <w:rsid w:val="00764677"/>
    <w:rsid w:val="00764781"/>
    <w:rsid w:val="007647F7"/>
    <w:rsid w:val="007649A3"/>
    <w:rsid w:val="00764AE8"/>
    <w:rsid w:val="00764AFC"/>
    <w:rsid w:val="00764C97"/>
    <w:rsid w:val="00764DB2"/>
    <w:rsid w:val="0076613B"/>
    <w:rsid w:val="00766ACB"/>
    <w:rsid w:val="00766C49"/>
    <w:rsid w:val="00766C8E"/>
    <w:rsid w:val="00766F64"/>
    <w:rsid w:val="007670B5"/>
    <w:rsid w:val="007674ED"/>
    <w:rsid w:val="007702D8"/>
    <w:rsid w:val="00770714"/>
    <w:rsid w:val="007707C4"/>
    <w:rsid w:val="007709A2"/>
    <w:rsid w:val="00770C16"/>
    <w:rsid w:val="00770FB7"/>
    <w:rsid w:val="00771117"/>
    <w:rsid w:val="00771280"/>
    <w:rsid w:val="0077152A"/>
    <w:rsid w:val="0077155A"/>
    <w:rsid w:val="0077196D"/>
    <w:rsid w:val="00771FAE"/>
    <w:rsid w:val="0077221B"/>
    <w:rsid w:val="0077248E"/>
    <w:rsid w:val="0077250E"/>
    <w:rsid w:val="007728C4"/>
    <w:rsid w:val="007728D2"/>
    <w:rsid w:val="00772C47"/>
    <w:rsid w:val="007730B0"/>
    <w:rsid w:val="007730E9"/>
    <w:rsid w:val="00773820"/>
    <w:rsid w:val="00773A98"/>
    <w:rsid w:val="00774059"/>
    <w:rsid w:val="00774078"/>
    <w:rsid w:val="0077407F"/>
    <w:rsid w:val="00774467"/>
    <w:rsid w:val="00774758"/>
    <w:rsid w:val="00774760"/>
    <w:rsid w:val="0077478E"/>
    <w:rsid w:val="00774952"/>
    <w:rsid w:val="00774C89"/>
    <w:rsid w:val="00774E9A"/>
    <w:rsid w:val="007752E3"/>
    <w:rsid w:val="007754D4"/>
    <w:rsid w:val="0077596E"/>
    <w:rsid w:val="00775C5C"/>
    <w:rsid w:val="00775CC9"/>
    <w:rsid w:val="00775D07"/>
    <w:rsid w:val="00775FBC"/>
    <w:rsid w:val="00776166"/>
    <w:rsid w:val="00776304"/>
    <w:rsid w:val="00776595"/>
    <w:rsid w:val="0077669B"/>
    <w:rsid w:val="007766BB"/>
    <w:rsid w:val="00776E89"/>
    <w:rsid w:val="00777504"/>
    <w:rsid w:val="0077762E"/>
    <w:rsid w:val="0077765B"/>
    <w:rsid w:val="0077781E"/>
    <w:rsid w:val="00777986"/>
    <w:rsid w:val="00777E46"/>
    <w:rsid w:val="0078010A"/>
    <w:rsid w:val="00780377"/>
    <w:rsid w:val="007804ED"/>
    <w:rsid w:val="007804FB"/>
    <w:rsid w:val="00780705"/>
    <w:rsid w:val="0078088F"/>
    <w:rsid w:val="0078090B"/>
    <w:rsid w:val="00780AA0"/>
    <w:rsid w:val="00780BC9"/>
    <w:rsid w:val="00780D00"/>
    <w:rsid w:val="00780D95"/>
    <w:rsid w:val="00781281"/>
    <w:rsid w:val="007814B5"/>
    <w:rsid w:val="00781FFA"/>
    <w:rsid w:val="007823C5"/>
    <w:rsid w:val="00782794"/>
    <w:rsid w:val="00782DEC"/>
    <w:rsid w:val="00783271"/>
    <w:rsid w:val="0078336E"/>
    <w:rsid w:val="007835DF"/>
    <w:rsid w:val="0078369E"/>
    <w:rsid w:val="00783A5B"/>
    <w:rsid w:val="00783D7D"/>
    <w:rsid w:val="00783F8D"/>
    <w:rsid w:val="0078422F"/>
    <w:rsid w:val="00784294"/>
    <w:rsid w:val="007846E5"/>
    <w:rsid w:val="0078488A"/>
    <w:rsid w:val="00784A33"/>
    <w:rsid w:val="00784BF8"/>
    <w:rsid w:val="00785523"/>
    <w:rsid w:val="007857F8"/>
    <w:rsid w:val="00785964"/>
    <w:rsid w:val="00785CA7"/>
    <w:rsid w:val="00785CFB"/>
    <w:rsid w:val="0078617C"/>
    <w:rsid w:val="00786626"/>
    <w:rsid w:val="00786C19"/>
    <w:rsid w:val="00786C96"/>
    <w:rsid w:val="00786FAA"/>
    <w:rsid w:val="0078733C"/>
    <w:rsid w:val="007874FE"/>
    <w:rsid w:val="007875AB"/>
    <w:rsid w:val="00787811"/>
    <w:rsid w:val="00787B59"/>
    <w:rsid w:val="00787C18"/>
    <w:rsid w:val="00787F42"/>
    <w:rsid w:val="00787F6A"/>
    <w:rsid w:val="00787FDC"/>
    <w:rsid w:val="0079009A"/>
    <w:rsid w:val="007902BB"/>
    <w:rsid w:val="007904C3"/>
    <w:rsid w:val="007907DC"/>
    <w:rsid w:val="007909BA"/>
    <w:rsid w:val="00790AEE"/>
    <w:rsid w:val="00790B42"/>
    <w:rsid w:val="00790DCB"/>
    <w:rsid w:val="00790E4E"/>
    <w:rsid w:val="00791342"/>
    <w:rsid w:val="00791431"/>
    <w:rsid w:val="00791656"/>
    <w:rsid w:val="0079174E"/>
    <w:rsid w:val="00791E92"/>
    <w:rsid w:val="00791ED7"/>
    <w:rsid w:val="0079202F"/>
    <w:rsid w:val="00792245"/>
    <w:rsid w:val="00792390"/>
    <w:rsid w:val="00792665"/>
    <w:rsid w:val="00792D51"/>
    <w:rsid w:val="00793B49"/>
    <w:rsid w:val="00793B94"/>
    <w:rsid w:val="007943C2"/>
    <w:rsid w:val="00794B09"/>
    <w:rsid w:val="0079516A"/>
    <w:rsid w:val="00795838"/>
    <w:rsid w:val="0079598C"/>
    <w:rsid w:val="00795EDE"/>
    <w:rsid w:val="00795F48"/>
    <w:rsid w:val="007960C3"/>
    <w:rsid w:val="007963FA"/>
    <w:rsid w:val="007970C0"/>
    <w:rsid w:val="00797724"/>
    <w:rsid w:val="00797C46"/>
    <w:rsid w:val="00797CF6"/>
    <w:rsid w:val="00797D19"/>
    <w:rsid w:val="007A0042"/>
    <w:rsid w:val="007A06CD"/>
    <w:rsid w:val="007A08FA"/>
    <w:rsid w:val="007A0DDF"/>
    <w:rsid w:val="007A0EFC"/>
    <w:rsid w:val="007A1664"/>
    <w:rsid w:val="007A1B90"/>
    <w:rsid w:val="007A2639"/>
    <w:rsid w:val="007A29D7"/>
    <w:rsid w:val="007A2DEC"/>
    <w:rsid w:val="007A330D"/>
    <w:rsid w:val="007A35DF"/>
    <w:rsid w:val="007A39A0"/>
    <w:rsid w:val="007A3A72"/>
    <w:rsid w:val="007A3AAE"/>
    <w:rsid w:val="007A413A"/>
    <w:rsid w:val="007A4836"/>
    <w:rsid w:val="007A483D"/>
    <w:rsid w:val="007A4B30"/>
    <w:rsid w:val="007A4CE8"/>
    <w:rsid w:val="007A4ECF"/>
    <w:rsid w:val="007A4FD8"/>
    <w:rsid w:val="007A5035"/>
    <w:rsid w:val="007A50C5"/>
    <w:rsid w:val="007A522E"/>
    <w:rsid w:val="007A5388"/>
    <w:rsid w:val="007A5A4A"/>
    <w:rsid w:val="007A5E62"/>
    <w:rsid w:val="007A5F37"/>
    <w:rsid w:val="007A5F82"/>
    <w:rsid w:val="007A600E"/>
    <w:rsid w:val="007A607D"/>
    <w:rsid w:val="007A6114"/>
    <w:rsid w:val="007A649C"/>
    <w:rsid w:val="007A661B"/>
    <w:rsid w:val="007A66C7"/>
    <w:rsid w:val="007A6A71"/>
    <w:rsid w:val="007A74A6"/>
    <w:rsid w:val="007A78A8"/>
    <w:rsid w:val="007A7E6A"/>
    <w:rsid w:val="007B01CF"/>
    <w:rsid w:val="007B0C72"/>
    <w:rsid w:val="007B0E6B"/>
    <w:rsid w:val="007B0ED1"/>
    <w:rsid w:val="007B0EE1"/>
    <w:rsid w:val="007B1109"/>
    <w:rsid w:val="007B1383"/>
    <w:rsid w:val="007B13C3"/>
    <w:rsid w:val="007B1506"/>
    <w:rsid w:val="007B17C6"/>
    <w:rsid w:val="007B1951"/>
    <w:rsid w:val="007B1ADA"/>
    <w:rsid w:val="007B1E08"/>
    <w:rsid w:val="007B2321"/>
    <w:rsid w:val="007B235B"/>
    <w:rsid w:val="007B24FF"/>
    <w:rsid w:val="007B28D4"/>
    <w:rsid w:val="007B2A69"/>
    <w:rsid w:val="007B2C34"/>
    <w:rsid w:val="007B2F31"/>
    <w:rsid w:val="007B39A8"/>
    <w:rsid w:val="007B3DF6"/>
    <w:rsid w:val="007B47A5"/>
    <w:rsid w:val="007B4F46"/>
    <w:rsid w:val="007B58E5"/>
    <w:rsid w:val="007B5A26"/>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C0013"/>
    <w:rsid w:val="007C0218"/>
    <w:rsid w:val="007C0312"/>
    <w:rsid w:val="007C038D"/>
    <w:rsid w:val="007C0BA1"/>
    <w:rsid w:val="007C0DFF"/>
    <w:rsid w:val="007C0E0C"/>
    <w:rsid w:val="007C11DA"/>
    <w:rsid w:val="007C156E"/>
    <w:rsid w:val="007C169A"/>
    <w:rsid w:val="007C19AE"/>
    <w:rsid w:val="007C19B9"/>
    <w:rsid w:val="007C1CE4"/>
    <w:rsid w:val="007C1F63"/>
    <w:rsid w:val="007C22F8"/>
    <w:rsid w:val="007C2779"/>
    <w:rsid w:val="007C2D38"/>
    <w:rsid w:val="007C2F28"/>
    <w:rsid w:val="007C2FE5"/>
    <w:rsid w:val="007C31AD"/>
    <w:rsid w:val="007C43A5"/>
    <w:rsid w:val="007C43FC"/>
    <w:rsid w:val="007C442D"/>
    <w:rsid w:val="007C4E4B"/>
    <w:rsid w:val="007C5264"/>
    <w:rsid w:val="007C571A"/>
    <w:rsid w:val="007C5AEB"/>
    <w:rsid w:val="007C5C4B"/>
    <w:rsid w:val="007C5DF5"/>
    <w:rsid w:val="007C5EBC"/>
    <w:rsid w:val="007C5FC8"/>
    <w:rsid w:val="007C6082"/>
    <w:rsid w:val="007C60FD"/>
    <w:rsid w:val="007C631A"/>
    <w:rsid w:val="007C63F7"/>
    <w:rsid w:val="007C64F0"/>
    <w:rsid w:val="007C6E56"/>
    <w:rsid w:val="007C6EF4"/>
    <w:rsid w:val="007C7092"/>
    <w:rsid w:val="007C76DA"/>
    <w:rsid w:val="007C7F09"/>
    <w:rsid w:val="007D03F5"/>
    <w:rsid w:val="007D0580"/>
    <w:rsid w:val="007D0763"/>
    <w:rsid w:val="007D080E"/>
    <w:rsid w:val="007D0A72"/>
    <w:rsid w:val="007D0AE8"/>
    <w:rsid w:val="007D0B2B"/>
    <w:rsid w:val="007D0E08"/>
    <w:rsid w:val="007D1025"/>
    <w:rsid w:val="007D1098"/>
    <w:rsid w:val="007D12BF"/>
    <w:rsid w:val="007D12F7"/>
    <w:rsid w:val="007D17C6"/>
    <w:rsid w:val="007D1882"/>
    <w:rsid w:val="007D18C4"/>
    <w:rsid w:val="007D18D7"/>
    <w:rsid w:val="007D19CF"/>
    <w:rsid w:val="007D1D22"/>
    <w:rsid w:val="007D1DA1"/>
    <w:rsid w:val="007D267A"/>
    <w:rsid w:val="007D27C4"/>
    <w:rsid w:val="007D3620"/>
    <w:rsid w:val="007D3985"/>
    <w:rsid w:val="007D3CF6"/>
    <w:rsid w:val="007D3DCB"/>
    <w:rsid w:val="007D4079"/>
    <w:rsid w:val="007D40BE"/>
    <w:rsid w:val="007D40D0"/>
    <w:rsid w:val="007D4353"/>
    <w:rsid w:val="007D4361"/>
    <w:rsid w:val="007D4383"/>
    <w:rsid w:val="007D43DF"/>
    <w:rsid w:val="007D4575"/>
    <w:rsid w:val="007D4802"/>
    <w:rsid w:val="007D48C4"/>
    <w:rsid w:val="007D4C44"/>
    <w:rsid w:val="007D4EE3"/>
    <w:rsid w:val="007D5050"/>
    <w:rsid w:val="007D51AF"/>
    <w:rsid w:val="007D58C7"/>
    <w:rsid w:val="007D5A80"/>
    <w:rsid w:val="007D5B17"/>
    <w:rsid w:val="007D5E3D"/>
    <w:rsid w:val="007D6BBF"/>
    <w:rsid w:val="007D6D1D"/>
    <w:rsid w:val="007D78B2"/>
    <w:rsid w:val="007D7BDC"/>
    <w:rsid w:val="007D7C74"/>
    <w:rsid w:val="007D7E67"/>
    <w:rsid w:val="007E00A9"/>
    <w:rsid w:val="007E0B73"/>
    <w:rsid w:val="007E0DDF"/>
    <w:rsid w:val="007E1196"/>
    <w:rsid w:val="007E1253"/>
    <w:rsid w:val="007E12C5"/>
    <w:rsid w:val="007E12FA"/>
    <w:rsid w:val="007E159E"/>
    <w:rsid w:val="007E1880"/>
    <w:rsid w:val="007E19CE"/>
    <w:rsid w:val="007E1C80"/>
    <w:rsid w:val="007E1E81"/>
    <w:rsid w:val="007E1FB3"/>
    <w:rsid w:val="007E23A9"/>
    <w:rsid w:val="007E2449"/>
    <w:rsid w:val="007E268F"/>
    <w:rsid w:val="007E27BA"/>
    <w:rsid w:val="007E27CC"/>
    <w:rsid w:val="007E29D8"/>
    <w:rsid w:val="007E2CA5"/>
    <w:rsid w:val="007E2EC0"/>
    <w:rsid w:val="007E31D3"/>
    <w:rsid w:val="007E3553"/>
    <w:rsid w:val="007E37E7"/>
    <w:rsid w:val="007E3811"/>
    <w:rsid w:val="007E3DDF"/>
    <w:rsid w:val="007E4050"/>
    <w:rsid w:val="007E42C5"/>
    <w:rsid w:val="007E446D"/>
    <w:rsid w:val="007E4792"/>
    <w:rsid w:val="007E48FF"/>
    <w:rsid w:val="007E49A5"/>
    <w:rsid w:val="007E4C49"/>
    <w:rsid w:val="007E4E70"/>
    <w:rsid w:val="007E5566"/>
    <w:rsid w:val="007E55BA"/>
    <w:rsid w:val="007E5AB2"/>
    <w:rsid w:val="007E5C8C"/>
    <w:rsid w:val="007E5D46"/>
    <w:rsid w:val="007E5D79"/>
    <w:rsid w:val="007E5E13"/>
    <w:rsid w:val="007E6158"/>
    <w:rsid w:val="007E62DE"/>
    <w:rsid w:val="007E6692"/>
    <w:rsid w:val="007E6785"/>
    <w:rsid w:val="007E6D18"/>
    <w:rsid w:val="007E7398"/>
    <w:rsid w:val="007E73CA"/>
    <w:rsid w:val="007E74BA"/>
    <w:rsid w:val="007E7AFF"/>
    <w:rsid w:val="007E7BB5"/>
    <w:rsid w:val="007E7D26"/>
    <w:rsid w:val="007E7DE5"/>
    <w:rsid w:val="007F015D"/>
    <w:rsid w:val="007F0528"/>
    <w:rsid w:val="007F06B6"/>
    <w:rsid w:val="007F0C33"/>
    <w:rsid w:val="007F0C85"/>
    <w:rsid w:val="007F1553"/>
    <w:rsid w:val="007F1590"/>
    <w:rsid w:val="007F1CE2"/>
    <w:rsid w:val="007F1D58"/>
    <w:rsid w:val="007F1DAD"/>
    <w:rsid w:val="007F1E68"/>
    <w:rsid w:val="007F22FD"/>
    <w:rsid w:val="007F24DD"/>
    <w:rsid w:val="007F26FA"/>
    <w:rsid w:val="007F2DDC"/>
    <w:rsid w:val="007F311D"/>
    <w:rsid w:val="007F352F"/>
    <w:rsid w:val="007F3B21"/>
    <w:rsid w:val="007F3F12"/>
    <w:rsid w:val="007F4101"/>
    <w:rsid w:val="007F4518"/>
    <w:rsid w:val="007F490F"/>
    <w:rsid w:val="007F4F8A"/>
    <w:rsid w:val="007F513F"/>
    <w:rsid w:val="007F5296"/>
    <w:rsid w:val="007F529C"/>
    <w:rsid w:val="007F575B"/>
    <w:rsid w:val="007F599E"/>
    <w:rsid w:val="007F5BD8"/>
    <w:rsid w:val="007F6118"/>
    <w:rsid w:val="007F6121"/>
    <w:rsid w:val="007F61D9"/>
    <w:rsid w:val="007F62BE"/>
    <w:rsid w:val="007F6691"/>
    <w:rsid w:val="007F696D"/>
    <w:rsid w:val="007F6B34"/>
    <w:rsid w:val="007F71E5"/>
    <w:rsid w:val="007F7339"/>
    <w:rsid w:val="007F7B55"/>
    <w:rsid w:val="007F7C0D"/>
    <w:rsid w:val="0080012D"/>
    <w:rsid w:val="008004A8"/>
    <w:rsid w:val="008004B3"/>
    <w:rsid w:val="008004B7"/>
    <w:rsid w:val="0080050C"/>
    <w:rsid w:val="0080058D"/>
    <w:rsid w:val="008005F3"/>
    <w:rsid w:val="008008CB"/>
    <w:rsid w:val="00801061"/>
    <w:rsid w:val="00801107"/>
    <w:rsid w:val="00801132"/>
    <w:rsid w:val="0080143A"/>
    <w:rsid w:val="008015F3"/>
    <w:rsid w:val="0080175C"/>
    <w:rsid w:val="00801ACE"/>
    <w:rsid w:val="00801B65"/>
    <w:rsid w:val="00801D48"/>
    <w:rsid w:val="00802233"/>
    <w:rsid w:val="008022B2"/>
    <w:rsid w:val="00802EB7"/>
    <w:rsid w:val="0080364D"/>
    <w:rsid w:val="008037C2"/>
    <w:rsid w:val="008043FD"/>
    <w:rsid w:val="00804420"/>
    <w:rsid w:val="00804C99"/>
    <w:rsid w:val="00804D09"/>
    <w:rsid w:val="00804F80"/>
    <w:rsid w:val="00804F8E"/>
    <w:rsid w:val="008050D5"/>
    <w:rsid w:val="008054B3"/>
    <w:rsid w:val="008056A5"/>
    <w:rsid w:val="008056CB"/>
    <w:rsid w:val="00805912"/>
    <w:rsid w:val="008059CC"/>
    <w:rsid w:val="00805AF6"/>
    <w:rsid w:val="00805B66"/>
    <w:rsid w:val="00805BED"/>
    <w:rsid w:val="00805CE7"/>
    <w:rsid w:val="00805D09"/>
    <w:rsid w:val="00805DA7"/>
    <w:rsid w:val="008060B8"/>
    <w:rsid w:val="00806166"/>
    <w:rsid w:val="008063AB"/>
    <w:rsid w:val="008064F1"/>
    <w:rsid w:val="0080664C"/>
    <w:rsid w:val="00806BB3"/>
    <w:rsid w:val="00806DB7"/>
    <w:rsid w:val="00806DD1"/>
    <w:rsid w:val="00807530"/>
    <w:rsid w:val="00807592"/>
    <w:rsid w:val="00807959"/>
    <w:rsid w:val="00807AF2"/>
    <w:rsid w:val="00807CDA"/>
    <w:rsid w:val="00807DFC"/>
    <w:rsid w:val="00807EB2"/>
    <w:rsid w:val="008108AF"/>
    <w:rsid w:val="00810F02"/>
    <w:rsid w:val="00810F6B"/>
    <w:rsid w:val="00811101"/>
    <w:rsid w:val="0081118D"/>
    <w:rsid w:val="0081137C"/>
    <w:rsid w:val="00811D6E"/>
    <w:rsid w:val="00812B76"/>
    <w:rsid w:val="00812F85"/>
    <w:rsid w:val="00813226"/>
    <w:rsid w:val="0081328B"/>
    <w:rsid w:val="00813E49"/>
    <w:rsid w:val="00813EF3"/>
    <w:rsid w:val="00813F1B"/>
    <w:rsid w:val="008141D4"/>
    <w:rsid w:val="008143C1"/>
    <w:rsid w:val="0081468F"/>
    <w:rsid w:val="00814895"/>
    <w:rsid w:val="00814BCB"/>
    <w:rsid w:val="00814C72"/>
    <w:rsid w:val="00814DB2"/>
    <w:rsid w:val="008151FE"/>
    <w:rsid w:val="00815272"/>
    <w:rsid w:val="00815470"/>
    <w:rsid w:val="00815627"/>
    <w:rsid w:val="00815E87"/>
    <w:rsid w:val="00815EDD"/>
    <w:rsid w:val="00815F2E"/>
    <w:rsid w:val="00815F43"/>
    <w:rsid w:val="008161CC"/>
    <w:rsid w:val="00816236"/>
    <w:rsid w:val="008162EE"/>
    <w:rsid w:val="008164E1"/>
    <w:rsid w:val="00816551"/>
    <w:rsid w:val="0081656F"/>
    <w:rsid w:val="00816630"/>
    <w:rsid w:val="00816A39"/>
    <w:rsid w:val="00816D80"/>
    <w:rsid w:val="00816D98"/>
    <w:rsid w:val="00816ED8"/>
    <w:rsid w:val="00817027"/>
    <w:rsid w:val="008170E5"/>
    <w:rsid w:val="008173C0"/>
    <w:rsid w:val="0081753D"/>
    <w:rsid w:val="008175D4"/>
    <w:rsid w:val="0081769C"/>
    <w:rsid w:val="00817B06"/>
    <w:rsid w:val="00817C96"/>
    <w:rsid w:val="00817EBC"/>
    <w:rsid w:val="008200D3"/>
    <w:rsid w:val="00820183"/>
    <w:rsid w:val="008201E4"/>
    <w:rsid w:val="008202B3"/>
    <w:rsid w:val="008202E7"/>
    <w:rsid w:val="0082036B"/>
    <w:rsid w:val="008208D1"/>
    <w:rsid w:val="00820906"/>
    <w:rsid w:val="00820BC8"/>
    <w:rsid w:val="0082146B"/>
    <w:rsid w:val="008215C0"/>
    <w:rsid w:val="008216CD"/>
    <w:rsid w:val="00821946"/>
    <w:rsid w:val="00821A71"/>
    <w:rsid w:val="00822716"/>
    <w:rsid w:val="00823076"/>
    <w:rsid w:val="00823DFF"/>
    <w:rsid w:val="00824196"/>
    <w:rsid w:val="0082426B"/>
    <w:rsid w:val="0082454D"/>
    <w:rsid w:val="00824787"/>
    <w:rsid w:val="00824919"/>
    <w:rsid w:val="00825079"/>
    <w:rsid w:val="00825154"/>
    <w:rsid w:val="00825219"/>
    <w:rsid w:val="0082594E"/>
    <w:rsid w:val="00825989"/>
    <w:rsid w:val="008259F8"/>
    <w:rsid w:val="00825DFD"/>
    <w:rsid w:val="00826107"/>
    <w:rsid w:val="008261B4"/>
    <w:rsid w:val="00826207"/>
    <w:rsid w:val="008262B1"/>
    <w:rsid w:val="00826329"/>
    <w:rsid w:val="008264AD"/>
    <w:rsid w:val="008265E4"/>
    <w:rsid w:val="008265FA"/>
    <w:rsid w:val="00826606"/>
    <w:rsid w:val="0082673D"/>
    <w:rsid w:val="0082696B"/>
    <w:rsid w:val="00827998"/>
    <w:rsid w:val="00827A04"/>
    <w:rsid w:val="00827AC3"/>
    <w:rsid w:val="00827D70"/>
    <w:rsid w:val="00827E75"/>
    <w:rsid w:val="00827F84"/>
    <w:rsid w:val="008300D0"/>
    <w:rsid w:val="008302FD"/>
    <w:rsid w:val="008306CE"/>
    <w:rsid w:val="00830959"/>
    <w:rsid w:val="008309DF"/>
    <w:rsid w:val="0083102A"/>
    <w:rsid w:val="0083114A"/>
    <w:rsid w:val="00831412"/>
    <w:rsid w:val="00831473"/>
    <w:rsid w:val="008316BA"/>
    <w:rsid w:val="0083212F"/>
    <w:rsid w:val="008324AD"/>
    <w:rsid w:val="00832A1C"/>
    <w:rsid w:val="00832F8C"/>
    <w:rsid w:val="00833049"/>
    <w:rsid w:val="0083336C"/>
    <w:rsid w:val="008334DA"/>
    <w:rsid w:val="00833715"/>
    <w:rsid w:val="00833936"/>
    <w:rsid w:val="008339E2"/>
    <w:rsid w:val="00833AC3"/>
    <w:rsid w:val="00833B3E"/>
    <w:rsid w:val="00833E30"/>
    <w:rsid w:val="008343A0"/>
    <w:rsid w:val="008344F1"/>
    <w:rsid w:val="00834682"/>
    <w:rsid w:val="008348DD"/>
    <w:rsid w:val="00834A16"/>
    <w:rsid w:val="00834C01"/>
    <w:rsid w:val="00834D72"/>
    <w:rsid w:val="00834DF6"/>
    <w:rsid w:val="0083514D"/>
    <w:rsid w:val="008355DC"/>
    <w:rsid w:val="0083599B"/>
    <w:rsid w:val="0083607F"/>
    <w:rsid w:val="008363D5"/>
    <w:rsid w:val="008364FE"/>
    <w:rsid w:val="00836995"/>
    <w:rsid w:val="00836C4E"/>
    <w:rsid w:val="00837099"/>
    <w:rsid w:val="008374C9"/>
    <w:rsid w:val="008376C6"/>
    <w:rsid w:val="008377EE"/>
    <w:rsid w:val="00840315"/>
    <w:rsid w:val="00840D51"/>
    <w:rsid w:val="00841024"/>
    <w:rsid w:val="00841471"/>
    <w:rsid w:val="00841577"/>
    <w:rsid w:val="008416C9"/>
    <w:rsid w:val="0084198C"/>
    <w:rsid w:val="00841B1B"/>
    <w:rsid w:val="00841C7A"/>
    <w:rsid w:val="00841D64"/>
    <w:rsid w:val="008420FA"/>
    <w:rsid w:val="008427EA"/>
    <w:rsid w:val="00842954"/>
    <w:rsid w:val="00842B10"/>
    <w:rsid w:val="00842BD5"/>
    <w:rsid w:val="00842C66"/>
    <w:rsid w:val="00842FE6"/>
    <w:rsid w:val="00843060"/>
    <w:rsid w:val="008430A6"/>
    <w:rsid w:val="00843326"/>
    <w:rsid w:val="0084343E"/>
    <w:rsid w:val="00843D2F"/>
    <w:rsid w:val="008440A7"/>
    <w:rsid w:val="008440FA"/>
    <w:rsid w:val="0084485E"/>
    <w:rsid w:val="00844A38"/>
    <w:rsid w:val="00844F40"/>
    <w:rsid w:val="00845299"/>
    <w:rsid w:val="0084596F"/>
    <w:rsid w:val="008459A9"/>
    <w:rsid w:val="00845D4B"/>
    <w:rsid w:val="008464F0"/>
    <w:rsid w:val="00846561"/>
    <w:rsid w:val="00846C6F"/>
    <w:rsid w:val="00847191"/>
    <w:rsid w:val="00847439"/>
    <w:rsid w:val="008478EA"/>
    <w:rsid w:val="00847A9B"/>
    <w:rsid w:val="00847D8E"/>
    <w:rsid w:val="00847E2B"/>
    <w:rsid w:val="00847F5F"/>
    <w:rsid w:val="0085000A"/>
    <w:rsid w:val="0085001C"/>
    <w:rsid w:val="0085017E"/>
    <w:rsid w:val="0085020E"/>
    <w:rsid w:val="00850307"/>
    <w:rsid w:val="0085073D"/>
    <w:rsid w:val="00850A1F"/>
    <w:rsid w:val="00850B16"/>
    <w:rsid w:val="00850CC2"/>
    <w:rsid w:val="00851667"/>
    <w:rsid w:val="00851731"/>
    <w:rsid w:val="0085174D"/>
    <w:rsid w:val="00851754"/>
    <w:rsid w:val="00851DDA"/>
    <w:rsid w:val="008525DE"/>
    <w:rsid w:val="008526CC"/>
    <w:rsid w:val="00852703"/>
    <w:rsid w:val="00852723"/>
    <w:rsid w:val="00852DE2"/>
    <w:rsid w:val="00853064"/>
    <w:rsid w:val="00853098"/>
    <w:rsid w:val="008534B3"/>
    <w:rsid w:val="00853B55"/>
    <w:rsid w:val="00853B83"/>
    <w:rsid w:val="00853E40"/>
    <w:rsid w:val="00853E96"/>
    <w:rsid w:val="00854108"/>
    <w:rsid w:val="00854301"/>
    <w:rsid w:val="00854388"/>
    <w:rsid w:val="008544BF"/>
    <w:rsid w:val="008544D2"/>
    <w:rsid w:val="00854ACB"/>
    <w:rsid w:val="00854C5A"/>
    <w:rsid w:val="00854C6A"/>
    <w:rsid w:val="0085514D"/>
    <w:rsid w:val="0085553C"/>
    <w:rsid w:val="00855A4B"/>
    <w:rsid w:val="00855B42"/>
    <w:rsid w:val="00856381"/>
    <w:rsid w:val="008567D2"/>
    <w:rsid w:val="0085682B"/>
    <w:rsid w:val="00856B06"/>
    <w:rsid w:val="00856D2F"/>
    <w:rsid w:val="00857212"/>
    <w:rsid w:val="00857251"/>
    <w:rsid w:val="008572AC"/>
    <w:rsid w:val="008572E8"/>
    <w:rsid w:val="008573EE"/>
    <w:rsid w:val="008574CC"/>
    <w:rsid w:val="008576A7"/>
    <w:rsid w:val="00857755"/>
    <w:rsid w:val="008578B6"/>
    <w:rsid w:val="008578D6"/>
    <w:rsid w:val="008578F2"/>
    <w:rsid w:val="0085797D"/>
    <w:rsid w:val="00857A06"/>
    <w:rsid w:val="00857B17"/>
    <w:rsid w:val="00857FAA"/>
    <w:rsid w:val="0086001C"/>
    <w:rsid w:val="0086014C"/>
    <w:rsid w:val="00860956"/>
    <w:rsid w:val="00860C7A"/>
    <w:rsid w:val="00860DF2"/>
    <w:rsid w:val="00860F37"/>
    <w:rsid w:val="00860FEB"/>
    <w:rsid w:val="0086103B"/>
    <w:rsid w:val="0086132D"/>
    <w:rsid w:val="00861531"/>
    <w:rsid w:val="0086155F"/>
    <w:rsid w:val="0086161F"/>
    <w:rsid w:val="00861BC7"/>
    <w:rsid w:val="00861C4A"/>
    <w:rsid w:val="00861E0D"/>
    <w:rsid w:val="008624FE"/>
    <w:rsid w:val="0086267D"/>
    <w:rsid w:val="008627B9"/>
    <w:rsid w:val="00862A86"/>
    <w:rsid w:val="00862AE0"/>
    <w:rsid w:val="00862E64"/>
    <w:rsid w:val="00863101"/>
    <w:rsid w:val="0086377A"/>
    <w:rsid w:val="0086395E"/>
    <w:rsid w:val="00863C08"/>
    <w:rsid w:val="00863C18"/>
    <w:rsid w:val="00863C42"/>
    <w:rsid w:val="00863C88"/>
    <w:rsid w:val="00863CC0"/>
    <w:rsid w:val="00863D95"/>
    <w:rsid w:val="00863FED"/>
    <w:rsid w:val="00864563"/>
    <w:rsid w:val="0086466C"/>
    <w:rsid w:val="00864986"/>
    <w:rsid w:val="00864C56"/>
    <w:rsid w:val="00864E40"/>
    <w:rsid w:val="00864F90"/>
    <w:rsid w:val="00864FDA"/>
    <w:rsid w:val="0086556D"/>
    <w:rsid w:val="00865DEB"/>
    <w:rsid w:val="00865E99"/>
    <w:rsid w:val="008661B7"/>
    <w:rsid w:val="00866305"/>
    <w:rsid w:val="0086632D"/>
    <w:rsid w:val="00866691"/>
    <w:rsid w:val="0086680F"/>
    <w:rsid w:val="00866BCE"/>
    <w:rsid w:val="00866F7E"/>
    <w:rsid w:val="00867039"/>
    <w:rsid w:val="008671E8"/>
    <w:rsid w:val="008673FA"/>
    <w:rsid w:val="00867438"/>
    <w:rsid w:val="008675B6"/>
    <w:rsid w:val="00870042"/>
    <w:rsid w:val="0087049B"/>
    <w:rsid w:val="008707EA"/>
    <w:rsid w:val="00870D73"/>
    <w:rsid w:val="00870F00"/>
    <w:rsid w:val="008710B5"/>
    <w:rsid w:val="008714A2"/>
    <w:rsid w:val="0087183E"/>
    <w:rsid w:val="00871A8D"/>
    <w:rsid w:val="00871AD0"/>
    <w:rsid w:val="008720FA"/>
    <w:rsid w:val="0087220F"/>
    <w:rsid w:val="00872345"/>
    <w:rsid w:val="0087255E"/>
    <w:rsid w:val="008725A8"/>
    <w:rsid w:val="0087263E"/>
    <w:rsid w:val="00872850"/>
    <w:rsid w:val="0087288E"/>
    <w:rsid w:val="008728BA"/>
    <w:rsid w:val="00872A66"/>
    <w:rsid w:val="00872A7C"/>
    <w:rsid w:val="00872BDE"/>
    <w:rsid w:val="00872D40"/>
    <w:rsid w:val="00872D7D"/>
    <w:rsid w:val="00872DA5"/>
    <w:rsid w:val="00873496"/>
    <w:rsid w:val="00873947"/>
    <w:rsid w:val="00873C96"/>
    <w:rsid w:val="00873CA4"/>
    <w:rsid w:val="00873E26"/>
    <w:rsid w:val="008743BD"/>
    <w:rsid w:val="00874469"/>
    <w:rsid w:val="0087450B"/>
    <w:rsid w:val="0087461E"/>
    <w:rsid w:val="00874963"/>
    <w:rsid w:val="00874E90"/>
    <w:rsid w:val="0087500E"/>
    <w:rsid w:val="008759D4"/>
    <w:rsid w:val="00875A48"/>
    <w:rsid w:val="00875C58"/>
    <w:rsid w:val="00875C83"/>
    <w:rsid w:val="0087601F"/>
    <w:rsid w:val="00876582"/>
    <w:rsid w:val="008766F9"/>
    <w:rsid w:val="00876826"/>
    <w:rsid w:val="00876830"/>
    <w:rsid w:val="0087698D"/>
    <w:rsid w:val="00876D6F"/>
    <w:rsid w:val="00877142"/>
    <w:rsid w:val="00877530"/>
    <w:rsid w:val="00877ABA"/>
    <w:rsid w:val="00877C5E"/>
    <w:rsid w:val="008803B6"/>
    <w:rsid w:val="008805F2"/>
    <w:rsid w:val="00880762"/>
    <w:rsid w:val="00880896"/>
    <w:rsid w:val="00880B34"/>
    <w:rsid w:val="00880BCE"/>
    <w:rsid w:val="0088101B"/>
    <w:rsid w:val="00881190"/>
    <w:rsid w:val="0088126E"/>
    <w:rsid w:val="008812DB"/>
    <w:rsid w:val="0088145F"/>
    <w:rsid w:val="00881547"/>
    <w:rsid w:val="0088168D"/>
    <w:rsid w:val="0088187C"/>
    <w:rsid w:val="008820D2"/>
    <w:rsid w:val="00882133"/>
    <w:rsid w:val="0088232D"/>
    <w:rsid w:val="008826CB"/>
    <w:rsid w:val="00882708"/>
    <w:rsid w:val="008828F3"/>
    <w:rsid w:val="00882A2F"/>
    <w:rsid w:val="00883202"/>
    <w:rsid w:val="0088331A"/>
    <w:rsid w:val="00883CF6"/>
    <w:rsid w:val="00884244"/>
    <w:rsid w:val="00884494"/>
    <w:rsid w:val="008844D2"/>
    <w:rsid w:val="00884C99"/>
    <w:rsid w:val="00884CF4"/>
    <w:rsid w:val="00884EEE"/>
    <w:rsid w:val="00884F3A"/>
    <w:rsid w:val="0088503A"/>
    <w:rsid w:val="008850A9"/>
    <w:rsid w:val="008854A4"/>
    <w:rsid w:val="0088581D"/>
    <w:rsid w:val="00885998"/>
    <w:rsid w:val="00885F48"/>
    <w:rsid w:val="0088613A"/>
    <w:rsid w:val="0088614D"/>
    <w:rsid w:val="008863C4"/>
    <w:rsid w:val="00886591"/>
    <w:rsid w:val="008865D6"/>
    <w:rsid w:val="0088669A"/>
    <w:rsid w:val="008867AE"/>
    <w:rsid w:val="00886C6E"/>
    <w:rsid w:val="00886E81"/>
    <w:rsid w:val="00886FC0"/>
    <w:rsid w:val="00887521"/>
    <w:rsid w:val="008877D5"/>
    <w:rsid w:val="008879EF"/>
    <w:rsid w:val="0089024D"/>
    <w:rsid w:val="00890BFE"/>
    <w:rsid w:val="008910A1"/>
    <w:rsid w:val="008911A6"/>
    <w:rsid w:val="00891369"/>
    <w:rsid w:val="00891373"/>
    <w:rsid w:val="00891617"/>
    <w:rsid w:val="00891724"/>
    <w:rsid w:val="008918AB"/>
    <w:rsid w:val="008918B2"/>
    <w:rsid w:val="00891E9C"/>
    <w:rsid w:val="0089202B"/>
    <w:rsid w:val="0089205E"/>
    <w:rsid w:val="00892818"/>
    <w:rsid w:val="008928FE"/>
    <w:rsid w:val="0089292D"/>
    <w:rsid w:val="00892931"/>
    <w:rsid w:val="00892AD6"/>
    <w:rsid w:val="00892BF8"/>
    <w:rsid w:val="00893635"/>
    <w:rsid w:val="00893E86"/>
    <w:rsid w:val="0089403E"/>
    <w:rsid w:val="0089406B"/>
    <w:rsid w:val="00894250"/>
    <w:rsid w:val="0089491E"/>
    <w:rsid w:val="00894AFE"/>
    <w:rsid w:val="00894BB6"/>
    <w:rsid w:val="00894D8E"/>
    <w:rsid w:val="00894E6A"/>
    <w:rsid w:val="00894ED4"/>
    <w:rsid w:val="00895787"/>
    <w:rsid w:val="008957E7"/>
    <w:rsid w:val="0089581E"/>
    <w:rsid w:val="00895A86"/>
    <w:rsid w:val="00895DD5"/>
    <w:rsid w:val="00895E7A"/>
    <w:rsid w:val="00895FE6"/>
    <w:rsid w:val="00896105"/>
    <w:rsid w:val="00896297"/>
    <w:rsid w:val="0089685F"/>
    <w:rsid w:val="008969DE"/>
    <w:rsid w:val="00896FCD"/>
    <w:rsid w:val="008972C7"/>
    <w:rsid w:val="00897B4F"/>
    <w:rsid w:val="00897CC8"/>
    <w:rsid w:val="00897D3C"/>
    <w:rsid w:val="00897FB0"/>
    <w:rsid w:val="008A0216"/>
    <w:rsid w:val="008A02BA"/>
    <w:rsid w:val="008A0545"/>
    <w:rsid w:val="008A08CE"/>
    <w:rsid w:val="008A0C94"/>
    <w:rsid w:val="008A0CEE"/>
    <w:rsid w:val="008A0E15"/>
    <w:rsid w:val="008A0E34"/>
    <w:rsid w:val="008A1054"/>
    <w:rsid w:val="008A1750"/>
    <w:rsid w:val="008A1AA7"/>
    <w:rsid w:val="008A1D0F"/>
    <w:rsid w:val="008A1EAE"/>
    <w:rsid w:val="008A2122"/>
    <w:rsid w:val="008A2580"/>
    <w:rsid w:val="008A2DD3"/>
    <w:rsid w:val="008A317C"/>
    <w:rsid w:val="008A3430"/>
    <w:rsid w:val="008A350B"/>
    <w:rsid w:val="008A36BC"/>
    <w:rsid w:val="008A38ED"/>
    <w:rsid w:val="008A3FA6"/>
    <w:rsid w:val="008A43A8"/>
    <w:rsid w:val="008A49D0"/>
    <w:rsid w:val="008A4BE8"/>
    <w:rsid w:val="008A5018"/>
    <w:rsid w:val="008A5633"/>
    <w:rsid w:val="008A5732"/>
    <w:rsid w:val="008A625D"/>
    <w:rsid w:val="008A650B"/>
    <w:rsid w:val="008A679F"/>
    <w:rsid w:val="008A6834"/>
    <w:rsid w:val="008A6A49"/>
    <w:rsid w:val="008A7402"/>
    <w:rsid w:val="008A75B7"/>
    <w:rsid w:val="008A76A0"/>
    <w:rsid w:val="008A76DD"/>
    <w:rsid w:val="008A76F4"/>
    <w:rsid w:val="008A7C45"/>
    <w:rsid w:val="008A7D79"/>
    <w:rsid w:val="008A7ED8"/>
    <w:rsid w:val="008B00CE"/>
    <w:rsid w:val="008B0506"/>
    <w:rsid w:val="008B083F"/>
    <w:rsid w:val="008B08B5"/>
    <w:rsid w:val="008B0D60"/>
    <w:rsid w:val="008B104A"/>
    <w:rsid w:val="008B138B"/>
    <w:rsid w:val="008B1681"/>
    <w:rsid w:val="008B1730"/>
    <w:rsid w:val="008B1800"/>
    <w:rsid w:val="008B1EC9"/>
    <w:rsid w:val="008B232A"/>
    <w:rsid w:val="008B24FB"/>
    <w:rsid w:val="008B265E"/>
    <w:rsid w:val="008B2743"/>
    <w:rsid w:val="008B2925"/>
    <w:rsid w:val="008B2ADD"/>
    <w:rsid w:val="008B2C52"/>
    <w:rsid w:val="008B2CD8"/>
    <w:rsid w:val="008B2E3D"/>
    <w:rsid w:val="008B3481"/>
    <w:rsid w:val="008B362C"/>
    <w:rsid w:val="008B3876"/>
    <w:rsid w:val="008B3956"/>
    <w:rsid w:val="008B39D2"/>
    <w:rsid w:val="008B3D75"/>
    <w:rsid w:val="008B4280"/>
    <w:rsid w:val="008B429F"/>
    <w:rsid w:val="008B43A7"/>
    <w:rsid w:val="008B49E7"/>
    <w:rsid w:val="008B4CF3"/>
    <w:rsid w:val="008B52C1"/>
    <w:rsid w:val="008B52E2"/>
    <w:rsid w:val="008B5408"/>
    <w:rsid w:val="008B5476"/>
    <w:rsid w:val="008B5552"/>
    <w:rsid w:val="008B55D4"/>
    <w:rsid w:val="008B576B"/>
    <w:rsid w:val="008B5A3F"/>
    <w:rsid w:val="008B5CCC"/>
    <w:rsid w:val="008B5E74"/>
    <w:rsid w:val="008B6300"/>
    <w:rsid w:val="008B641D"/>
    <w:rsid w:val="008B64CC"/>
    <w:rsid w:val="008B6E97"/>
    <w:rsid w:val="008B72E5"/>
    <w:rsid w:val="008B759F"/>
    <w:rsid w:val="008B7DB3"/>
    <w:rsid w:val="008C04AD"/>
    <w:rsid w:val="008C051C"/>
    <w:rsid w:val="008C058A"/>
    <w:rsid w:val="008C073B"/>
    <w:rsid w:val="008C098F"/>
    <w:rsid w:val="008C0A1F"/>
    <w:rsid w:val="008C130F"/>
    <w:rsid w:val="008C16D7"/>
    <w:rsid w:val="008C16EE"/>
    <w:rsid w:val="008C2513"/>
    <w:rsid w:val="008C2770"/>
    <w:rsid w:val="008C2808"/>
    <w:rsid w:val="008C2979"/>
    <w:rsid w:val="008C2F88"/>
    <w:rsid w:val="008C336D"/>
    <w:rsid w:val="008C4501"/>
    <w:rsid w:val="008C463B"/>
    <w:rsid w:val="008C4706"/>
    <w:rsid w:val="008C4882"/>
    <w:rsid w:val="008C4D5C"/>
    <w:rsid w:val="008C51DE"/>
    <w:rsid w:val="008C52A8"/>
    <w:rsid w:val="008C53BB"/>
    <w:rsid w:val="008C54B3"/>
    <w:rsid w:val="008C598B"/>
    <w:rsid w:val="008C5AE6"/>
    <w:rsid w:val="008C5ED2"/>
    <w:rsid w:val="008C65BD"/>
    <w:rsid w:val="008C66A7"/>
    <w:rsid w:val="008C6BC3"/>
    <w:rsid w:val="008C6CE7"/>
    <w:rsid w:val="008C6D25"/>
    <w:rsid w:val="008C6E07"/>
    <w:rsid w:val="008C7979"/>
    <w:rsid w:val="008C7C54"/>
    <w:rsid w:val="008C7C88"/>
    <w:rsid w:val="008C7D3B"/>
    <w:rsid w:val="008D00B5"/>
    <w:rsid w:val="008D0273"/>
    <w:rsid w:val="008D0591"/>
    <w:rsid w:val="008D080E"/>
    <w:rsid w:val="008D09E9"/>
    <w:rsid w:val="008D0C22"/>
    <w:rsid w:val="008D0E00"/>
    <w:rsid w:val="008D1142"/>
    <w:rsid w:val="008D1194"/>
    <w:rsid w:val="008D13C5"/>
    <w:rsid w:val="008D1478"/>
    <w:rsid w:val="008D187D"/>
    <w:rsid w:val="008D1B8C"/>
    <w:rsid w:val="008D1E02"/>
    <w:rsid w:val="008D27CA"/>
    <w:rsid w:val="008D28DF"/>
    <w:rsid w:val="008D2C88"/>
    <w:rsid w:val="008D2EB6"/>
    <w:rsid w:val="008D2F9F"/>
    <w:rsid w:val="008D2FA1"/>
    <w:rsid w:val="008D303E"/>
    <w:rsid w:val="008D3042"/>
    <w:rsid w:val="008D31F3"/>
    <w:rsid w:val="008D3257"/>
    <w:rsid w:val="008D34E4"/>
    <w:rsid w:val="008D37C3"/>
    <w:rsid w:val="008D3B8D"/>
    <w:rsid w:val="008D3DCA"/>
    <w:rsid w:val="008D40AE"/>
    <w:rsid w:val="008D43E4"/>
    <w:rsid w:val="008D46A0"/>
    <w:rsid w:val="008D4880"/>
    <w:rsid w:val="008D4DB0"/>
    <w:rsid w:val="008D4FB0"/>
    <w:rsid w:val="008D5471"/>
    <w:rsid w:val="008D55D5"/>
    <w:rsid w:val="008D567A"/>
    <w:rsid w:val="008D58F7"/>
    <w:rsid w:val="008D5A7C"/>
    <w:rsid w:val="008D6455"/>
    <w:rsid w:val="008D64AB"/>
    <w:rsid w:val="008D6544"/>
    <w:rsid w:val="008D6817"/>
    <w:rsid w:val="008D6FCB"/>
    <w:rsid w:val="008D730D"/>
    <w:rsid w:val="008D79F9"/>
    <w:rsid w:val="008D7A00"/>
    <w:rsid w:val="008D7C9F"/>
    <w:rsid w:val="008D7DCF"/>
    <w:rsid w:val="008E02B1"/>
    <w:rsid w:val="008E0D3E"/>
    <w:rsid w:val="008E1026"/>
    <w:rsid w:val="008E103B"/>
    <w:rsid w:val="008E1227"/>
    <w:rsid w:val="008E157B"/>
    <w:rsid w:val="008E1BA9"/>
    <w:rsid w:val="008E1EDA"/>
    <w:rsid w:val="008E2864"/>
    <w:rsid w:val="008E2C0F"/>
    <w:rsid w:val="008E2EEE"/>
    <w:rsid w:val="008E2FE0"/>
    <w:rsid w:val="008E3211"/>
    <w:rsid w:val="008E34DB"/>
    <w:rsid w:val="008E3632"/>
    <w:rsid w:val="008E37FB"/>
    <w:rsid w:val="008E3906"/>
    <w:rsid w:val="008E399C"/>
    <w:rsid w:val="008E3A1A"/>
    <w:rsid w:val="008E3C36"/>
    <w:rsid w:val="008E3DF6"/>
    <w:rsid w:val="008E3F2F"/>
    <w:rsid w:val="008E42C3"/>
    <w:rsid w:val="008E434E"/>
    <w:rsid w:val="008E4C0A"/>
    <w:rsid w:val="008E4DED"/>
    <w:rsid w:val="008E5958"/>
    <w:rsid w:val="008E5C65"/>
    <w:rsid w:val="008E5F66"/>
    <w:rsid w:val="008E603B"/>
    <w:rsid w:val="008E61A9"/>
    <w:rsid w:val="008E61FF"/>
    <w:rsid w:val="008E6381"/>
    <w:rsid w:val="008E6E6B"/>
    <w:rsid w:val="008E6F54"/>
    <w:rsid w:val="008E7071"/>
    <w:rsid w:val="008E7147"/>
    <w:rsid w:val="008E715E"/>
    <w:rsid w:val="008E7587"/>
    <w:rsid w:val="008E7668"/>
    <w:rsid w:val="008E795C"/>
    <w:rsid w:val="008E7BF2"/>
    <w:rsid w:val="008E7F78"/>
    <w:rsid w:val="008F01DA"/>
    <w:rsid w:val="008F03DD"/>
    <w:rsid w:val="008F053A"/>
    <w:rsid w:val="008F0654"/>
    <w:rsid w:val="008F0AA4"/>
    <w:rsid w:val="008F0B7C"/>
    <w:rsid w:val="008F0C07"/>
    <w:rsid w:val="008F0D7A"/>
    <w:rsid w:val="008F0F64"/>
    <w:rsid w:val="008F12B0"/>
    <w:rsid w:val="008F1888"/>
    <w:rsid w:val="008F1A62"/>
    <w:rsid w:val="008F1A69"/>
    <w:rsid w:val="008F1A88"/>
    <w:rsid w:val="008F1B3D"/>
    <w:rsid w:val="008F1CEA"/>
    <w:rsid w:val="008F1D8D"/>
    <w:rsid w:val="008F1EFE"/>
    <w:rsid w:val="008F1F12"/>
    <w:rsid w:val="008F20B2"/>
    <w:rsid w:val="008F210B"/>
    <w:rsid w:val="008F255A"/>
    <w:rsid w:val="008F2A43"/>
    <w:rsid w:val="008F2AEA"/>
    <w:rsid w:val="008F2AFD"/>
    <w:rsid w:val="008F2C15"/>
    <w:rsid w:val="008F2CCF"/>
    <w:rsid w:val="008F2E6D"/>
    <w:rsid w:val="008F2ED5"/>
    <w:rsid w:val="008F3420"/>
    <w:rsid w:val="008F348C"/>
    <w:rsid w:val="008F362F"/>
    <w:rsid w:val="008F379A"/>
    <w:rsid w:val="008F3940"/>
    <w:rsid w:val="008F3A90"/>
    <w:rsid w:val="008F3AFB"/>
    <w:rsid w:val="008F3BE4"/>
    <w:rsid w:val="008F3F7A"/>
    <w:rsid w:val="008F44EF"/>
    <w:rsid w:val="008F4573"/>
    <w:rsid w:val="008F471C"/>
    <w:rsid w:val="008F4AC5"/>
    <w:rsid w:val="008F4C2C"/>
    <w:rsid w:val="008F4E12"/>
    <w:rsid w:val="008F4E41"/>
    <w:rsid w:val="008F4F95"/>
    <w:rsid w:val="008F51D7"/>
    <w:rsid w:val="008F5392"/>
    <w:rsid w:val="008F55F7"/>
    <w:rsid w:val="008F5690"/>
    <w:rsid w:val="008F588D"/>
    <w:rsid w:val="008F5986"/>
    <w:rsid w:val="008F5A0C"/>
    <w:rsid w:val="008F5F90"/>
    <w:rsid w:val="008F62D7"/>
    <w:rsid w:val="008F6587"/>
    <w:rsid w:val="008F6701"/>
    <w:rsid w:val="008F6710"/>
    <w:rsid w:val="008F68E7"/>
    <w:rsid w:val="008F6C92"/>
    <w:rsid w:val="008F6E2D"/>
    <w:rsid w:val="008F724E"/>
    <w:rsid w:val="008F7769"/>
    <w:rsid w:val="008F7780"/>
    <w:rsid w:val="008F790E"/>
    <w:rsid w:val="008F79BD"/>
    <w:rsid w:val="008F7E92"/>
    <w:rsid w:val="00900492"/>
    <w:rsid w:val="00900BDB"/>
    <w:rsid w:val="00900EE4"/>
    <w:rsid w:val="00900EEA"/>
    <w:rsid w:val="00900F23"/>
    <w:rsid w:val="00900FBC"/>
    <w:rsid w:val="00900FD3"/>
    <w:rsid w:val="009011AA"/>
    <w:rsid w:val="00901254"/>
    <w:rsid w:val="0090207B"/>
    <w:rsid w:val="0090245F"/>
    <w:rsid w:val="00902488"/>
    <w:rsid w:val="00902599"/>
    <w:rsid w:val="009027FA"/>
    <w:rsid w:val="00902A1E"/>
    <w:rsid w:val="00903197"/>
    <w:rsid w:val="00903383"/>
    <w:rsid w:val="0090356E"/>
    <w:rsid w:val="0090363C"/>
    <w:rsid w:val="00903757"/>
    <w:rsid w:val="009037E9"/>
    <w:rsid w:val="00903C58"/>
    <w:rsid w:val="00904029"/>
    <w:rsid w:val="009042D0"/>
    <w:rsid w:val="009047F2"/>
    <w:rsid w:val="00904AF8"/>
    <w:rsid w:val="00904B33"/>
    <w:rsid w:val="00904D24"/>
    <w:rsid w:val="00904DBF"/>
    <w:rsid w:val="009052BD"/>
    <w:rsid w:val="009054E9"/>
    <w:rsid w:val="0090560C"/>
    <w:rsid w:val="009056A6"/>
    <w:rsid w:val="00905997"/>
    <w:rsid w:val="00905DE9"/>
    <w:rsid w:val="009065AA"/>
    <w:rsid w:val="009067FC"/>
    <w:rsid w:val="00906C13"/>
    <w:rsid w:val="009071E0"/>
    <w:rsid w:val="009079CE"/>
    <w:rsid w:val="00907ABF"/>
    <w:rsid w:val="00907AF4"/>
    <w:rsid w:val="00907DA0"/>
    <w:rsid w:val="00910127"/>
    <w:rsid w:val="00910155"/>
    <w:rsid w:val="00910263"/>
    <w:rsid w:val="009104B5"/>
    <w:rsid w:val="009107DE"/>
    <w:rsid w:val="0091082C"/>
    <w:rsid w:val="00910871"/>
    <w:rsid w:val="00910ABD"/>
    <w:rsid w:val="00910AE5"/>
    <w:rsid w:val="00910E21"/>
    <w:rsid w:val="00911557"/>
    <w:rsid w:val="00911690"/>
    <w:rsid w:val="009118AE"/>
    <w:rsid w:val="00911C8C"/>
    <w:rsid w:val="00911F5A"/>
    <w:rsid w:val="0091228E"/>
    <w:rsid w:val="00912414"/>
    <w:rsid w:val="009124B1"/>
    <w:rsid w:val="009126B0"/>
    <w:rsid w:val="009128E1"/>
    <w:rsid w:val="00912BB2"/>
    <w:rsid w:val="00912CC7"/>
    <w:rsid w:val="00912E7F"/>
    <w:rsid w:val="00912EE0"/>
    <w:rsid w:val="00913496"/>
    <w:rsid w:val="009139BA"/>
    <w:rsid w:val="00913F83"/>
    <w:rsid w:val="00914880"/>
    <w:rsid w:val="00914984"/>
    <w:rsid w:val="009154AF"/>
    <w:rsid w:val="009159D9"/>
    <w:rsid w:val="009159F4"/>
    <w:rsid w:val="00915D8A"/>
    <w:rsid w:val="009160B8"/>
    <w:rsid w:val="00916150"/>
    <w:rsid w:val="009163BA"/>
    <w:rsid w:val="009164FC"/>
    <w:rsid w:val="00916D13"/>
    <w:rsid w:val="00916F86"/>
    <w:rsid w:val="009170BA"/>
    <w:rsid w:val="00917A57"/>
    <w:rsid w:val="00917E7D"/>
    <w:rsid w:val="00917EDB"/>
    <w:rsid w:val="009200B9"/>
    <w:rsid w:val="0092083D"/>
    <w:rsid w:val="009208AE"/>
    <w:rsid w:val="009209A8"/>
    <w:rsid w:val="00920A4A"/>
    <w:rsid w:val="00920B86"/>
    <w:rsid w:val="00920D19"/>
    <w:rsid w:val="00920EF5"/>
    <w:rsid w:val="009211AB"/>
    <w:rsid w:val="009212B2"/>
    <w:rsid w:val="00921478"/>
    <w:rsid w:val="0092154E"/>
    <w:rsid w:val="0092174E"/>
    <w:rsid w:val="0092177F"/>
    <w:rsid w:val="0092198B"/>
    <w:rsid w:val="00921A11"/>
    <w:rsid w:val="00921AB2"/>
    <w:rsid w:val="00921B0F"/>
    <w:rsid w:val="00921B9B"/>
    <w:rsid w:val="00921C8C"/>
    <w:rsid w:val="00921F36"/>
    <w:rsid w:val="00922657"/>
    <w:rsid w:val="009227B7"/>
    <w:rsid w:val="00922893"/>
    <w:rsid w:val="009229BE"/>
    <w:rsid w:val="00922D0F"/>
    <w:rsid w:val="00922DAB"/>
    <w:rsid w:val="00922FF6"/>
    <w:rsid w:val="0092383D"/>
    <w:rsid w:val="0092386A"/>
    <w:rsid w:val="00923C94"/>
    <w:rsid w:val="00923D2D"/>
    <w:rsid w:val="00924593"/>
    <w:rsid w:val="00924696"/>
    <w:rsid w:val="00924E38"/>
    <w:rsid w:val="009251A6"/>
    <w:rsid w:val="00925768"/>
    <w:rsid w:val="009258AF"/>
    <w:rsid w:val="00925B6B"/>
    <w:rsid w:val="00925C9F"/>
    <w:rsid w:val="00925E6E"/>
    <w:rsid w:val="00926B41"/>
    <w:rsid w:val="00926B5E"/>
    <w:rsid w:val="00926EBF"/>
    <w:rsid w:val="00926F32"/>
    <w:rsid w:val="00926FE7"/>
    <w:rsid w:val="009272E7"/>
    <w:rsid w:val="009278DF"/>
    <w:rsid w:val="0092797E"/>
    <w:rsid w:val="00927D3C"/>
    <w:rsid w:val="00927DA2"/>
    <w:rsid w:val="00927E6C"/>
    <w:rsid w:val="00927E96"/>
    <w:rsid w:val="009302E4"/>
    <w:rsid w:val="009303D4"/>
    <w:rsid w:val="0093064D"/>
    <w:rsid w:val="00930D14"/>
    <w:rsid w:val="00930E1E"/>
    <w:rsid w:val="00930E26"/>
    <w:rsid w:val="00931048"/>
    <w:rsid w:val="00931283"/>
    <w:rsid w:val="009316DC"/>
    <w:rsid w:val="0093195E"/>
    <w:rsid w:val="00931AEE"/>
    <w:rsid w:val="00931B28"/>
    <w:rsid w:val="00931B2C"/>
    <w:rsid w:val="00931DA7"/>
    <w:rsid w:val="00931E82"/>
    <w:rsid w:val="009320DF"/>
    <w:rsid w:val="00932374"/>
    <w:rsid w:val="0093239B"/>
    <w:rsid w:val="0093275C"/>
    <w:rsid w:val="00932BE1"/>
    <w:rsid w:val="00932ECA"/>
    <w:rsid w:val="009331C1"/>
    <w:rsid w:val="00933AFA"/>
    <w:rsid w:val="00933E7E"/>
    <w:rsid w:val="00934434"/>
    <w:rsid w:val="0093477F"/>
    <w:rsid w:val="00934C13"/>
    <w:rsid w:val="00934C72"/>
    <w:rsid w:val="00934E28"/>
    <w:rsid w:val="00934ED5"/>
    <w:rsid w:val="00935444"/>
    <w:rsid w:val="009356BA"/>
    <w:rsid w:val="00935717"/>
    <w:rsid w:val="00935AEB"/>
    <w:rsid w:val="00936169"/>
    <w:rsid w:val="00936850"/>
    <w:rsid w:val="00936A70"/>
    <w:rsid w:val="009371D3"/>
    <w:rsid w:val="00937304"/>
    <w:rsid w:val="009375F5"/>
    <w:rsid w:val="0093764B"/>
    <w:rsid w:val="00937802"/>
    <w:rsid w:val="009379F4"/>
    <w:rsid w:val="00937ABD"/>
    <w:rsid w:val="00937E85"/>
    <w:rsid w:val="009400E0"/>
    <w:rsid w:val="00940707"/>
    <w:rsid w:val="0094073B"/>
    <w:rsid w:val="00940C87"/>
    <w:rsid w:val="00940F8F"/>
    <w:rsid w:val="009411E9"/>
    <w:rsid w:val="00941227"/>
    <w:rsid w:val="0094125A"/>
    <w:rsid w:val="00941340"/>
    <w:rsid w:val="00941551"/>
    <w:rsid w:val="009415FD"/>
    <w:rsid w:val="00941653"/>
    <w:rsid w:val="00941C1A"/>
    <w:rsid w:val="00941D14"/>
    <w:rsid w:val="00941DCC"/>
    <w:rsid w:val="00941E9D"/>
    <w:rsid w:val="00941EAA"/>
    <w:rsid w:val="0094257A"/>
    <w:rsid w:val="00942730"/>
    <w:rsid w:val="009428E6"/>
    <w:rsid w:val="00942EC2"/>
    <w:rsid w:val="00943140"/>
    <w:rsid w:val="00943E00"/>
    <w:rsid w:val="00943E1A"/>
    <w:rsid w:val="00944303"/>
    <w:rsid w:val="009443A1"/>
    <w:rsid w:val="009443E2"/>
    <w:rsid w:val="009448D2"/>
    <w:rsid w:val="009449B5"/>
    <w:rsid w:val="00944AFC"/>
    <w:rsid w:val="00944C72"/>
    <w:rsid w:val="00944DA9"/>
    <w:rsid w:val="0094524E"/>
    <w:rsid w:val="0094529B"/>
    <w:rsid w:val="009453C6"/>
    <w:rsid w:val="00945522"/>
    <w:rsid w:val="009456B2"/>
    <w:rsid w:val="00945B39"/>
    <w:rsid w:val="00945CBF"/>
    <w:rsid w:val="00945FCD"/>
    <w:rsid w:val="00946243"/>
    <w:rsid w:val="00946391"/>
    <w:rsid w:val="009466F0"/>
    <w:rsid w:val="00946DB9"/>
    <w:rsid w:val="00947330"/>
    <w:rsid w:val="009476A4"/>
    <w:rsid w:val="009477A8"/>
    <w:rsid w:val="0094781F"/>
    <w:rsid w:val="00947CA4"/>
    <w:rsid w:val="00947CB1"/>
    <w:rsid w:val="00947CE9"/>
    <w:rsid w:val="00950042"/>
    <w:rsid w:val="0095005B"/>
    <w:rsid w:val="00950163"/>
    <w:rsid w:val="00950A7D"/>
    <w:rsid w:val="00950DF9"/>
    <w:rsid w:val="00950E56"/>
    <w:rsid w:val="0095134F"/>
    <w:rsid w:val="00951487"/>
    <w:rsid w:val="0095177B"/>
    <w:rsid w:val="0095197E"/>
    <w:rsid w:val="009519E6"/>
    <w:rsid w:val="00951D6B"/>
    <w:rsid w:val="00951F2E"/>
    <w:rsid w:val="00952028"/>
    <w:rsid w:val="00952035"/>
    <w:rsid w:val="00952908"/>
    <w:rsid w:val="00952926"/>
    <w:rsid w:val="00952A7F"/>
    <w:rsid w:val="00952C1E"/>
    <w:rsid w:val="00953139"/>
    <w:rsid w:val="009531D3"/>
    <w:rsid w:val="0095324A"/>
    <w:rsid w:val="009532BB"/>
    <w:rsid w:val="0095338C"/>
    <w:rsid w:val="00953B55"/>
    <w:rsid w:val="00953D4F"/>
    <w:rsid w:val="00953E75"/>
    <w:rsid w:val="00954243"/>
    <w:rsid w:val="00954299"/>
    <w:rsid w:val="00954720"/>
    <w:rsid w:val="00955201"/>
    <w:rsid w:val="009552C6"/>
    <w:rsid w:val="00955744"/>
    <w:rsid w:val="00955B45"/>
    <w:rsid w:val="00955BC8"/>
    <w:rsid w:val="0095611C"/>
    <w:rsid w:val="009562B9"/>
    <w:rsid w:val="00956733"/>
    <w:rsid w:val="0095674A"/>
    <w:rsid w:val="009567AA"/>
    <w:rsid w:val="009568C6"/>
    <w:rsid w:val="00956B6C"/>
    <w:rsid w:val="00956ED2"/>
    <w:rsid w:val="00956EDF"/>
    <w:rsid w:val="00956EF4"/>
    <w:rsid w:val="0095729D"/>
    <w:rsid w:val="00957609"/>
    <w:rsid w:val="00957723"/>
    <w:rsid w:val="00957E45"/>
    <w:rsid w:val="0096057B"/>
    <w:rsid w:val="009605DD"/>
    <w:rsid w:val="009607D0"/>
    <w:rsid w:val="0096080F"/>
    <w:rsid w:val="00960A54"/>
    <w:rsid w:val="00961142"/>
    <w:rsid w:val="009611E0"/>
    <w:rsid w:val="00961214"/>
    <w:rsid w:val="009614B7"/>
    <w:rsid w:val="0096165A"/>
    <w:rsid w:val="009616E8"/>
    <w:rsid w:val="00961C9D"/>
    <w:rsid w:val="00961CE2"/>
    <w:rsid w:val="00962237"/>
    <w:rsid w:val="0096224C"/>
    <w:rsid w:val="00962535"/>
    <w:rsid w:val="009633C4"/>
    <w:rsid w:val="009633DF"/>
    <w:rsid w:val="009637A7"/>
    <w:rsid w:val="00963B02"/>
    <w:rsid w:val="00963BCB"/>
    <w:rsid w:val="00963E98"/>
    <w:rsid w:val="00964221"/>
    <w:rsid w:val="009645CC"/>
    <w:rsid w:val="00964BFE"/>
    <w:rsid w:val="00964D92"/>
    <w:rsid w:val="00965AD5"/>
    <w:rsid w:val="00965B0E"/>
    <w:rsid w:val="00965E0B"/>
    <w:rsid w:val="00965F8A"/>
    <w:rsid w:val="009661E8"/>
    <w:rsid w:val="00966350"/>
    <w:rsid w:val="00966671"/>
    <w:rsid w:val="00966900"/>
    <w:rsid w:val="00966B95"/>
    <w:rsid w:val="00966BEB"/>
    <w:rsid w:val="00966C73"/>
    <w:rsid w:val="0096750B"/>
    <w:rsid w:val="009678EB"/>
    <w:rsid w:val="009679D1"/>
    <w:rsid w:val="00967B9A"/>
    <w:rsid w:val="00967BE5"/>
    <w:rsid w:val="00967F5F"/>
    <w:rsid w:val="009703E5"/>
    <w:rsid w:val="00970547"/>
    <w:rsid w:val="009705AF"/>
    <w:rsid w:val="0097086C"/>
    <w:rsid w:val="009708D4"/>
    <w:rsid w:val="00970D70"/>
    <w:rsid w:val="00971041"/>
    <w:rsid w:val="00971838"/>
    <w:rsid w:val="00971CFE"/>
    <w:rsid w:val="00971D14"/>
    <w:rsid w:val="00971ECE"/>
    <w:rsid w:val="009720DC"/>
    <w:rsid w:val="009721D7"/>
    <w:rsid w:val="00972318"/>
    <w:rsid w:val="009723A8"/>
    <w:rsid w:val="009727D8"/>
    <w:rsid w:val="0097298C"/>
    <w:rsid w:val="00972ADB"/>
    <w:rsid w:val="00972DD9"/>
    <w:rsid w:val="00973041"/>
    <w:rsid w:val="00973187"/>
    <w:rsid w:val="00973252"/>
    <w:rsid w:val="009732CA"/>
    <w:rsid w:val="0097367B"/>
    <w:rsid w:val="00973824"/>
    <w:rsid w:val="009739AC"/>
    <w:rsid w:val="00973BB8"/>
    <w:rsid w:val="00973F9E"/>
    <w:rsid w:val="009740AE"/>
    <w:rsid w:val="009744DD"/>
    <w:rsid w:val="00974AFB"/>
    <w:rsid w:val="0097541F"/>
    <w:rsid w:val="00975481"/>
    <w:rsid w:val="0097564F"/>
    <w:rsid w:val="0097573F"/>
    <w:rsid w:val="009757E5"/>
    <w:rsid w:val="0097585C"/>
    <w:rsid w:val="00975878"/>
    <w:rsid w:val="00975B3C"/>
    <w:rsid w:val="00975DDF"/>
    <w:rsid w:val="00975F17"/>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B0B"/>
    <w:rsid w:val="00981DDC"/>
    <w:rsid w:val="00982802"/>
    <w:rsid w:val="00982893"/>
    <w:rsid w:val="00982CB2"/>
    <w:rsid w:val="00982F21"/>
    <w:rsid w:val="00983189"/>
    <w:rsid w:val="00984180"/>
    <w:rsid w:val="009847F4"/>
    <w:rsid w:val="009848A8"/>
    <w:rsid w:val="009848B1"/>
    <w:rsid w:val="00984E57"/>
    <w:rsid w:val="00984EE0"/>
    <w:rsid w:val="009854EE"/>
    <w:rsid w:val="009854FA"/>
    <w:rsid w:val="0098552C"/>
    <w:rsid w:val="00985659"/>
    <w:rsid w:val="0098565F"/>
    <w:rsid w:val="00985938"/>
    <w:rsid w:val="00985996"/>
    <w:rsid w:val="00985C4D"/>
    <w:rsid w:val="00985E74"/>
    <w:rsid w:val="00986010"/>
    <w:rsid w:val="009865B8"/>
    <w:rsid w:val="0098671D"/>
    <w:rsid w:val="0098674E"/>
    <w:rsid w:val="00986784"/>
    <w:rsid w:val="00986BF8"/>
    <w:rsid w:val="0098773D"/>
    <w:rsid w:val="009877A2"/>
    <w:rsid w:val="00987B28"/>
    <w:rsid w:val="00987C1C"/>
    <w:rsid w:val="00987C38"/>
    <w:rsid w:val="00987D80"/>
    <w:rsid w:val="00987EA5"/>
    <w:rsid w:val="00990551"/>
    <w:rsid w:val="009908C6"/>
    <w:rsid w:val="00990B50"/>
    <w:rsid w:val="00990C96"/>
    <w:rsid w:val="00990CDA"/>
    <w:rsid w:val="00990D5C"/>
    <w:rsid w:val="00990DA6"/>
    <w:rsid w:val="00990FDE"/>
    <w:rsid w:val="00991228"/>
    <w:rsid w:val="0099122A"/>
    <w:rsid w:val="00991F11"/>
    <w:rsid w:val="009923F5"/>
    <w:rsid w:val="00992493"/>
    <w:rsid w:val="009924A2"/>
    <w:rsid w:val="009927C5"/>
    <w:rsid w:val="009927DF"/>
    <w:rsid w:val="009929D6"/>
    <w:rsid w:val="00992E89"/>
    <w:rsid w:val="009930F4"/>
    <w:rsid w:val="00993341"/>
    <w:rsid w:val="00993D6C"/>
    <w:rsid w:val="00993D76"/>
    <w:rsid w:val="0099466B"/>
    <w:rsid w:val="009946C9"/>
    <w:rsid w:val="0099474D"/>
    <w:rsid w:val="009947AD"/>
    <w:rsid w:val="00994862"/>
    <w:rsid w:val="009948E0"/>
    <w:rsid w:val="0099499E"/>
    <w:rsid w:val="00994C86"/>
    <w:rsid w:val="009953DE"/>
    <w:rsid w:val="009955D8"/>
    <w:rsid w:val="00995F28"/>
    <w:rsid w:val="00996093"/>
    <w:rsid w:val="00996F7D"/>
    <w:rsid w:val="0099712A"/>
    <w:rsid w:val="0099738A"/>
    <w:rsid w:val="0099763C"/>
    <w:rsid w:val="00997D89"/>
    <w:rsid w:val="009A01E1"/>
    <w:rsid w:val="009A03C6"/>
    <w:rsid w:val="009A0D7C"/>
    <w:rsid w:val="009A0FC3"/>
    <w:rsid w:val="009A107D"/>
    <w:rsid w:val="009A1489"/>
    <w:rsid w:val="009A1BB1"/>
    <w:rsid w:val="009A2089"/>
    <w:rsid w:val="009A2F20"/>
    <w:rsid w:val="009A32C9"/>
    <w:rsid w:val="009A3330"/>
    <w:rsid w:val="009A333D"/>
    <w:rsid w:val="009A3739"/>
    <w:rsid w:val="009A3964"/>
    <w:rsid w:val="009A3BB4"/>
    <w:rsid w:val="009A3CEB"/>
    <w:rsid w:val="009A429A"/>
    <w:rsid w:val="009A494E"/>
    <w:rsid w:val="009A4A2B"/>
    <w:rsid w:val="009A4D40"/>
    <w:rsid w:val="009A4DC3"/>
    <w:rsid w:val="009A4DF0"/>
    <w:rsid w:val="009A4EA6"/>
    <w:rsid w:val="009A4EFA"/>
    <w:rsid w:val="009A5881"/>
    <w:rsid w:val="009A58EF"/>
    <w:rsid w:val="009A5B5F"/>
    <w:rsid w:val="009A5BD8"/>
    <w:rsid w:val="009A5E21"/>
    <w:rsid w:val="009A61F8"/>
    <w:rsid w:val="009A6374"/>
    <w:rsid w:val="009A6496"/>
    <w:rsid w:val="009A651A"/>
    <w:rsid w:val="009A65D9"/>
    <w:rsid w:val="009A66DF"/>
    <w:rsid w:val="009A671A"/>
    <w:rsid w:val="009A677F"/>
    <w:rsid w:val="009A6785"/>
    <w:rsid w:val="009A6C7A"/>
    <w:rsid w:val="009A6E50"/>
    <w:rsid w:val="009A6ED9"/>
    <w:rsid w:val="009A6FE0"/>
    <w:rsid w:val="009A748B"/>
    <w:rsid w:val="009A7D2E"/>
    <w:rsid w:val="009A7D84"/>
    <w:rsid w:val="009B0DEA"/>
    <w:rsid w:val="009B17EC"/>
    <w:rsid w:val="009B1959"/>
    <w:rsid w:val="009B19DF"/>
    <w:rsid w:val="009B1AA6"/>
    <w:rsid w:val="009B1AB0"/>
    <w:rsid w:val="009B1E3E"/>
    <w:rsid w:val="009B1EAA"/>
    <w:rsid w:val="009B229E"/>
    <w:rsid w:val="009B2377"/>
    <w:rsid w:val="009B2466"/>
    <w:rsid w:val="009B27C3"/>
    <w:rsid w:val="009B29BE"/>
    <w:rsid w:val="009B2CB9"/>
    <w:rsid w:val="009B3E69"/>
    <w:rsid w:val="009B401D"/>
    <w:rsid w:val="009B425E"/>
    <w:rsid w:val="009B42AC"/>
    <w:rsid w:val="009B45B7"/>
    <w:rsid w:val="009B4794"/>
    <w:rsid w:val="009B47F0"/>
    <w:rsid w:val="009B498B"/>
    <w:rsid w:val="009B4B68"/>
    <w:rsid w:val="009B4BF5"/>
    <w:rsid w:val="009B4EB7"/>
    <w:rsid w:val="009B4F90"/>
    <w:rsid w:val="009B507A"/>
    <w:rsid w:val="009B52BB"/>
    <w:rsid w:val="009B52F1"/>
    <w:rsid w:val="009B5409"/>
    <w:rsid w:val="009B548D"/>
    <w:rsid w:val="009B59B7"/>
    <w:rsid w:val="009B5AA0"/>
    <w:rsid w:val="009B5F3A"/>
    <w:rsid w:val="009B68FD"/>
    <w:rsid w:val="009B6AC3"/>
    <w:rsid w:val="009B6C6F"/>
    <w:rsid w:val="009B6ED9"/>
    <w:rsid w:val="009B76A7"/>
    <w:rsid w:val="009B7B5C"/>
    <w:rsid w:val="009B7C31"/>
    <w:rsid w:val="009C00A9"/>
    <w:rsid w:val="009C01E0"/>
    <w:rsid w:val="009C03A5"/>
    <w:rsid w:val="009C07DE"/>
    <w:rsid w:val="009C086C"/>
    <w:rsid w:val="009C0912"/>
    <w:rsid w:val="009C0C18"/>
    <w:rsid w:val="009C0FA7"/>
    <w:rsid w:val="009C115D"/>
    <w:rsid w:val="009C130F"/>
    <w:rsid w:val="009C14CA"/>
    <w:rsid w:val="009C15F8"/>
    <w:rsid w:val="009C18A7"/>
    <w:rsid w:val="009C19A0"/>
    <w:rsid w:val="009C1A37"/>
    <w:rsid w:val="009C1CFD"/>
    <w:rsid w:val="009C1F4D"/>
    <w:rsid w:val="009C2472"/>
    <w:rsid w:val="009C2491"/>
    <w:rsid w:val="009C24A5"/>
    <w:rsid w:val="009C26D9"/>
    <w:rsid w:val="009C291C"/>
    <w:rsid w:val="009C2C54"/>
    <w:rsid w:val="009C2E25"/>
    <w:rsid w:val="009C31C3"/>
    <w:rsid w:val="009C359E"/>
    <w:rsid w:val="009C37C9"/>
    <w:rsid w:val="009C3A17"/>
    <w:rsid w:val="009C3B08"/>
    <w:rsid w:val="009C3EC3"/>
    <w:rsid w:val="009C40E8"/>
    <w:rsid w:val="009C4125"/>
    <w:rsid w:val="009C41CE"/>
    <w:rsid w:val="009C436E"/>
    <w:rsid w:val="009C4481"/>
    <w:rsid w:val="009C44C5"/>
    <w:rsid w:val="009C4638"/>
    <w:rsid w:val="009C4B45"/>
    <w:rsid w:val="009C4B9C"/>
    <w:rsid w:val="009C50E6"/>
    <w:rsid w:val="009C52D5"/>
    <w:rsid w:val="009C56AC"/>
    <w:rsid w:val="009C59DE"/>
    <w:rsid w:val="009C5BFF"/>
    <w:rsid w:val="009C61CC"/>
    <w:rsid w:val="009C669F"/>
    <w:rsid w:val="009C66F6"/>
    <w:rsid w:val="009C68FF"/>
    <w:rsid w:val="009C69BB"/>
    <w:rsid w:val="009C6A24"/>
    <w:rsid w:val="009C6B08"/>
    <w:rsid w:val="009C6EA5"/>
    <w:rsid w:val="009C7623"/>
    <w:rsid w:val="009C7632"/>
    <w:rsid w:val="009C7BCC"/>
    <w:rsid w:val="009D00BA"/>
    <w:rsid w:val="009D0AA9"/>
    <w:rsid w:val="009D0B33"/>
    <w:rsid w:val="009D0D25"/>
    <w:rsid w:val="009D0D2A"/>
    <w:rsid w:val="009D0F0A"/>
    <w:rsid w:val="009D148C"/>
    <w:rsid w:val="009D1B2B"/>
    <w:rsid w:val="009D1C2B"/>
    <w:rsid w:val="009D1E12"/>
    <w:rsid w:val="009D1EFC"/>
    <w:rsid w:val="009D1F5A"/>
    <w:rsid w:val="009D2176"/>
    <w:rsid w:val="009D21D3"/>
    <w:rsid w:val="009D2FF0"/>
    <w:rsid w:val="009D3155"/>
    <w:rsid w:val="009D31BB"/>
    <w:rsid w:val="009D364E"/>
    <w:rsid w:val="009D3774"/>
    <w:rsid w:val="009D3E0D"/>
    <w:rsid w:val="009D3FCA"/>
    <w:rsid w:val="009D4127"/>
    <w:rsid w:val="009D4F9D"/>
    <w:rsid w:val="009D500C"/>
    <w:rsid w:val="009D50B3"/>
    <w:rsid w:val="009D527F"/>
    <w:rsid w:val="009D54A3"/>
    <w:rsid w:val="009D55A4"/>
    <w:rsid w:val="009D562C"/>
    <w:rsid w:val="009D5702"/>
    <w:rsid w:val="009D574A"/>
    <w:rsid w:val="009D5B2E"/>
    <w:rsid w:val="009D5DDB"/>
    <w:rsid w:val="009D5FB8"/>
    <w:rsid w:val="009D6413"/>
    <w:rsid w:val="009D641C"/>
    <w:rsid w:val="009D675A"/>
    <w:rsid w:val="009D6805"/>
    <w:rsid w:val="009D694B"/>
    <w:rsid w:val="009D69CF"/>
    <w:rsid w:val="009D6D62"/>
    <w:rsid w:val="009D6F9E"/>
    <w:rsid w:val="009D6FC1"/>
    <w:rsid w:val="009D7110"/>
    <w:rsid w:val="009D71A1"/>
    <w:rsid w:val="009D7211"/>
    <w:rsid w:val="009D724D"/>
    <w:rsid w:val="009D72BA"/>
    <w:rsid w:val="009D746F"/>
    <w:rsid w:val="009D7541"/>
    <w:rsid w:val="009D7859"/>
    <w:rsid w:val="009D7A0E"/>
    <w:rsid w:val="009D7C7E"/>
    <w:rsid w:val="009E06C1"/>
    <w:rsid w:val="009E0950"/>
    <w:rsid w:val="009E096B"/>
    <w:rsid w:val="009E0DFE"/>
    <w:rsid w:val="009E1072"/>
    <w:rsid w:val="009E1310"/>
    <w:rsid w:val="009E18C6"/>
    <w:rsid w:val="009E1A1C"/>
    <w:rsid w:val="009E1FAB"/>
    <w:rsid w:val="009E20B8"/>
    <w:rsid w:val="009E247A"/>
    <w:rsid w:val="009E2928"/>
    <w:rsid w:val="009E2BC7"/>
    <w:rsid w:val="009E2E0F"/>
    <w:rsid w:val="009E3034"/>
    <w:rsid w:val="009E3370"/>
    <w:rsid w:val="009E3488"/>
    <w:rsid w:val="009E34E9"/>
    <w:rsid w:val="009E3D2D"/>
    <w:rsid w:val="009E3EC6"/>
    <w:rsid w:val="009E3F19"/>
    <w:rsid w:val="009E401E"/>
    <w:rsid w:val="009E4565"/>
    <w:rsid w:val="009E45D9"/>
    <w:rsid w:val="009E49E4"/>
    <w:rsid w:val="009E4BD8"/>
    <w:rsid w:val="009E4F32"/>
    <w:rsid w:val="009E4FFC"/>
    <w:rsid w:val="009E528E"/>
    <w:rsid w:val="009E5473"/>
    <w:rsid w:val="009E5879"/>
    <w:rsid w:val="009E5F91"/>
    <w:rsid w:val="009E6048"/>
    <w:rsid w:val="009E65D0"/>
    <w:rsid w:val="009E6AEF"/>
    <w:rsid w:val="009E6EE8"/>
    <w:rsid w:val="009E6EF9"/>
    <w:rsid w:val="009E72B3"/>
    <w:rsid w:val="009E77DF"/>
    <w:rsid w:val="009E7BA8"/>
    <w:rsid w:val="009E7CE3"/>
    <w:rsid w:val="009E7D1E"/>
    <w:rsid w:val="009F0D8C"/>
    <w:rsid w:val="009F0E0A"/>
    <w:rsid w:val="009F1473"/>
    <w:rsid w:val="009F19BE"/>
    <w:rsid w:val="009F1C04"/>
    <w:rsid w:val="009F1ED6"/>
    <w:rsid w:val="009F1EF5"/>
    <w:rsid w:val="009F225C"/>
    <w:rsid w:val="009F286B"/>
    <w:rsid w:val="009F289D"/>
    <w:rsid w:val="009F2905"/>
    <w:rsid w:val="009F2A04"/>
    <w:rsid w:val="009F2F1D"/>
    <w:rsid w:val="009F383C"/>
    <w:rsid w:val="009F39C0"/>
    <w:rsid w:val="009F39FD"/>
    <w:rsid w:val="009F3BF5"/>
    <w:rsid w:val="009F3D47"/>
    <w:rsid w:val="009F3E22"/>
    <w:rsid w:val="009F3E3E"/>
    <w:rsid w:val="009F3E52"/>
    <w:rsid w:val="009F3EDB"/>
    <w:rsid w:val="009F3F0C"/>
    <w:rsid w:val="009F40BE"/>
    <w:rsid w:val="009F4336"/>
    <w:rsid w:val="009F43E4"/>
    <w:rsid w:val="009F4495"/>
    <w:rsid w:val="009F4573"/>
    <w:rsid w:val="009F45DE"/>
    <w:rsid w:val="009F4CAF"/>
    <w:rsid w:val="009F528D"/>
    <w:rsid w:val="009F53A9"/>
    <w:rsid w:val="009F54ED"/>
    <w:rsid w:val="009F56A6"/>
    <w:rsid w:val="009F5749"/>
    <w:rsid w:val="009F582C"/>
    <w:rsid w:val="009F58C6"/>
    <w:rsid w:val="009F5C3C"/>
    <w:rsid w:val="009F5F7F"/>
    <w:rsid w:val="009F6342"/>
    <w:rsid w:val="009F650D"/>
    <w:rsid w:val="009F6B4B"/>
    <w:rsid w:val="009F6DEE"/>
    <w:rsid w:val="009F70C9"/>
    <w:rsid w:val="009F73A9"/>
    <w:rsid w:val="009F7876"/>
    <w:rsid w:val="009F7D9E"/>
    <w:rsid w:val="00A000D7"/>
    <w:rsid w:val="00A0010E"/>
    <w:rsid w:val="00A001AB"/>
    <w:rsid w:val="00A00390"/>
    <w:rsid w:val="00A00C60"/>
    <w:rsid w:val="00A00E39"/>
    <w:rsid w:val="00A014E5"/>
    <w:rsid w:val="00A01539"/>
    <w:rsid w:val="00A01891"/>
    <w:rsid w:val="00A01B5E"/>
    <w:rsid w:val="00A01BA2"/>
    <w:rsid w:val="00A01D06"/>
    <w:rsid w:val="00A01E78"/>
    <w:rsid w:val="00A02058"/>
    <w:rsid w:val="00A02447"/>
    <w:rsid w:val="00A028C0"/>
    <w:rsid w:val="00A029AA"/>
    <w:rsid w:val="00A02A6C"/>
    <w:rsid w:val="00A02B49"/>
    <w:rsid w:val="00A02EA4"/>
    <w:rsid w:val="00A02F17"/>
    <w:rsid w:val="00A039E5"/>
    <w:rsid w:val="00A03EED"/>
    <w:rsid w:val="00A04492"/>
    <w:rsid w:val="00A044A9"/>
    <w:rsid w:val="00A04543"/>
    <w:rsid w:val="00A04A7C"/>
    <w:rsid w:val="00A0514F"/>
    <w:rsid w:val="00A0569A"/>
    <w:rsid w:val="00A057CB"/>
    <w:rsid w:val="00A05B08"/>
    <w:rsid w:val="00A05B68"/>
    <w:rsid w:val="00A05C77"/>
    <w:rsid w:val="00A061F3"/>
    <w:rsid w:val="00A0641C"/>
    <w:rsid w:val="00A065A5"/>
    <w:rsid w:val="00A066F9"/>
    <w:rsid w:val="00A0683F"/>
    <w:rsid w:val="00A06997"/>
    <w:rsid w:val="00A069CE"/>
    <w:rsid w:val="00A06DD3"/>
    <w:rsid w:val="00A06ED5"/>
    <w:rsid w:val="00A06FCB"/>
    <w:rsid w:val="00A07258"/>
    <w:rsid w:val="00A0791A"/>
    <w:rsid w:val="00A07982"/>
    <w:rsid w:val="00A07EDC"/>
    <w:rsid w:val="00A10671"/>
    <w:rsid w:val="00A1076D"/>
    <w:rsid w:val="00A1121A"/>
    <w:rsid w:val="00A115D8"/>
    <w:rsid w:val="00A116BB"/>
    <w:rsid w:val="00A11EE8"/>
    <w:rsid w:val="00A12423"/>
    <w:rsid w:val="00A12566"/>
    <w:rsid w:val="00A1258E"/>
    <w:rsid w:val="00A1261D"/>
    <w:rsid w:val="00A1266B"/>
    <w:rsid w:val="00A128CD"/>
    <w:rsid w:val="00A12C8E"/>
    <w:rsid w:val="00A12F41"/>
    <w:rsid w:val="00A130B1"/>
    <w:rsid w:val="00A13218"/>
    <w:rsid w:val="00A13306"/>
    <w:rsid w:val="00A134B5"/>
    <w:rsid w:val="00A13657"/>
    <w:rsid w:val="00A13A60"/>
    <w:rsid w:val="00A13A74"/>
    <w:rsid w:val="00A13C53"/>
    <w:rsid w:val="00A13F07"/>
    <w:rsid w:val="00A144DF"/>
    <w:rsid w:val="00A145DD"/>
    <w:rsid w:val="00A1467D"/>
    <w:rsid w:val="00A14A30"/>
    <w:rsid w:val="00A14A80"/>
    <w:rsid w:val="00A14B91"/>
    <w:rsid w:val="00A1509E"/>
    <w:rsid w:val="00A1513A"/>
    <w:rsid w:val="00A153FD"/>
    <w:rsid w:val="00A15545"/>
    <w:rsid w:val="00A1560B"/>
    <w:rsid w:val="00A15ED8"/>
    <w:rsid w:val="00A1616E"/>
    <w:rsid w:val="00A1677C"/>
    <w:rsid w:val="00A16D59"/>
    <w:rsid w:val="00A16E9A"/>
    <w:rsid w:val="00A16EA8"/>
    <w:rsid w:val="00A1745F"/>
    <w:rsid w:val="00A17506"/>
    <w:rsid w:val="00A175F3"/>
    <w:rsid w:val="00A17996"/>
    <w:rsid w:val="00A17CB7"/>
    <w:rsid w:val="00A2001C"/>
    <w:rsid w:val="00A201FD"/>
    <w:rsid w:val="00A202EB"/>
    <w:rsid w:val="00A20BAF"/>
    <w:rsid w:val="00A20BC1"/>
    <w:rsid w:val="00A21701"/>
    <w:rsid w:val="00A21E92"/>
    <w:rsid w:val="00A21EBB"/>
    <w:rsid w:val="00A221F9"/>
    <w:rsid w:val="00A222D9"/>
    <w:rsid w:val="00A22332"/>
    <w:rsid w:val="00A226CE"/>
    <w:rsid w:val="00A2279B"/>
    <w:rsid w:val="00A22A16"/>
    <w:rsid w:val="00A23AB1"/>
    <w:rsid w:val="00A23BBA"/>
    <w:rsid w:val="00A23F4D"/>
    <w:rsid w:val="00A24159"/>
    <w:rsid w:val="00A24487"/>
    <w:rsid w:val="00A246E0"/>
    <w:rsid w:val="00A247D0"/>
    <w:rsid w:val="00A24A47"/>
    <w:rsid w:val="00A24AFE"/>
    <w:rsid w:val="00A25110"/>
    <w:rsid w:val="00A25880"/>
    <w:rsid w:val="00A25A2A"/>
    <w:rsid w:val="00A25C39"/>
    <w:rsid w:val="00A26270"/>
    <w:rsid w:val="00A26647"/>
    <w:rsid w:val="00A26BD2"/>
    <w:rsid w:val="00A26BE2"/>
    <w:rsid w:val="00A270D3"/>
    <w:rsid w:val="00A272D3"/>
    <w:rsid w:val="00A275A8"/>
    <w:rsid w:val="00A278BD"/>
    <w:rsid w:val="00A279F9"/>
    <w:rsid w:val="00A27A93"/>
    <w:rsid w:val="00A27CF8"/>
    <w:rsid w:val="00A303CE"/>
    <w:rsid w:val="00A30455"/>
    <w:rsid w:val="00A30689"/>
    <w:rsid w:val="00A30748"/>
    <w:rsid w:val="00A30E2B"/>
    <w:rsid w:val="00A30FB8"/>
    <w:rsid w:val="00A30FBC"/>
    <w:rsid w:val="00A312A4"/>
    <w:rsid w:val="00A31878"/>
    <w:rsid w:val="00A32029"/>
    <w:rsid w:val="00A32051"/>
    <w:rsid w:val="00A324E6"/>
    <w:rsid w:val="00A32D04"/>
    <w:rsid w:val="00A32F2D"/>
    <w:rsid w:val="00A339DF"/>
    <w:rsid w:val="00A33A93"/>
    <w:rsid w:val="00A33BF1"/>
    <w:rsid w:val="00A33C53"/>
    <w:rsid w:val="00A33D9E"/>
    <w:rsid w:val="00A3407E"/>
    <w:rsid w:val="00A34445"/>
    <w:rsid w:val="00A344C8"/>
    <w:rsid w:val="00A346E7"/>
    <w:rsid w:val="00A34847"/>
    <w:rsid w:val="00A349DB"/>
    <w:rsid w:val="00A34A61"/>
    <w:rsid w:val="00A34AB1"/>
    <w:rsid w:val="00A34E2A"/>
    <w:rsid w:val="00A34F3B"/>
    <w:rsid w:val="00A350D6"/>
    <w:rsid w:val="00A3531B"/>
    <w:rsid w:val="00A35D0F"/>
    <w:rsid w:val="00A36423"/>
    <w:rsid w:val="00A365C5"/>
    <w:rsid w:val="00A36A81"/>
    <w:rsid w:val="00A36F23"/>
    <w:rsid w:val="00A36FE2"/>
    <w:rsid w:val="00A3700E"/>
    <w:rsid w:val="00A372C6"/>
    <w:rsid w:val="00A375A0"/>
    <w:rsid w:val="00A375EA"/>
    <w:rsid w:val="00A40655"/>
    <w:rsid w:val="00A4089F"/>
    <w:rsid w:val="00A408EE"/>
    <w:rsid w:val="00A40A25"/>
    <w:rsid w:val="00A40D51"/>
    <w:rsid w:val="00A40ED0"/>
    <w:rsid w:val="00A41832"/>
    <w:rsid w:val="00A41CA9"/>
    <w:rsid w:val="00A422D5"/>
    <w:rsid w:val="00A429BB"/>
    <w:rsid w:val="00A42BCE"/>
    <w:rsid w:val="00A42E8E"/>
    <w:rsid w:val="00A42F6D"/>
    <w:rsid w:val="00A4316E"/>
    <w:rsid w:val="00A4333B"/>
    <w:rsid w:val="00A4336F"/>
    <w:rsid w:val="00A43441"/>
    <w:rsid w:val="00A437D4"/>
    <w:rsid w:val="00A43D55"/>
    <w:rsid w:val="00A43F55"/>
    <w:rsid w:val="00A43F90"/>
    <w:rsid w:val="00A43FCA"/>
    <w:rsid w:val="00A445D4"/>
    <w:rsid w:val="00A44AE3"/>
    <w:rsid w:val="00A453B2"/>
    <w:rsid w:val="00A454D3"/>
    <w:rsid w:val="00A45737"/>
    <w:rsid w:val="00A45C1D"/>
    <w:rsid w:val="00A45D7F"/>
    <w:rsid w:val="00A45F96"/>
    <w:rsid w:val="00A461F4"/>
    <w:rsid w:val="00A462A8"/>
    <w:rsid w:val="00A46459"/>
    <w:rsid w:val="00A46892"/>
    <w:rsid w:val="00A4691D"/>
    <w:rsid w:val="00A46A0E"/>
    <w:rsid w:val="00A46AE8"/>
    <w:rsid w:val="00A46D02"/>
    <w:rsid w:val="00A46E80"/>
    <w:rsid w:val="00A46F8B"/>
    <w:rsid w:val="00A47556"/>
    <w:rsid w:val="00A47806"/>
    <w:rsid w:val="00A47C8C"/>
    <w:rsid w:val="00A47D22"/>
    <w:rsid w:val="00A500BA"/>
    <w:rsid w:val="00A50251"/>
    <w:rsid w:val="00A504C7"/>
    <w:rsid w:val="00A50857"/>
    <w:rsid w:val="00A509B1"/>
    <w:rsid w:val="00A50B20"/>
    <w:rsid w:val="00A50E80"/>
    <w:rsid w:val="00A50F4D"/>
    <w:rsid w:val="00A51673"/>
    <w:rsid w:val="00A5173B"/>
    <w:rsid w:val="00A51A7F"/>
    <w:rsid w:val="00A52093"/>
    <w:rsid w:val="00A5228A"/>
    <w:rsid w:val="00A5253B"/>
    <w:rsid w:val="00A525CF"/>
    <w:rsid w:val="00A526F4"/>
    <w:rsid w:val="00A529B9"/>
    <w:rsid w:val="00A52A5B"/>
    <w:rsid w:val="00A52DBD"/>
    <w:rsid w:val="00A52F7C"/>
    <w:rsid w:val="00A533A1"/>
    <w:rsid w:val="00A53421"/>
    <w:rsid w:val="00A53612"/>
    <w:rsid w:val="00A538DA"/>
    <w:rsid w:val="00A53A51"/>
    <w:rsid w:val="00A53AB8"/>
    <w:rsid w:val="00A53BC3"/>
    <w:rsid w:val="00A53C50"/>
    <w:rsid w:val="00A5476B"/>
    <w:rsid w:val="00A547F8"/>
    <w:rsid w:val="00A5492D"/>
    <w:rsid w:val="00A549E5"/>
    <w:rsid w:val="00A54B65"/>
    <w:rsid w:val="00A54F16"/>
    <w:rsid w:val="00A54F7C"/>
    <w:rsid w:val="00A55044"/>
    <w:rsid w:val="00A553FE"/>
    <w:rsid w:val="00A555C8"/>
    <w:rsid w:val="00A55858"/>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1B1"/>
    <w:rsid w:val="00A60202"/>
    <w:rsid w:val="00A603A0"/>
    <w:rsid w:val="00A60476"/>
    <w:rsid w:val="00A6047C"/>
    <w:rsid w:val="00A606D2"/>
    <w:rsid w:val="00A6104F"/>
    <w:rsid w:val="00A61723"/>
    <w:rsid w:val="00A618EB"/>
    <w:rsid w:val="00A61934"/>
    <w:rsid w:val="00A61BDA"/>
    <w:rsid w:val="00A61D0F"/>
    <w:rsid w:val="00A6201F"/>
    <w:rsid w:val="00A6214B"/>
    <w:rsid w:val="00A6229F"/>
    <w:rsid w:val="00A6271F"/>
    <w:rsid w:val="00A62A36"/>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4FD9"/>
    <w:rsid w:val="00A6523B"/>
    <w:rsid w:val="00A66181"/>
    <w:rsid w:val="00A66F5E"/>
    <w:rsid w:val="00A66FDF"/>
    <w:rsid w:val="00A675CA"/>
    <w:rsid w:val="00A676D0"/>
    <w:rsid w:val="00A6790B"/>
    <w:rsid w:val="00A6795F"/>
    <w:rsid w:val="00A67A7A"/>
    <w:rsid w:val="00A67AD4"/>
    <w:rsid w:val="00A67D35"/>
    <w:rsid w:val="00A67D57"/>
    <w:rsid w:val="00A67E63"/>
    <w:rsid w:val="00A7059D"/>
    <w:rsid w:val="00A7091E"/>
    <w:rsid w:val="00A709CC"/>
    <w:rsid w:val="00A70D37"/>
    <w:rsid w:val="00A70D9B"/>
    <w:rsid w:val="00A70DC4"/>
    <w:rsid w:val="00A7101D"/>
    <w:rsid w:val="00A7103E"/>
    <w:rsid w:val="00A711AA"/>
    <w:rsid w:val="00A712D3"/>
    <w:rsid w:val="00A7133A"/>
    <w:rsid w:val="00A71397"/>
    <w:rsid w:val="00A7139E"/>
    <w:rsid w:val="00A718C5"/>
    <w:rsid w:val="00A7197B"/>
    <w:rsid w:val="00A71ABD"/>
    <w:rsid w:val="00A71FD5"/>
    <w:rsid w:val="00A72153"/>
    <w:rsid w:val="00A722B7"/>
    <w:rsid w:val="00A722D8"/>
    <w:rsid w:val="00A722E8"/>
    <w:rsid w:val="00A72CF9"/>
    <w:rsid w:val="00A72D36"/>
    <w:rsid w:val="00A72E34"/>
    <w:rsid w:val="00A731D3"/>
    <w:rsid w:val="00A73B73"/>
    <w:rsid w:val="00A73B9D"/>
    <w:rsid w:val="00A73C6C"/>
    <w:rsid w:val="00A73F0C"/>
    <w:rsid w:val="00A74780"/>
    <w:rsid w:val="00A747E8"/>
    <w:rsid w:val="00A748C8"/>
    <w:rsid w:val="00A74957"/>
    <w:rsid w:val="00A74D35"/>
    <w:rsid w:val="00A74F80"/>
    <w:rsid w:val="00A75573"/>
    <w:rsid w:val="00A75805"/>
    <w:rsid w:val="00A7589E"/>
    <w:rsid w:val="00A75B2C"/>
    <w:rsid w:val="00A75DB2"/>
    <w:rsid w:val="00A75E96"/>
    <w:rsid w:val="00A7641D"/>
    <w:rsid w:val="00A76A0D"/>
    <w:rsid w:val="00A76A42"/>
    <w:rsid w:val="00A76E07"/>
    <w:rsid w:val="00A76EE8"/>
    <w:rsid w:val="00A76FDA"/>
    <w:rsid w:val="00A771B0"/>
    <w:rsid w:val="00A7728E"/>
    <w:rsid w:val="00A772B0"/>
    <w:rsid w:val="00A778DF"/>
    <w:rsid w:val="00A77988"/>
    <w:rsid w:val="00A77ADE"/>
    <w:rsid w:val="00A77C2F"/>
    <w:rsid w:val="00A77D48"/>
    <w:rsid w:val="00A77F59"/>
    <w:rsid w:val="00A801D0"/>
    <w:rsid w:val="00A801F2"/>
    <w:rsid w:val="00A801F8"/>
    <w:rsid w:val="00A80321"/>
    <w:rsid w:val="00A803BB"/>
    <w:rsid w:val="00A8049A"/>
    <w:rsid w:val="00A804EC"/>
    <w:rsid w:val="00A804FC"/>
    <w:rsid w:val="00A807D6"/>
    <w:rsid w:val="00A8080C"/>
    <w:rsid w:val="00A8087A"/>
    <w:rsid w:val="00A808BF"/>
    <w:rsid w:val="00A808D7"/>
    <w:rsid w:val="00A81038"/>
    <w:rsid w:val="00A8104D"/>
    <w:rsid w:val="00A81477"/>
    <w:rsid w:val="00A81776"/>
    <w:rsid w:val="00A817EA"/>
    <w:rsid w:val="00A81A67"/>
    <w:rsid w:val="00A81B43"/>
    <w:rsid w:val="00A81E85"/>
    <w:rsid w:val="00A824F7"/>
    <w:rsid w:val="00A825A1"/>
    <w:rsid w:val="00A82921"/>
    <w:rsid w:val="00A829E8"/>
    <w:rsid w:val="00A82D44"/>
    <w:rsid w:val="00A830DC"/>
    <w:rsid w:val="00A83262"/>
    <w:rsid w:val="00A836C4"/>
    <w:rsid w:val="00A837F9"/>
    <w:rsid w:val="00A8393C"/>
    <w:rsid w:val="00A840B9"/>
    <w:rsid w:val="00A84513"/>
    <w:rsid w:val="00A8488A"/>
    <w:rsid w:val="00A84B50"/>
    <w:rsid w:val="00A84B5F"/>
    <w:rsid w:val="00A84C1C"/>
    <w:rsid w:val="00A84F7B"/>
    <w:rsid w:val="00A84FD9"/>
    <w:rsid w:val="00A85019"/>
    <w:rsid w:val="00A850C7"/>
    <w:rsid w:val="00A851E9"/>
    <w:rsid w:val="00A855BC"/>
    <w:rsid w:val="00A85608"/>
    <w:rsid w:val="00A85942"/>
    <w:rsid w:val="00A85A9C"/>
    <w:rsid w:val="00A85B28"/>
    <w:rsid w:val="00A85D81"/>
    <w:rsid w:val="00A85E84"/>
    <w:rsid w:val="00A85F1F"/>
    <w:rsid w:val="00A86441"/>
    <w:rsid w:val="00A86758"/>
    <w:rsid w:val="00A867F1"/>
    <w:rsid w:val="00A86973"/>
    <w:rsid w:val="00A86C68"/>
    <w:rsid w:val="00A86C6D"/>
    <w:rsid w:val="00A86D93"/>
    <w:rsid w:val="00A86E55"/>
    <w:rsid w:val="00A87698"/>
    <w:rsid w:val="00A8772D"/>
    <w:rsid w:val="00A8775D"/>
    <w:rsid w:val="00A87B8F"/>
    <w:rsid w:val="00A87CD4"/>
    <w:rsid w:val="00A87F4D"/>
    <w:rsid w:val="00A9017F"/>
    <w:rsid w:val="00A9025C"/>
    <w:rsid w:val="00A903E5"/>
    <w:rsid w:val="00A903FF"/>
    <w:rsid w:val="00A90630"/>
    <w:rsid w:val="00A90682"/>
    <w:rsid w:val="00A90702"/>
    <w:rsid w:val="00A90787"/>
    <w:rsid w:val="00A907A3"/>
    <w:rsid w:val="00A90927"/>
    <w:rsid w:val="00A90BE9"/>
    <w:rsid w:val="00A90C04"/>
    <w:rsid w:val="00A90DFE"/>
    <w:rsid w:val="00A91155"/>
    <w:rsid w:val="00A9138F"/>
    <w:rsid w:val="00A916DE"/>
    <w:rsid w:val="00A919BE"/>
    <w:rsid w:val="00A921D0"/>
    <w:rsid w:val="00A924A7"/>
    <w:rsid w:val="00A924BF"/>
    <w:rsid w:val="00A9268A"/>
    <w:rsid w:val="00A926A7"/>
    <w:rsid w:val="00A929B2"/>
    <w:rsid w:val="00A9300F"/>
    <w:rsid w:val="00A9304D"/>
    <w:rsid w:val="00A93133"/>
    <w:rsid w:val="00A93219"/>
    <w:rsid w:val="00A937C4"/>
    <w:rsid w:val="00A93A9D"/>
    <w:rsid w:val="00A93C26"/>
    <w:rsid w:val="00A93DF1"/>
    <w:rsid w:val="00A93FF7"/>
    <w:rsid w:val="00A9412B"/>
    <w:rsid w:val="00A941B7"/>
    <w:rsid w:val="00A946B3"/>
    <w:rsid w:val="00A94741"/>
    <w:rsid w:val="00A953A0"/>
    <w:rsid w:val="00A9560C"/>
    <w:rsid w:val="00A95E57"/>
    <w:rsid w:val="00A963F9"/>
    <w:rsid w:val="00A96A1B"/>
    <w:rsid w:val="00A96AFD"/>
    <w:rsid w:val="00A96B87"/>
    <w:rsid w:val="00A96C58"/>
    <w:rsid w:val="00A96C86"/>
    <w:rsid w:val="00A976C4"/>
    <w:rsid w:val="00A97A09"/>
    <w:rsid w:val="00A97C26"/>
    <w:rsid w:val="00A97F9B"/>
    <w:rsid w:val="00AA02E2"/>
    <w:rsid w:val="00AA0D69"/>
    <w:rsid w:val="00AA0F40"/>
    <w:rsid w:val="00AA0FD2"/>
    <w:rsid w:val="00AA1516"/>
    <w:rsid w:val="00AA154D"/>
    <w:rsid w:val="00AA199B"/>
    <w:rsid w:val="00AA21C1"/>
    <w:rsid w:val="00AA2510"/>
    <w:rsid w:val="00AA253A"/>
    <w:rsid w:val="00AA273C"/>
    <w:rsid w:val="00AA2870"/>
    <w:rsid w:val="00AA2F88"/>
    <w:rsid w:val="00AA3106"/>
    <w:rsid w:val="00AA31D5"/>
    <w:rsid w:val="00AA3617"/>
    <w:rsid w:val="00AA4056"/>
    <w:rsid w:val="00AA4829"/>
    <w:rsid w:val="00AA49BF"/>
    <w:rsid w:val="00AA4AAF"/>
    <w:rsid w:val="00AA4B3D"/>
    <w:rsid w:val="00AA4C4F"/>
    <w:rsid w:val="00AA4D41"/>
    <w:rsid w:val="00AA5264"/>
    <w:rsid w:val="00AA547C"/>
    <w:rsid w:val="00AA562B"/>
    <w:rsid w:val="00AA5B71"/>
    <w:rsid w:val="00AA6123"/>
    <w:rsid w:val="00AA6357"/>
    <w:rsid w:val="00AA651C"/>
    <w:rsid w:val="00AA66E0"/>
    <w:rsid w:val="00AA68EE"/>
    <w:rsid w:val="00AA6A09"/>
    <w:rsid w:val="00AA6C32"/>
    <w:rsid w:val="00AA6CEE"/>
    <w:rsid w:val="00AA6CF8"/>
    <w:rsid w:val="00AA6FDD"/>
    <w:rsid w:val="00AA739B"/>
    <w:rsid w:val="00AA73C4"/>
    <w:rsid w:val="00AA753D"/>
    <w:rsid w:val="00AA76DE"/>
    <w:rsid w:val="00AA7BD5"/>
    <w:rsid w:val="00AA7D77"/>
    <w:rsid w:val="00AB058B"/>
    <w:rsid w:val="00AB0C7C"/>
    <w:rsid w:val="00AB0E03"/>
    <w:rsid w:val="00AB0E38"/>
    <w:rsid w:val="00AB10DC"/>
    <w:rsid w:val="00AB1132"/>
    <w:rsid w:val="00AB148B"/>
    <w:rsid w:val="00AB154E"/>
    <w:rsid w:val="00AB199E"/>
    <w:rsid w:val="00AB1B02"/>
    <w:rsid w:val="00AB1B1B"/>
    <w:rsid w:val="00AB1FD7"/>
    <w:rsid w:val="00AB2100"/>
    <w:rsid w:val="00AB2B35"/>
    <w:rsid w:val="00AB2C08"/>
    <w:rsid w:val="00AB2C38"/>
    <w:rsid w:val="00AB2E7C"/>
    <w:rsid w:val="00AB32DD"/>
    <w:rsid w:val="00AB33D3"/>
    <w:rsid w:val="00AB3475"/>
    <w:rsid w:val="00AB3612"/>
    <w:rsid w:val="00AB36B7"/>
    <w:rsid w:val="00AB373D"/>
    <w:rsid w:val="00AB376C"/>
    <w:rsid w:val="00AB396F"/>
    <w:rsid w:val="00AB3AA4"/>
    <w:rsid w:val="00AB3B22"/>
    <w:rsid w:val="00AB3BE7"/>
    <w:rsid w:val="00AB3D1A"/>
    <w:rsid w:val="00AB3D4F"/>
    <w:rsid w:val="00AB3E7E"/>
    <w:rsid w:val="00AB409B"/>
    <w:rsid w:val="00AB4115"/>
    <w:rsid w:val="00AB4949"/>
    <w:rsid w:val="00AB4AED"/>
    <w:rsid w:val="00AB4B27"/>
    <w:rsid w:val="00AB519A"/>
    <w:rsid w:val="00AB5251"/>
    <w:rsid w:val="00AB528C"/>
    <w:rsid w:val="00AB536C"/>
    <w:rsid w:val="00AB575E"/>
    <w:rsid w:val="00AB5832"/>
    <w:rsid w:val="00AB5903"/>
    <w:rsid w:val="00AB5BD4"/>
    <w:rsid w:val="00AB5BD5"/>
    <w:rsid w:val="00AB5D90"/>
    <w:rsid w:val="00AB632D"/>
    <w:rsid w:val="00AB66AA"/>
    <w:rsid w:val="00AB66BF"/>
    <w:rsid w:val="00AB6753"/>
    <w:rsid w:val="00AB6847"/>
    <w:rsid w:val="00AB6858"/>
    <w:rsid w:val="00AB699B"/>
    <w:rsid w:val="00AB6B63"/>
    <w:rsid w:val="00AB6BD2"/>
    <w:rsid w:val="00AB6CF3"/>
    <w:rsid w:val="00AB6EC3"/>
    <w:rsid w:val="00AB6F06"/>
    <w:rsid w:val="00AB7075"/>
    <w:rsid w:val="00AB7444"/>
    <w:rsid w:val="00AB75D4"/>
    <w:rsid w:val="00AB794E"/>
    <w:rsid w:val="00AB7D8D"/>
    <w:rsid w:val="00AC00A0"/>
    <w:rsid w:val="00AC00F7"/>
    <w:rsid w:val="00AC0164"/>
    <w:rsid w:val="00AC07CE"/>
    <w:rsid w:val="00AC0BE0"/>
    <w:rsid w:val="00AC0C96"/>
    <w:rsid w:val="00AC0CD1"/>
    <w:rsid w:val="00AC0CDE"/>
    <w:rsid w:val="00AC0D2B"/>
    <w:rsid w:val="00AC0F3A"/>
    <w:rsid w:val="00AC10D7"/>
    <w:rsid w:val="00AC135D"/>
    <w:rsid w:val="00AC17A7"/>
    <w:rsid w:val="00AC1D24"/>
    <w:rsid w:val="00AC20AC"/>
    <w:rsid w:val="00AC22F6"/>
    <w:rsid w:val="00AC2371"/>
    <w:rsid w:val="00AC2408"/>
    <w:rsid w:val="00AC273E"/>
    <w:rsid w:val="00AC2742"/>
    <w:rsid w:val="00AC2B34"/>
    <w:rsid w:val="00AC2EDC"/>
    <w:rsid w:val="00AC2FBB"/>
    <w:rsid w:val="00AC37F3"/>
    <w:rsid w:val="00AC387F"/>
    <w:rsid w:val="00AC3959"/>
    <w:rsid w:val="00AC3A7F"/>
    <w:rsid w:val="00AC3BF0"/>
    <w:rsid w:val="00AC3F6A"/>
    <w:rsid w:val="00AC4367"/>
    <w:rsid w:val="00AC4594"/>
    <w:rsid w:val="00AC45B0"/>
    <w:rsid w:val="00AC4DF1"/>
    <w:rsid w:val="00AC5067"/>
    <w:rsid w:val="00AC53E6"/>
    <w:rsid w:val="00AC555F"/>
    <w:rsid w:val="00AC566B"/>
    <w:rsid w:val="00AC5682"/>
    <w:rsid w:val="00AC5705"/>
    <w:rsid w:val="00AC5724"/>
    <w:rsid w:val="00AC574C"/>
    <w:rsid w:val="00AC5D46"/>
    <w:rsid w:val="00AC6550"/>
    <w:rsid w:val="00AC6A28"/>
    <w:rsid w:val="00AC6AE3"/>
    <w:rsid w:val="00AC6D29"/>
    <w:rsid w:val="00AC6F65"/>
    <w:rsid w:val="00AC7B69"/>
    <w:rsid w:val="00AC7DB2"/>
    <w:rsid w:val="00AD043D"/>
    <w:rsid w:val="00AD04CE"/>
    <w:rsid w:val="00AD0CDE"/>
    <w:rsid w:val="00AD0E39"/>
    <w:rsid w:val="00AD0F96"/>
    <w:rsid w:val="00AD1075"/>
    <w:rsid w:val="00AD1120"/>
    <w:rsid w:val="00AD1271"/>
    <w:rsid w:val="00AD127D"/>
    <w:rsid w:val="00AD184B"/>
    <w:rsid w:val="00AD1CA7"/>
    <w:rsid w:val="00AD1F90"/>
    <w:rsid w:val="00AD297A"/>
    <w:rsid w:val="00AD2A8D"/>
    <w:rsid w:val="00AD2DDE"/>
    <w:rsid w:val="00AD2FA2"/>
    <w:rsid w:val="00AD32B5"/>
    <w:rsid w:val="00AD3440"/>
    <w:rsid w:val="00AD3684"/>
    <w:rsid w:val="00AD38F7"/>
    <w:rsid w:val="00AD39BB"/>
    <w:rsid w:val="00AD3DBD"/>
    <w:rsid w:val="00AD3DC5"/>
    <w:rsid w:val="00AD4224"/>
    <w:rsid w:val="00AD4292"/>
    <w:rsid w:val="00AD497C"/>
    <w:rsid w:val="00AD5168"/>
    <w:rsid w:val="00AD533A"/>
    <w:rsid w:val="00AD54FA"/>
    <w:rsid w:val="00AD5715"/>
    <w:rsid w:val="00AD583D"/>
    <w:rsid w:val="00AD5AF1"/>
    <w:rsid w:val="00AD5CF2"/>
    <w:rsid w:val="00AD5FA0"/>
    <w:rsid w:val="00AD5FBF"/>
    <w:rsid w:val="00AD6112"/>
    <w:rsid w:val="00AD6128"/>
    <w:rsid w:val="00AD6293"/>
    <w:rsid w:val="00AD6BF1"/>
    <w:rsid w:val="00AD7512"/>
    <w:rsid w:val="00AD754E"/>
    <w:rsid w:val="00AD7605"/>
    <w:rsid w:val="00AD7684"/>
    <w:rsid w:val="00AD779F"/>
    <w:rsid w:val="00AD79AF"/>
    <w:rsid w:val="00AD7C6B"/>
    <w:rsid w:val="00AD7C78"/>
    <w:rsid w:val="00AD7D94"/>
    <w:rsid w:val="00AD7DFC"/>
    <w:rsid w:val="00AD7EC4"/>
    <w:rsid w:val="00AE02E2"/>
    <w:rsid w:val="00AE0545"/>
    <w:rsid w:val="00AE0B8B"/>
    <w:rsid w:val="00AE0CDB"/>
    <w:rsid w:val="00AE0D45"/>
    <w:rsid w:val="00AE0E62"/>
    <w:rsid w:val="00AE10D9"/>
    <w:rsid w:val="00AE1402"/>
    <w:rsid w:val="00AE1714"/>
    <w:rsid w:val="00AE1A92"/>
    <w:rsid w:val="00AE1BD7"/>
    <w:rsid w:val="00AE1EB2"/>
    <w:rsid w:val="00AE1F33"/>
    <w:rsid w:val="00AE2446"/>
    <w:rsid w:val="00AE2622"/>
    <w:rsid w:val="00AE278A"/>
    <w:rsid w:val="00AE29C4"/>
    <w:rsid w:val="00AE2AF7"/>
    <w:rsid w:val="00AE2C4A"/>
    <w:rsid w:val="00AE32E9"/>
    <w:rsid w:val="00AE33CB"/>
    <w:rsid w:val="00AE33E0"/>
    <w:rsid w:val="00AE37E6"/>
    <w:rsid w:val="00AE3B77"/>
    <w:rsid w:val="00AE3C3B"/>
    <w:rsid w:val="00AE407E"/>
    <w:rsid w:val="00AE40EC"/>
    <w:rsid w:val="00AE426E"/>
    <w:rsid w:val="00AE4815"/>
    <w:rsid w:val="00AE4A54"/>
    <w:rsid w:val="00AE51BF"/>
    <w:rsid w:val="00AE5238"/>
    <w:rsid w:val="00AE54FC"/>
    <w:rsid w:val="00AE5D68"/>
    <w:rsid w:val="00AE6261"/>
    <w:rsid w:val="00AE6268"/>
    <w:rsid w:val="00AE684A"/>
    <w:rsid w:val="00AE6B70"/>
    <w:rsid w:val="00AE70CB"/>
    <w:rsid w:val="00AE72AE"/>
    <w:rsid w:val="00AE7312"/>
    <w:rsid w:val="00AE7346"/>
    <w:rsid w:val="00AE7377"/>
    <w:rsid w:val="00AF00F2"/>
    <w:rsid w:val="00AF01E9"/>
    <w:rsid w:val="00AF080D"/>
    <w:rsid w:val="00AF0A59"/>
    <w:rsid w:val="00AF0A93"/>
    <w:rsid w:val="00AF0B31"/>
    <w:rsid w:val="00AF0BDA"/>
    <w:rsid w:val="00AF0F3A"/>
    <w:rsid w:val="00AF1946"/>
    <w:rsid w:val="00AF1C23"/>
    <w:rsid w:val="00AF1F68"/>
    <w:rsid w:val="00AF24C2"/>
    <w:rsid w:val="00AF26A5"/>
    <w:rsid w:val="00AF2747"/>
    <w:rsid w:val="00AF29E6"/>
    <w:rsid w:val="00AF2C4A"/>
    <w:rsid w:val="00AF3197"/>
    <w:rsid w:val="00AF36E3"/>
    <w:rsid w:val="00AF38FF"/>
    <w:rsid w:val="00AF3C78"/>
    <w:rsid w:val="00AF4139"/>
    <w:rsid w:val="00AF41A7"/>
    <w:rsid w:val="00AF4273"/>
    <w:rsid w:val="00AF42A2"/>
    <w:rsid w:val="00AF438F"/>
    <w:rsid w:val="00AF4B73"/>
    <w:rsid w:val="00AF4DAE"/>
    <w:rsid w:val="00AF4F3E"/>
    <w:rsid w:val="00AF5097"/>
    <w:rsid w:val="00AF5711"/>
    <w:rsid w:val="00AF5E08"/>
    <w:rsid w:val="00AF5E7E"/>
    <w:rsid w:val="00AF5F7E"/>
    <w:rsid w:val="00AF6313"/>
    <w:rsid w:val="00AF64F3"/>
    <w:rsid w:val="00AF64F9"/>
    <w:rsid w:val="00AF6638"/>
    <w:rsid w:val="00AF66A5"/>
    <w:rsid w:val="00AF66FD"/>
    <w:rsid w:val="00AF67C3"/>
    <w:rsid w:val="00AF68A0"/>
    <w:rsid w:val="00AF6981"/>
    <w:rsid w:val="00AF6F12"/>
    <w:rsid w:val="00AF70B9"/>
    <w:rsid w:val="00AF70DE"/>
    <w:rsid w:val="00AF725A"/>
    <w:rsid w:val="00AF72C5"/>
    <w:rsid w:val="00AF75DD"/>
    <w:rsid w:val="00AF7744"/>
    <w:rsid w:val="00AF7BC6"/>
    <w:rsid w:val="00AF7D13"/>
    <w:rsid w:val="00AF7E8A"/>
    <w:rsid w:val="00B00082"/>
    <w:rsid w:val="00B0014B"/>
    <w:rsid w:val="00B00AAE"/>
    <w:rsid w:val="00B00E30"/>
    <w:rsid w:val="00B0138F"/>
    <w:rsid w:val="00B01791"/>
    <w:rsid w:val="00B02583"/>
    <w:rsid w:val="00B025C1"/>
    <w:rsid w:val="00B02715"/>
    <w:rsid w:val="00B02747"/>
    <w:rsid w:val="00B02B0B"/>
    <w:rsid w:val="00B02B70"/>
    <w:rsid w:val="00B02C40"/>
    <w:rsid w:val="00B03112"/>
    <w:rsid w:val="00B03165"/>
    <w:rsid w:val="00B03580"/>
    <w:rsid w:val="00B03BDD"/>
    <w:rsid w:val="00B046D8"/>
    <w:rsid w:val="00B047C8"/>
    <w:rsid w:val="00B048B5"/>
    <w:rsid w:val="00B04C44"/>
    <w:rsid w:val="00B05089"/>
    <w:rsid w:val="00B058F7"/>
    <w:rsid w:val="00B05A55"/>
    <w:rsid w:val="00B05D91"/>
    <w:rsid w:val="00B05E28"/>
    <w:rsid w:val="00B05FB5"/>
    <w:rsid w:val="00B06702"/>
    <w:rsid w:val="00B06748"/>
    <w:rsid w:val="00B068C9"/>
    <w:rsid w:val="00B06C5B"/>
    <w:rsid w:val="00B06F0B"/>
    <w:rsid w:val="00B073E0"/>
    <w:rsid w:val="00B075C5"/>
    <w:rsid w:val="00B079FD"/>
    <w:rsid w:val="00B07B1B"/>
    <w:rsid w:val="00B07DD7"/>
    <w:rsid w:val="00B07E86"/>
    <w:rsid w:val="00B07FA1"/>
    <w:rsid w:val="00B10134"/>
    <w:rsid w:val="00B102E8"/>
    <w:rsid w:val="00B10405"/>
    <w:rsid w:val="00B1058B"/>
    <w:rsid w:val="00B1068C"/>
    <w:rsid w:val="00B106F8"/>
    <w:rsid w:val="00B10921"/>
    <w:rsid w:val="00B10A71"/>
    <w:rsid w:val="00B10CAB"/>
    <w:rsid w:val="00B11201"/>
    <w:rsid w:val="00B118CC"/>
    <w:rsid w:val="00B119F3"/>
    <w:rsid w:val="00B11D4F"/>
    <w:rsid w:val="00B11E3A"/>
    <w:rsid w:val="00B11FA3"/>
    <w:rsid w:val="00B12162"/>
    <w:rsid w:val="00B12482"/>
    <w:rsid w:val="00B124EC"/>
    <w:rsid w:val="00B127C8"/>
    <w:rsid w:val="00B12B11"/>
    <w:rsid w:val="00B12D2F"/>
    <w:rsid w:val="00B13338"/>
    <w:rsid w:val="00B13643"/>
    <w:rsid w:val="00B1365C"/>
    <w:rsid w:val="00B13730"/>
    <w:rsid w:val="00B13821"/>
    <w:rsid w:val="00B13AB6"/>
    <w:rsid w:val="00B13C32"/>
    <w:rsid w:val="00B1435E"/>
    <w:rsid w:val="00B1447C"/>
    <w:rsid w:val="00B14877"/>
    <w:rsid w:val="00B14A1F"/>
    <w:rsid w:val="00B14AB5"/>
    <w:rsid w:val="00B14D89"/>
    <w:rsid w:val="00B14DA8"/>
    <w:rsid w:val="00B14DD1"/>
    <w:rsid w:val="00B14F42"/>
    <w:rsid w:val="00B15292"/>
    <w:rsid w:val="00B15722"/>
    <w:rsid w:val="00B15A3A"/>
    <w:rsid w:val="00B15D3B"/>
    <w:rsid w:val="00B16264"/>
    <w:rsid w:val="00B164A5"/>
    <w:rsid w:val="00B16511"/>
    <w:rsid w:val="00B16785"/>
    <w:rsid w:val="00B1680E"/>
    <w:rsid w:val="00B16ED6"/>
    <w:rsid w:val="00B17327"/>
    <w:rsid w:val="00B17337"/>
    <w:rsid w:val="00B17356"/>
    <w:rsid w:val="00B179B1"/>
    <w:rsid w:val="00B17BEB"/>
    <w:rsid w:val="00B17C19"/>
    <w:rsid w:val="00B17F46"/>
    <w:rsid w:val="00B200C8"/>
    <w:rsid w:val="00B20152"/>
    <w:rsid w:val="00B20418"/>
    <w:rsid w:val="00B207AB"/>
    <w:rsid w:val="00B2087E"/>
    <w:rsid w:val="00B20BDD"/>
    <w:rsid w:val="00B20E09"/>
    <w:rsid w:val="00B213DE"/>
    <w:rsid w:val="00B213E8"/>
    <w:rsid w:val="00B2140E"/>
    <w:rsid w:val="00B2149F"/>
    <w:rsid w:val="00B21634"/>
    <w:rsid w:val="00B2166F"/>
    <w:rsid w:val="00B216D5"/>
    <w:rsid w:val="00B221EE"/>
    <w:rsid w:val="00B223E1"/>
    <w:rsid w:val="00B2246A"/>
    <w:rsid w:val="00B224B4"/>
    <w:rsid w:val="00B224B5"/>
    <w:rsid w:val="00B22637"/>
    <w:rsid w:val="00B22724"/>
    <w:rsid w:val="00B2277C"/>
    <w:rsid w:val="00B22963"/>
    <w:rsid w:val="00B22D42"/>
    <w:rsid w:val="00B22E1F"/>
    <w:rsid w:val="00B2316D"/>
    <w:rsid w:val="00B2370E"/>
    <w:rsid w:val="00B23D41"/>
    <w:rsid w:val="00B24A10"/>
    <w:rsid w:val="00B24A98"/>
    <w:rsid w:val="00B24BD1"/>
    <w:rsid w:val="00B24C89"/>
    <w:rsid w:val="00B24D8C"/>
    <w:rsid w:val="00B24DD9"/>
    <w:rsid w:val="00B250EC"/>
    <w:rsid w:val="00B2525E"/>
    <w:rsid w:val="00B25348"/>
    <w:rsid w:val="00B2548D"/>
    <w:rsid w:val="00B2580A"/>
    <w:rsid w:val="00B25955"/>
    <w:rsid w:val="00B262CE"/>
    <w:rsid w:val="00B2633B"/>
    <w:rsid w:val="00B263F7"/>
    <w:rsid w:val="00B265E8"/>
    <w:rsid w:val="00B269D4"/>
    <w:rsid w:val="00B26A22"/>
    <w:rsid w:val="00B26F64"/>
    <w:rsid w:val="00B27011"/>
    <w:rsid w:val="00B271A9"/>
    <w:rsid w:val="00B273B0"/>
    <w:rsid w:val="00B27E25"/>
    <w:rsid w:val="00B30009"/>
    <w:rsid w:val="00B3013D"/>
    <w:rsid w:val="00B30356"/>
    <w:rsid w:val="00B30423"/>
    <w:rsid w:val="00B306A9"/>
    <w:rsid w:val="00B306D9"/>
    <w:rsid w:val="00B30834"/>
    <w:rsid w:val="00B30B5E"/>
    <w:rsid w:val="00B3139A"/>
    <w:rsid w:val="00B31412"/>
    <w:rsid w:val="00B31C68"/>
    <w:rsid w:val="00B31DDB"/>
    <w:rsid w:val="00B31FA9"/>
    <w:rsid w:val="00B32028"/>
    <w:rsid w:val="00B32190"/>
    <w:rsid w:val="00B32814"/>
    <w:rsid w:val="00B32B95"/>
    <w:rsid w:val="00B32DD7"/>
    <w:rsid w:val="00B32EDD"/>
    <w:rsid w:val="00B33019"/>
    <w:rsid w:val="00B33204"/>
    <w:rsid w:val="00B3343F"/>
    <w:rsid w:val="00B33A08"/>
    <w:rsid w:val="00B33E90"/>
    <w:rsid w:val="00B34434"/>
    <w:rsid w:val="00B34602"/>
    <w:rsid w:val="00B34991"/>
    <w:rsid w:val="00B34D64"/>
    <w:rsid w:val="00B34F40"/>
    <w:rsid w:val="00B3554D"/>
    <w:rsid w:val="00B35692"/>
    <w:rsid w:val="00B357F5"/>
    <w:rsid w:val="00B3605B"/>
    <w:rsid w:val="00B3633A"/>
    <w:rsid w:val="00B369BC"/>
    <w:rsid w:val="00B36A82"/>
    <w:rsid w:val="00B36CB5"/>
    <w:rsid w:val="00B36F3F"/>
    <w:rsid w:val="00B372DA"/>
    <w:rsid w:val="00B37410"/>
    <w:rsid w:val="00B37698"/>
    <w:rsid w:val="00B37728"/>
    <w:rsid w:val="00B377ED"/>
    <w:rsid w:val="00B37889"/>
    <w:rsid w:val="00B37B17"/>
    <w:rsid w:val="00B37CEA"/>
    <w:rsid w:val="00B40070"/>
    <w:rsid w:val="00B40463"/>
    <w:rsid w:val="00B40539"/>
    <w:rsid w:val="00B406F8"/>
    <w:rsid w:val="00B40D49"/>
    <w:rsid w:val="00B40E32"/>
    <w:rsid w:val="00B4186F"/>
    <w:rsid w:val="00B4232F"/>
    <w:rsid w:val="00B427CB"/>
    <w:rsid w:val="00B42907"/>
    <w:rsid w:val="00B429EA"/>
    <w:rsid w:val="00B42D57"/>
    <w:rsid w:val="00B42D5D"/>
    <w:rsid w:val="00B431DF"/>
    <w:rsid w:val="00B433C3"/>
    <w:rsid w:val="00B4346E"/>
    <w:rsid w:val="00B4366D"/>
    <w:rsid w:val="00B43892"/>
    <w:rsid w:val="00B43A2F"/>
    <w:rsid w:val="00B43A56"/>
    <w:rsid w:val="00B43D20"/>
    <w:rsid w:val="00B43EC0"/>
    <w:rsid w:val="00B43F03"/>
    <w:rsid w:val="00B441BF"/>
    <w:rsid w:val="00B44248"/>
    <w:rsid w:val="00B4434A"/>
    <w:rsid w:val="00B44382"/>
    <w:rsid w:val="00B443D8"/>
    <w:rsid w:val="00B44943"/>
    <w:rsid w:val="00B450DF"/>
    <w:rsid w:val="00B45756"/>
    <w:rsid w:val="00B45ECE"/>
    <w:rsid w:val="00B46137"/>
    <w:rsid w:val="00B461A3"/>
    <w:rsid w:val="00B461EF"/>
    <w:rsid w:val="00B46545"/>
    <w:rsid w:val="00B46955"/>
    <w:rsid w:val="00B46E77"/>
    <w:rsid w:val="00B47227"/>
    <w:rsid w:val="00B474AA"/>
    <w:rsid w:val="00B47F47"/>
    <w:rsid w:val="00B50D5A"/>
    <w:rsid w:val="00B50E07"/>
    <w:rsid w:val="00B51385"/>
    <w:rsid w:val="00B51924"/>
    <w:rsid w:val="00B51BA8"/>
    <w:rsid w:val="00B520C4"/>
    <w:rsid w:val="00B521EB"/>
    <w:rsid w:val="00B5222B"/>
    <w:rsid w:val="00B52494"/>
    <w:rsid w:val="00B52544"/>
    <w:rsid w:val="00B527C6"/>
    <w:rsid w:val="00B529B7"/>
    <w:rsid w:val="00B52BB2"/>
    <w:rsid w:val="00B534A5"/>
    <w:rsid w:val="00B53660"/>
    <w:rsid w:val="00B53D2E"/>
    <w:rsid w:val="00B53F46"/>
    <w:rsid w:val="00B5493A"/>
    <w:rsid w:val="00B54B51"/>
    <w:rsid w:val="00B54B6E"/>
    <w:rsid w:val="00B54F79"/>
    <w:rsid w:val="00B5500A"/>
    <w:rsid w:val="00B552E7"/>
    <w:rsid w:val="00B5547B"/>
    <w:rsid w:val="00B554DB"/>
    <w:rsid w:val="00B555CB"/>
    <w:rsid w:val="00B55651"/>
    <w:rsid w:val="00B55AD1"/>
    <w:rsid w:val="00B55C5D"/>
    <w:rsid w:val="00B56350"/>
    <w:rsid w:val="00B567DA"/>
    <w:rsid w:val="00B56FD1"/>
    <w:rsid w:val="00B57334"/>
    <w:rsid w:val="00B573AE"/>
    <w:rsid w:val="00B5774A"/>
    <w:rsid w:val="00B5793A"/>
    <w:rsid w:val="00B57A05"/>
    <w:rsid w:val="00B57A8D"/>
    <w:rsid w:val="00B57CE5"/>
    <w:rsid w:val="00B60096"/>
    <w:rsid w:val="00B60121"/>
    <w:rsid w:val="00B601AA"/>
    <w:rsid w:val="00B60AC4"/>
    <w:rsid w:val="00B60BD1"/>
    <w:rsid w:val="00B60C3E"/>
    <w:rsid w:val="00B61440"/>
    <w:rsid w:val="00B614C9"/>
    <w:rsid w:val="00B61573"/>
    <w:rsid w:val="00B616DA"/>
    <w:rsid w:val="00B61756"/>
    <w:rsid w:val="00B61F96"/>
    <w:rsid w:val="00B62044"/>
    <w:rsid w:val="00B626FB"/>
    <w:rsid w:val="00B62777"/>
    <w:rsid w:val="00B62962"/>
    <w:rsid w:val="00B63013"/>
    <w:rsid w:val="00B6313F"/>
    <w:rsid w:val="00B6320E"/>
    <w:rsid w:val="00B6377B"/>
    <w:rsid w:val="00B63A57"/>
    <w:rsid w:val="00B63A81"/>
    <w:rsid w:val="00B63F99"/>
    <w:rsid w:val="00B640C6"/>
    <w:rsid w:val="00B6431C"/>
    <w:rsid w:val="00B6473B"/>
    <w:rsid w:val="00B64787"/>
    <w:rsid w:val="00B6489E"/>
    <w:rsid w:val="00B648A6"/>
    <w:rsid w:val="00B6490C"/>
    <w:rsid w:val="00B64CCC"/>
    <w:rsid w:val="00B64E2D"/>
    <w:rsid w:val="00B650A4"/>
    <w:rsid w:val="00B653C3"/>
    <w:rsid w:val="00B65AA3"/>
    <w:rsid w:val="00B65C61"/>
    <w:rsid w:val="00B65E42"/>
    <w:rsid w:val="00B65FF5"/>
    <w:rsid w:val="00B669C2"/>
    <w:rsid w:val="00B66F8B"/>
    <w:rsid w:val="00B67310"/>
    <w:rsid w:val="00B67427"/>
    <w:rsid w:val="00B674D6"/>
    <w:rsid w:val="00B67603"/>
    <w:rsid w:val="00B676BA"/>
    <w:rsid w:val="00B676C4"/>
    <w:rsid w:val="00B679E3"/>
    <w:rsid w:val="00B67E3D"/>
    <w:rsid w:val="00B7001B"/>
    <w:rsid w:val="00B70110"/>
    <w:rsid w:val="00B702B1"/>
    <w:rsid w:val="00B70723"/>
    <w:rsid w:val="00B70895"/>
    <w:rsid w:val="00B708A2"/>
    <w:rsid w:val="00B708A9"/>
    <w:rsid w:val="00B70C63"/>
    <w:rsid w:val="00B70D6D"/>
    <w:rsid w:val="00B70DE5"/>
    <w:rsid w:val="00B71102"/>
    <w:rsid w:val="00B716B6"/>
    <w:rsid w:val="00B719B4"/>
    <w:rsid w:val="00B71D23"/>
    <w:rsid w:val="00B727BF"/>
    <w:rsid w:val="00B72B1B"/>
    <w:rsid w:val="00B72E0B"/>
    <w:rsid w:val="00B72E73"/>
    <w:rsid w:val="00B7359E"/>
    <w:rsid w:val="00B736F5"/>
    <w:rsid w:val="00B742BF"/>
    <w:rsid w:val="00B743A5"/>
    <w:rsid w:val="00B7446C"/>
    <w:rsid w:val="00B74A7D"/>
    <w:rsid w:val="00B74CD9"/>
    <w:rsid w:val="00B754AF"/>
    <w:rsid w:val="00B7554B"/>
    <w:rsid w:val="00B75642"/>
    <w:rsid w:val="00B7590F"/>
    <w:rsid w:val="00B75D8F"/>
    <w:rsid w:val="00B75F74"/>
    <w:rsid w:val="00B76316"/>
    <w:rsid w:val="00B76339"/>
    <w:rsid w:val="00B7653C"/>
    <w:rsid w:val="00B765F0"/>
    <w:rsid w:val="00B7677A"/>
    <w:rsid w:val="00B7697D"/>
    <w:rsid w:val="00B76DD2"/>
    <w:rsid w:val="00B76EBD"/>
    <w:rsid w:val="00B76F37"/>
    <w:rsid w:val="00B76FAD"/>
    <w:rsid w:val="00B77257"/>
    <w:rsid w:val="00B773EF"/>
    <w:rsid w:val="00B775DE"/>
    <w:rsid w:val="00B77931"/>
    <w:rsid w:val="00B77AAA"/>
    <w:rsid w:val="00B77EE4"/>
    <w:rsid w:val="00B8020B"/>
    <w:rsid w:val="00B80297"/>
    <w:rsid w:val="00B803EE"/>
    <w:rsid w:val="00B8048B"/>
    <w:rsid w:val="00B80541"/>
    <w:rsid w:val="00B8094E"/>
    <w:rsid w:val="00B80A00"/>
    <w:rsid w:val="00B80BDF"/>
    <w:rsid w:val="00B81519"/>
    <w:rsid w:val="00B8168F"/>
    <w:rsid w:val="00B81962"/>
    <w:rsid w:val="00B81DAC"/>
    <w:rsid w:val="00B81E6B"/>
    <w:rsid w:val="00B82039"/>
    <w:rsid w:val="00B820A3"/>
    <w:rsid w:val="00B822FB"/>
    <w:rsid w:val="00B82687"/>
    <w:rsid w:val="00B82DF0"/>
    <w:rsid w:val="00B8305E"/>
    <w:rsid w:val="00B83075"/>
    <w:rsid w:val="00B8309F"/>
    <w:rsid w:val="00B8326E"/>
    <w:rsid w:val="00B834D0"/>
    <w:rsid w:val="00B83BE9"/>
    <w:rsid w:val="00B83C26"/>
    <w:rsid w:val="00B83CDC"/>
    <w:rsid w:val="00B84211"/>
    <w:rsid w:val="00B8453B"/>
    <w:rsid w:val="00B84679"/>
    <w:rsid w:val="00B84810"/>
    <w:rsid w:val="00B8498F"/>
    <w:rsid w:val="00B84B99"/>
    <w:rsid w:val="00B85097"/>
    <w:rsid w:val="00B85295"/>
    <w:rsid w:val="00B85A94"/>
    <w:rsid w:val="00B85E0A"/>
    <w:rsid w:val="00B865A3"/>
    <w:rsid w:val="00B865F7"/>
    <w:rsid w:val="00B8664C"/>
    <w:rsid w:val="00B8677E"/>
    <w:rsid w:val="00B867BF"/>
    <w:rsid w:val="00B8692D"/>
    <w:rsid w:val="00B86977"/>
    <w:rsid w:val="00B86B3E"/>
    <w:rsid w:val="00B871F2"/>
    <w:rsid w:val="00B872E0"/>
    <w:rsid w:val="00B87318"/>
    <w:rsid w:val="00B873D4"/>
    <w:rsid w:val="00B87621"/>
    <w:rsid w:val="00B87759"/>
    <w:rsid w:val="00B87868"/>
    <w:rsid w:val="00B87938"/>
    <w:rsid w:val="00B90055"/>
    <w:rsid w:val="00B905EF"/>
    <w:rsid w:val="00B9072D"/>
    <w:rsid w:val="00B90820"/>
    <w:rsid w:val="00B908C8"/>
    <w:rsid w:val="00B90A2E"/>
    <w:rsid w:val="00B90F6D"/>
    <w:rsid w:val="00B910D7"/>
    <w:rsid w:val="00B91B86"/>
    <w:rsid w:val="00B920B0"/>
    <w:rsid w:val="00B92578"/>
    <w:rsid w:val="00B92B3F"/>
    <w:rsid w:val="00B92BD8"/>
    <w:rsid w:val="00B92E35"/>
    <w:rsid w:val="00B92F76"/>
    <w:rsid w:val="00B92FFE"/>
    <w:rsid w:val="00B9310C"/>
    <w:rsid w:val="00B93273"/>
    <w:rsid w:val="00B9330D"/>
    <w:rsid w:val="00B935B4"/>
    <w:rsid w:val="00B936E9"/>
    <w:rsid w:val="00B938E5"/>
    <w:rsid w:val="00B93965"/>
    <w:rsid w:val="00B93AE4"/>
    <w:rsid w:val="00B93CEE"/>
    <w:rsid w:val="00B93F2B"/>
    <w:rsid w:val="00B94201"/>
    <w:rsid w:val="00B94322"/>
    <w:rsid w:val="00B94528"/>
    <w:rsid w:val="00B94868"/>
    <w:rsid w:val="00B94AE0"/>
    <w:rsid w:val="00B94E75"/>
    <w:rsid w:val="00B94F28"/>
    <w:rsid w:val="00B95026"/>
    <w:rsid w:val="00B95FFA"/>
    <w:rsid w:val="00B96063"/>
    <w:rsid w:val="00B96099"/>
    <w:rsid w:val="00B96886"/>
    <w:rsid w:val="00B96BD2"/>
    <w:rsid w:val="00B96D07"/>
    <w:rsid w:val="00B96EDA"/>
    <w:rsid w:val="00B96FB2"/>
    <w:rsid w:val="00B970F5"/>
    <w:rsid w:val="00B97193"/>
    <w:rsid w:val="00B975BB"/>
    <w:rsid w:val="00B97808"/>
    <w:rsid w:val="00B97BF2"/>
    <w:rsid w:val="00B97ED5"/>
    <w:rsid w:val="00BA0193"/>
    <w:rsid w:val="00BA055C"/>
    <w:rsid w:val="00BA0710"/>
    <w:rsid w:val="00BA085C"/>
    <w:rsid w:val="00BA0BAD"/>
    <w:rsid w:val="00BA0C95"/>
    <w:rsid w:val="00BA0FAB"/>
    <w:rsid w:val="00BA1082"/>
    <w:rsid w:val="00BA130F"/>
    <w:rsid w:val="00BA1401"/>
    <w:rsid w:val="00BA1566"/>
    <w:rsid w:val="00BA1830"/>
    <w:rsid w:val="00BA1AC0"/>
    <w:rsid w:val="00BA1D18"/>
    <w:rsid w:val="00BA28E3"/>
    <w:rsid w:val="00BA2A84"/>
    <w:rsid w:val="00BA2C00"/>
    <w:rsid w:val="00BA2EB4"/>
    <w:rsid w:val="00BA312A"/>
    <w:rsid w:val="00BA3281"/>
    <w:rsid w:val="00BA33FB"/>
    <w:rsid w:val="00BA3B9A"/>
    <w:rsid w:val="00BA3D64"/>
    <w:rsid w:val="00BA417E"/>
    <w:rsid w:val="00BA43C3"/>
    <w:rsid w:val="00BA449D"/>
    <w:rsid w:val="00BA46D5"/>
    <w:rsid w:val="00BA4994"/>
    <w:rsid w:val="00BA4A64"/>
    <w:rsid w:val="00BA4B2C"/>
    <w:rsid w:val="00BA4BA3"/>
    <w:rsid w:val="00BA53E4"/>
    <w:rsid w:val="00BA53E5"/>
    <w:rsid w:val="00BA57F1"/>
    <w:rsid w:val="00BA5FB3"/>
    <w:rsid w:val="00BA639C"/>
    <w:rsid w:val="00BA641D"/>
    <w:rsid w:val="00BA647D"/>
    <w:rsid w:val="00BA670C"/>
    <w:rsid w:val="00BA6ECF"/>
    <w:rsid w:val="00BA702F"/>
    <w:rsid w:val="00BA70FE"/>
    <w:rsid w:val="00BA767D"/>
    <w:rsid w:val="00BA77A6"/>
    <w:rsid w:val="00BA781A"/>
    <w:rsid w:val="00BA7982"/>
    <w:rsid w:val="00BA7C4A"/>
    <w:rsid w:val="00BB0501"/>
    <w:rsid w:val="00BB0663"/>
    <w:rsid w:val="00BB089F"/>
    <w:rsid w:val="00BB0B8C"/>
    <w:rsid w:val="00BB0E4D"/>
    <w:rsid w:val="00BB1065"/>
    <w:rsid w:val="00BB14DE"/>
    <w:rsid w:val="00BB17CD"/>
    <w:rsid w:val="00BB19A5"/>
    <w:rsid w:val="00BB19AB"/>
    <w:rsid w:val="00BB1BD9"/>
    <w:rsid w:val="00BB1D72"/>
    <w:rsid w:val="00BB21E4"/>
    <w:rsid w:val="00BB24C5"/>
    <w:rsid w:val="00BB2672"/>
    <w:rsid w:val="00BB27B2"/>
    <w:rsid w:val="00BB28E3"/>
    <w:rsid w:val="00BB2D46"/>
    <w:rsid w:val="00BB2FE3"/>
    <w:rsid w:val="00BB3D8D"/>
    <w:rsid w:val="00BB3D95"/>
    <w:rsid w:val="00BB4098"/>
    <w:rsid w:val="00BB42E2"/>
    <w:rsid w:val="00BB4B64"/>
    <w:rsid w:val="00BB4BE3"/>
    <w:rsid w:val="00BB504B"/>
    <w:rsid w:val="00BB5106"/>
    <w:rsid w:val="00BB530E"/>
    <w:rsid w:val="00BB54FD"/>
    <w:rsid w:val="00BB5551"/>
    <w:rsid w:val="00BB5566"/>
    <w:rsid w:val="00BB55D5"/>
    <w:rsid w:val="00BB5627"/>
    <w:rsid w:val="00BB5B1E"/>
    <w:rsid w:val="00BB5FF8"/>
    <w:rsid w:val="00BB61B4"/>
    <w:rsid w:val="00BB6634"/>
    <w:rsid w:val="00BB6699"/>
    <w:rsid w:val="00BB6C00"/>
    <w:rsid w:val="00BB6C2F"/>
    <w:rsid w:val="00BB6C5C"/>
    <w:rsid w:val="00BB6C65"/>
    <w:rsid w:val="00BB7211"/>
    <w:rsid w:val="00BB7310"/>
    <w:rsid w:val="00BB7642"/>
    <w:rsid w:val="00BB7B18"/>
    <w:rsid w:val="00BB7BE4"/>
    <w:rsid w:val="00BB7C71"/>
    <w:rsid w:val="00BB7CCF"/>
    <w:rsid w:val="00BB7D95"/>
    <w:rsid w:val="00BB7DAB"/>
    <w:rsid w:val="00BB7DE7"/>
    <w:rsid w:val="00BC024E"/>
    <w:rsid w:val="00BC04C7"/>
    <w:rsid w:val="00BC092B"/>
    <w:rsid w:val="00BC10ED"/>
    <w:rsid w:val="00BC1162"/>
    <w:rsid w:val="00BC1163"/>
    <w:rsid w:val="00BC1438"/>
    <w:rsid w:val="00BC1905"/>
    <w:rsid w:val="00BC1992"/>
    <w:rsid w:val="00BC2261"/>
    <w:rsid w:val="00BC24EE"/>
    <w:rsid w:val="00BC26C7"/>
    <w:rsid w:val="00BC36E9"/>
    <w:rsid w:val="00BC43E0"/>
    <w:rsid w:val="00BC4E06"/>
    <w:rsid w:val="00BC51BF"/>
    <w:rsid w:val="00BC53EE"/>
    <w:rsid w:val="00BC54CE"/>
    <w:rsid w:val="00BC5534"/>
    <w:rsid w:val="00BC579C"/>
    <w:rsid w:val="00BC5816"/>
    <w:rsid w:val="00BC6109"/>
    <w:rsid w:val="00BC61E4"/>
    <w:rsid w:val="00BC63EB"/>
    <w:rsid w:val="00BC6A76"/>
    <w:rsid w:val="00BC7421"/>
    <w:rsid w:val="00BC7601"/>
    <w:rsid w:val="00BC76C6"/>
    <w:rsid w:val="00BC7708"/>
    <w:rsid w:val="00BC7855"/>
    <w:rsid w:val="00BC7EA5"/>
    <w:rsid w:val="00BD0181"/>
    <w:rsid w:val="00BD027C"/>
    <w:rsid w:val="00BD0775"/>
    <w:rsid w:val="00BD0B6C"/>
    <w:rsid w:val="00BD1008"/>
    <w:rsid w:val="00BD12D9"/>
    <w:rsid w:val="00BD1377"/>
    <w:rsid w:val="00BD1566"/>
    <w:rsid w:val="00BD1876"/>
    <w:rsid w:val="00BD1CB1"/>
    <w:rsid w:val="00BD1D46"/>
    <w:rsid w:val="00BD1D6A"/>
    <w:rsid w:val="00BD1EA5"/>
    <w:rsid w:val="00BD1ED6"/>
    <w:rsid w:val="00BD2072"/>
    <w:rsid w:val="00BD233A"/>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F04"/>
    <w:rsid w:val="00BD5F20"/>
    <w:rsid w:val="00BD5FF7"/>
    <w:rsid w:val="00BD6154"/>
    <w:rsid w:val="00BD6440"/>
    <w:rsid w:val="00BD662F"/>
    <w:rsid w:val="00BD66CB"/>
    <w:rsid w:val="00BD6742"/>
    <w:rsid w:val="00BD6772"/>
    <w:rsid w:val="00BD6843"/>
    <w:rsid w:val="00BD68ED"/>
    <w:rsid w:val="00BD6D5B"/>
    <w:rsid w:val="00BD7077"/>
    <w:rsid w:val="00BD7496"/>
    <w:rsid w:val="00BD77BD"/>
    <w:rsid w:val="00BD78B1"/>
    <w:rsid w:val="00BD7A8C"/>
    <w:rsid w:val="00BD7DC3"/>
    <w:rsid w:val="00BD7E04"/>
    <w:rsid w:val="00BE02DE"/>
    <w:rsid w:val="00BE03E9"/>
    <w:rsid w:val="00BE05E9"/>
    <w:rsid w:val="00BE08AE"/>
    <w:rsid w:val="00BE0C3D"/>
    <w:rsid w:val="00BE0D41"/>
    <w:rsid w:val="00BE0DEA"/>
    <w:rsid w:val="00BE0E64"/>
    <w:rsid w:val="00BE0FA6"/>
    <w:rsid w:val="00BE134A"/>
    <w:rsid w:val="00BE1378"/>
    <w:rsid w:val="00BE1D4C"/>
    <w:rsid w:val="00BE2164"/>
    <w:rsid w:val="00BE2198"/>
    <w:rsid w:val="00BE21F6"/>
    <w:rsid w:val="00BE2C2D"/>
    <w:rsid w:val="00BE308F"/>
    <w:rsid w:val="00BE30EC"/>
    <w:rsid w:val="00BE3787"/>
    <w:rsid w:val="00BE380B"/>
    <w:rsid w:val="00BE393C"/>
    <w:rsid w:val="00BE3C84"/>
    <w:rsid w:val="00BE3D07"/>
    <w:rsid w:val="00BE3E03"/>
    <w:rsid w:val="00BE3E9B"/>
    <w:rsid w:val="00BE3F07"/>
    <w:rsid w:val="00BE3FA9"/>
    <w:rsid w:val="00BE4070"/>
    <w:rsid w:val="00BE4279"/>
    <w:rsid w:val="00BE476E"/>
    <w:rsid w:val="00BE4B03"/>
    <w:rsid w:val="00BE4B1C"/>
    <w:rsid w:val="00BE4CC5"/>
    <w:rsid w:val="00BE5068"/>
    <w:rsid w:val="00BE50BE"/>
    <w:rsid w:val="00BE57B0"/>
    <w:rsid w:val="00BE5A25"/>
    <w:rsid w:val="00BE5A66"/>
    <w:rsid w:val="00BE5CDC"/>
    <w:rsid w:val="00BE631C"/>
    <w:rsid w:val="00BE632E"/>
    <w:rsid w:val="00BE658B"/>
    <w:rsid w:val="00BE676F"/>
    <w:rsid w:val="00BE67CB"/>
    <w:rsid w:val="00BE6AF3"/>
    <w:rsid w:val="00BE6CB8"/>
    <w:rsid w:val="00BE6DE5"/>
    <w:rsid w:val="00BE6FD9"/>
    <w:rsid w:val="00BE730D"/>
    <w:rsid w:val="00BE7372"/>
    <w:rsid w:val="00BE7389"/>
    <w:rsid w:val="00BE7477"/>
    <w:rsid w:val="00BE77B6"/>
    <w:rsid w:val="00BE7987"/>
    <w:rsid w:val="00BE7D8E"/>
    <w:rsid w:val="00BE7E52"/>
    <w:rsid w:val="00BF01D2"/>
    <w:rsid w:val="00BF03AF"/>
    <w:rsid w:val="00BF06FE"/>
    <w:rsid w:val="00BF0F7B"/>
    <w:rsid w:val="00BF1507"/>
    <w:rsid w:val="00BF1724"/>
    <w:rsid w:val="00BF1A7D"/>
    <w:rsid w:val="00BF1DF5"/>
    <w:rsid w:val="00BF1FD6"/>
    <w:rsid w:val="00BF2664"/>
    <w:rsid w:val="00BF29DE"/>
    <w:rsid w:val="00BF2D45"/>
    <w:rsid w:val="00BF2FFD"/>
    <w:rsid w:val="00BF324F"/>
    <w:rsid w:val="00BF3515"/>
    <w:rsid w:val="00BF3656"/>
    <w:rsid w:val="00BF3712"/>
    <w:rsid w:val="00BF42B2"/>
    <w:rsid w:val="00BF4472"/>
    <w:rsid w:val="00BF47A6"/>
    <w:rsid w:val="00BF4911"/>
    <w:rsid w:val="00BF4A7C"/>
    <w:rsid w:val="00BF4BD5"/>
    <w:rsid w:val="00BF4E96"/>
    <w:rsid w:val="00BF4FDF"/>
    <w:rsid w:val="00BF530D"/>
    <w:rsid w:val="00BF5446"/>
    <w:rsid w:val="00BF5527"/>
    <w:rsid w:val="00BF5CD9"/>
    <w:rsid w:val="00BF5FF3"/>
    <w:rsid w:val="00BF65C5"/>
    <w:rsid w:val="00BF6A4C"/>
    <w:rsid w:val="00BF6C1A"/>
    <w:rsid w:val="00BF7266"/>
    <w:rsid w:val="00BF7876"/>
    <w:rsid w:val="00BF7ADE"/>
    <w:rsid w:val="00BF7B69"/>
    <w:rsid w:val="00BF7C00"/>
    <w:rsid w:val="00C003E6"/>
    <w:rsid w:val="00C00556"/>
    <w:rsid w:val="00C00585"/>
    <w:rsid w:val="00C01B3D"/>
    <w:rsid w:val="00C01E80"/>
    <w:rsid w:val="00C01EB3"/>
    <w:rsid w:val="00C01FC6"/>
    <w:rsid w:val="00C0205D"/>
    <w:rsid w:val="00C02068"/>
    <w:rsid w:val="00C024AB"/>
    <w:rsid w:val="00C026ED"/>
    <w:rsid w:val="00C02D2F"/>
    <w:rsid w:val="00C02E17"/>
    <w:rsid w:val="00C02F42"/>
    <w:rsid w:val="00C0325B"/>
    <w:rsid w:val="00C0341D"/>
    <w:rsid w:val="00C034E2"/>
    <w:rsid w:val="00C0361F"/>
    <w:rsid w:val="00C0375C"/>
    <w:rsid w:val="00C0381C"/>
    <w:rsid w:val="00C03952"/>
    <w:rsid w:val="00C03B24"/>
    <w:rsid w:val="00C03EB8"/>
    <w:rsid w:val="00C03F01"/>
    <w:rsid w:val="00C03FDA"/>
    <w:rsid w:val="00C04082"/>
    <w:rsid w:val="00C04391"/>
    <w:rsid w:val="00C0441D"/>
    <w:rsid w:val="00C046CD"/>
    <w:rsid w:val="00C04748"/>
    <w:rsid w:val="00C0480D"/>
    <w:rsid w:val="00C04893"/>
    <w:rsid w:val="00C04910"/>
    <w:rsid w:val="00C04A2C"/>
    <w:rsid w:val="00C04C0D"/>
    <w:rsid w:val="00C04D45"/>
    <w:rsid w:val="00C04DEB"/>
    <w:rsid w:val="00C05216"/>
    <w:rsid w:val="00C05346"/>
    <w:rsid w:val="00C056B0"/>
    <w:rsid w:val="00C05DE3"/>
    <w:rsid w:val="00C05EBE"/>
    <w:rsid w:val="00C05F4E"/>
    <w:rsid w:val="00C061D8"/>
    <w:rsid w:val="00C061DE"/>
    <w:rsid w:val="00C062DA"/>
    <w:rsid w:val="00C06A99"/>
    <w:rsid w:val="00C06B56"/>
    <w:rsid w:val="00C06BE3"/>
    <w:rsid w:val="00C06E0C"/>
    <w:rsid w:val="00C06F8C"/>
    <w:rsid w:val="00C070C1"/>
    <w:rsid w:val="00C0711D"/>
    <w:rsid w:val="00C0740A"/>
    <w:rsid w:val="00C075FF"/>
    <w:rsid w:val="00C07953"/>
    <w:rsid w:val="00C1004C"/>
    <w:rsid w:val="00C100A9"/>
    <w:rsid w:val="00C101C6"/>
    <w:rsid w:val="00C101F9"/>
    <w:rsid w:val="00C10268"/>
    <w:rsid w:val="00C109FC"/>
    <w:rsid w:val="00C10F4E"/>
    <w:rsid w:val="00C10F51"/>
    <w:rsid w:val="00C11015"/>
    <w:rsid w:val="00C1126C"/>
    <w:rsid w:val="00C11A45"/>
    <w:rsid w:val="00C11DB7"/>
    <w:rsid w:val="00C12037"/>
    <w:rsid w:val="00C122F1"/>
    <w:rsid w:val="00C12758"/>
    <w:rsid w:val="00C1336D"/>
    <w:rsid w:val="00C1353C"/>
    <w:rsid w:val="00C135E0"/>
    <w:rsid w:val="00C13973"/>
    <w:rsid w:val="00C14452"/>
    <w:rsid w:val="00C1455A"/>
    <w:rsid w:val="00C145E6"/>
    <w:rsid w:val="00C15385"/>
    <w:rsid w:val="00C153CE"/>
    <w:rsid w:val="00C1570C"/>
    <w:rsid w:val="00C158A2"/>
    <w:rsid w:val="00C159F9"/>
    <w:rsid w:val="00C168CC"/>
    <w:rsid w:val="00C16B9F"/>
    <w:rsid w:val="00C170EF"/>
    <w:rsid w:val="00C175CF"/>
    <w:rsid w:val="00C1761B"/>
    <w:rsid w:val="00C1797C"/>
    <w:rsid w:val="00C17CDD"/>
    <w:rsid w:val="00C17EFB"/>
    <w:rsid w:val="00C17FA8"/>
    <w:rsid w:val="00C17FB9"/>
    <w:rsid w:val="00C20CCA"/>
    <w:rsid w:val="00C20D88"/>
    <w:rsid w:val="00C20F06"/>
    <w:rsid w:val="00C2138A"/>
    <w:rsid w:val="00C21402"/>
    <w:rsid w:val="00C215C7"/>
    <w:rsid w:val="00C215FF"/>
    <w:rsid w:val="00C21787"/>
    <w:rsid w:val="00C21E1A"/>
    <w:rsid w:val="00C22010"/>
    <w:rsid w:val="00C22337"/>
    <w:rsid w:val="00C229A6"/>
    <w:rsid w:val="00C22EDA"/>
    <w:rsid w:val="00C22F9A"/>
    <w:rsid w:val="00C22FEF"/>
    <w:rsid w:val="00C23146"/>
    <w:rsid w:val="00C232EF"/>
    <w:rsid w:val="00C2332D"/>
    <w:rsid w:val="00C236E1"/>
    <w:rsid w:val="00C2383F"/>
    <w:rsid w:val="00C23A97"/>
    <w:rsid w:val="00C23E47"/>
    <w:rsid w:val="00C23EAA"/>
    <w:rsid w:val="00C24455"/>
    <w:rsid w:val="00C244BB"/>
    <w:rsid w:val="00C246C7"/>
    <w:rsid w:val="00C24798"/>
    <w:rsid w:val="00C2480A"/>
    <w:rsid w:val="00C24874"/>
    <w:rsid w:val="00C248EC"/>
    <w:rsid w:val="00C2497F"/>
    <w:rsid w:val="00C24A11"/>
    <w:rsid w:val="00C24B39"/>
    <w:rsid w:val="00C24C8A"/>
    <w:rsid w:val="00C24E36"/>
    <w:rsid w:val="00C25114"/>
    <w:rsid w:val="00C2517E"/>
    <w:rsid w:val="00C25C0D"/>
    <w:rsid w:val="00C25D51"/>
    <w:rsid w:val="00C25E6B"/>
    <w:rsid w:val="00C26456"/>
    <w:rsid w:val="00C267AB"/>
    <w:rsid w:val="00C26845"/>
    <w:rsid w:val="00C26B95"/>
    <w:rsid w:val="00C26B97"/>
    <w:rsid w:val="00C27183"/>
    <w:rsid w:val="00C2727C"/>
    <w:rsid w:val="00C2728E"/>
    <w:rsid w:val="00C274DA"/>
    <w:rsid w:val="00C2750A"/>
    <w:rsid w:val="00C276AE"/>
    <w:rsid w:val="00C27C12"/>
    <w:rsid w:val="00C27C19"/>
    <w:rsid w:val="00C27D93"/>
    <w:rsid w:val="00C27D9E"/>
    <w:rsid w:val="00C30009"/>
    <w:rsid w:val="00C30040"/>
    <w:rsid w:val="00C3013C"/>
    <w:rsid w:val="00C3053B"/>
    <w:rsid w:val="00C30648"/>
    <w:rsid w:val="00C306E4"/>
    <w:rsid w:val="00C30829"/>
    <w:rsid w:val="00C30919"/>
    <w:rsid w:val="00C309EC"/>
    <w:rsid w:val="00C30BB0"/>
    <w:rsid w:val="00C30C27"/>
    <w:rsid w:val="00C30F78"/>
    <w:rsid w:val="00C31168"/>
    <w:rsid w:val="00C315BB"/>
    <w:rsid w:val="00C318E4"/>
    <w:rsid w:val="00C319EA"/>
    <w:rsid w:val="00C329C2"/>
    <w:rsid w:val="00C32C22"/>
    <w:rsid w:val="00C32D64"/>
    <w:rsid w:val="00C32DF2"/>
    <w:rsid w:val="00C33265"/>
    <w:rsid w:val="00C3341C"/>
    <w:rsid w:val="00C33751"/>
    <w:rsid w:val="00C337E0"/>
    <w:rsid w:val="00C33C6E"/>
    <w:rsid w:val="00C33C97"/>
    <w:rsid w:val="00C33D83"/>
    <w:rsid w:val="00C33E3B"/>
    <w:rsid w:val="00C347DF"/>
    <w:rsid w:val="00C348AE"/>
    <w:rsid w:val="00C34917"/>
    <w:rsid w:val="00C34985"/>
    <w:rsid w:val="00C34C17"/>
    <w:rsid w:val="00C34E10"/>
    <w:rsid w:val="00C34FAB"/>
    <w:rsid w:val="00C3543F"/>
    <w:rsid w:val="00C3575E"/>
    <w:rsid w:val="00C35A40"/>
    <w:rsid w:val="00C360EE"/>
    <w:rsid w:val="00C360F3"/>
    <w:rsid w:val="00C362B0"/>
    <w:rsid w:val="00C3630C"/>
    <w:rsid w:val="00C36871"/>
    <w:rsid w:val="00C36A85"/>
    <w:rsid w:val="00C3756D"/>
    <w:rsid w:val="00C3766B"/>
    <w:rsid w:val="00C378E1"/>
    <w:rsid w:val="00C379AF"/>
    <w:rsid w:val="00C37A5D"/>
    <w:rsid w:val="00C37E32"/>
    <w:rsid w:val="00C37FC4"/>
    <w:rsid w:val="00C400D6"/>
    <w:rsid w:val="00C40215"/>
    <w:rsid w:val="00C4028C"/>
    <w:rsid w:val="00C40773"/>
    <w:rsid w:val="00C40778"/>
    <w:rsid w:val="00C4088E"/>
    <w:rsid w:val="00C409E6"/>
    <w:rsid w:val="00C40AB6"/>
    <w:rsid w:val="00C40EC8"/>
    <w:rsid w:val="00C410BF"/>
    <w:rsid w:val="00C4126E"/>
    <w:rsid w:val="00C416ED"/>
    <w:rsid w:val="00C4180B"/>
    <w:rsid w:val="00C41A3C"/>
    <w:rsid w:val="00C41AE2"/>
    <w:rsid w:val="00C41FA0"/>
    <w:rsid w:val="00C42006"/>
    <w:rsid w:val="00C42192"/>
    <w:rsid w:val="00C423E9"/>
    <w:rsid w:val="00C426DB"/>
    <w:rsid w:val="00C426DE"/>
    <w:rsid w:val="00C42ED0"/>
    <w:rsid w:val="00C431E0"/>
    <w:rsid w:val="00C431EB"/>
    <w:rsid w:val="00C43605"/>
    <w:rsid w:val="00C4389A"/>
    <w:rsid w:val="00C43B8C"/>
    <w:rsid w:val="00C43FC4"/>
    <w:rsid w:val="00C44122"/>
    <w:rsid w:val="00C44749"/>
    <w:rsid w:val="00C44C36"/>
    <w:rsid w:val="00C44E0C"/>
    <w:rsid w:val="00C450B1"/>
    <w:rsid w:val="00C45134"/>
    <w:rsid w:val="00C4526A"/>
    <w:rsid w:val="00C453AF"/>
    <w:rsid w:val="00C45CD7"/>
    <w:rsid w:val="00C46591"/>
    <w:rsid w:val="00C46622"/>
    <w:rsid w:val="00C469C1"/>
    <w:rsid w:val="00C46AD9"/>
    <w:rsid w:val="00C46DEA"/>
    <w:rsid w:val="00C4711C"/>
    <w:rsid w:val="00C47148"/>
    <w:rsid w:val="00C47308"/>
    <w:rsid w:val="00C47498"/>
    <w:rsid w:val="00C502F9"/>
    <w:rsid w:val="00C50358"/>
    <w:rsid w:val="00C506B2"/>
    <w:rsid w:val="00C5081A"/>
    <w:rsid w:val="00C50857"/>
    <w:rsid w:val="00C5092C"/>
    <w:rsid w:val="00C50A0A"/>
    <w:rsid w:val="00C50A83"/>
    <w:rsid w:val="00C50B35"/>
    <w:rsid w:val="00C50C7D"/>
    <w:rsid w:val="00C50C81"/>
    <w:rsid w:val="00C50F2B"/>
    <w:rsid w:val="00C514BB"/>
    <w:rsid w:val="00C515E6"/>
    <w:rsid w:val="00C51770"/>
    <w:rsid w:val="00C52102"/>
    <w:rsid w:val="00C522F2"/>
    <w:rsid w:val="00C5288D"/>
    <w:rsid w:val="00C5296F"/>
    <w:rsid w:val="00C529DA"/>
    <w:rsid w:val="00C52EDE"/>
    <w:rsid w:val="00C53137"/>
    <w:rsid w:val="00C53809"/>
    <w:rsid w:val="00C53DC1"/>
    <w:rsid w:val="00C53E48"/>
    <w:rsid w:val="00C53F11"/>
    <w:rsid w:val="00C541E4"/>
    <w:rsid w:val="00C544DA"/>
    <w:rsid w:val="00C5460E"/>
    <w:rsid w:val="00C54E5C"/>
    <w:rsid w:val="00C54F03"/>
    <w:rsid w:val="00C54FE1"/>
    <w:rsid w:val="00C55332"/>
    <w:rsid w:val="00C556E1"/>
    <w:rsid w:val="00C558F9"/>
    <w:rsid w:val="00C55A54"/>
    <w:rsid w:val="00C55AC8"/>
    <w:rsid w:val="00C55D0F"/>
    <w:rsid w:val="00C564EC"/>
    <w:rsid w:val="00C5650C"/>
    <w:rsid w:val="00C56806"/>
    <w:rsid w:val="00C5680A"/>
    <w:rsid w:val="00C56A8D"/>
    <w:rsid w:val="00C56BAD"/>
    <w:rsid w:val="00C56C5B"/>
    <w:rsid w:val="00C56D42"/>
    <w:rsid w:val="00C57790"/>
    <w:rsid w:val="00C57E06"/>
    <w:rsid w:val="00C60055"/>
    <w:rsid w:val="00C600F7"/>
    <w:rsid w:val="00C601EE"/>
    <w:rsid w:val="00C60380"/>
    <w:rsid w:val="00C604C1"/>
    <w:rsid w:val="00C605D4"/>
    <w:rsid w:val="00C60C50"/>
    <w:rsid w:val="00C60D8A"/>
    <w:rsid w:val="00C60ED0"/>
    <w:rsid w:val="00C60FBA"/>
    <w:rsid w:val="00C61286"/>
    <w:rsid w:val="00C61674"/>
    <w:rsid w:val="00C61868"/>
    <w:rsid w:val="00C61AFD"/>
    <w:rsid w:val="00C622D8"/>
    <w:rsid w:val="00C62834"/>
    <w:rsid w:val="00C62E65"/>
    <w:rsid w:val="00C635CC"/>
    <w:rsid w:val="00C63821"/>
    <w:rsid w:val="00C63C3C"/>
    <w:rsid w:val="00C63E4B"/>
    <w:rsid w:val="00C63FFC"/>
    <w:rsid w:val="00C64665"/>
    <w:rsid w:val="00C6486E"/>
    <w:rsid w:val="00C64A24"/>
    <w:rsid w:val="00C64A5A"/>
    <w:rsid w:val="00C64B07"/>
    <w:rsid w:val="00C64EC1"/>
    <w:rsid w:val="00C64F13"/>
    <w:rsid w:val="00C656F9"/>
    <w:rsid w:val="00C65753"/>
    <w:rsid w:val="00C65C79"/>
    <w:rsid w:val="00C65CCB"/>
    <w:rsid w:val="00C65E5C"/>
    <w:rsid w:val="00C65F0C"/>
    <w:rsid w:val="00C65FF1"/>
    <w:rsid w:val="00C663B5"/>
    <w:rsid w:val="00C6650E"/>
    <w:rsid w:val="00C66580"/>
    <w:rsid w:val="00C6766F"/>
    <w:rsid w:val="00C677A1"/>
    <w:rsid w:val="00C67B29"/>
    <w:rsid w:val="00C67B75"/>
    <w:rsid w:val="00C67BC2"/>
    <w:rsid w:val="00C701D9"/>
    <w:rsid w:val="00C7025A"/>
    <w:rsid w:val="00C706D4"/>
    <w:rsid w:val="00C70F9F"/>
    <w:rsid w:val="00C71AE7"/>
    <w:rsid w:val="00C71C02"/>
    <w:rsid w:val="00C71D18"/>
    <w:rsid w:val="00C7221A"/>
    <w:rsid w:val="00C72376"/>
    <w:rsid w:val="00C723FB"/>
    <w:rsid w:val="00C7255A"/>
    <w:rsid w:val="00C727E7"/>
    <w:rsid w:val="00C72B52"/>
    <w:rsid w:val="00C72EE8"/>
    <w:rsid w:val="00C73031"/>
    <w:rsid w:val="00C734A0"/>
    <w:rsid w:val="00C737F4"/>
    <w:rsid w:val="00C7383D"/>
    <w:rsid w:val="00C73A1C"/>
    <w:rsid w:val="00C73EA0"/>
    <w:rsid w:val="00C73EC1"/>
    <w:rsid w:val="00C741CF"/>
    <w:rsid w:val="00C741EB"/>
    <w:rsid w:val="00C74269"/>
    <w:rsid w:val="00C74440"/>
    <w:rsid w:val="00C74A8B"/>
    <w:rsid w:val="00C74E66"/>
    <w:rsid w:val="00C74F4B"/>
    <w:rsid w:val="00C7515C"/>
    <w:rsid w:val="00C75215"/>
    <w:rsid w:val="00C7591B"/>
    <w:rsid w:val="00C75B0A"/>
    <w:rsid w:val="00C75C4E"/>
    <w:rsid w:val="00C763F7"/>
    <w:rsid w:val="00C7665A"/>
    <w:rsid w:val="00C768AA"/>
    <w:rsid w:val="00C76C91"/>
    <w:rsid w:val="00C77045"/>
    <w:rsid w:val="00C771AE"/>
    <w:rsid w:val="00C772BB"/>
    <w:rsid w:val="00C7730F"/>
    <w:rsid w:val="00C77367"/>
    <w:rsid w:val="00C7744F"/>
    <w:rsid w:val="00C775AF"/>
    <w:rsid w:val="00C7764A"/>
    <w:rsid w:val="00C779E9"/>
    <w:rsid w:val="00C77A3C"/>
    <w:rsid w:val="00C77A95"/>
    <w:rsid w:val="00C77AC6"/>
    <w:rsid w:val="00C77D88"/>
    <w:rsid w:val="00C80201"/>
    <w:rsid w:val="00C8031B"/>
    <w:rsid w:val="00C8032C"/>
    <w:rsid w:val="00C80669"/>
    <w:rsid w:val="00C8104E"/>
    <w:rsid w:val="00C816D2"/>
    <w:rsid w:val="00C8190F"/>
    <w:rsid w:val="00C81AD9"/>
    <w:rsid w:val="00C82261"/>
    <w:rsid w:val="00C823AD"/>
    <w:rsid w:val="00C828A3"/>
    <w:rsid w:val="00C82CDC"/>
    <w:rsid w:val="00C8320C"/>
    <w:rsid w:val="00C835D6"/>
    <w:rsid w:val="00C83915"/>
    <w:rsid w:val="00C83B78"/>
    <w:rsid w:val="00C83CFE"/>
    <w:rsid w:val="00C83F39"/>
    <w:rsid w:val="00C842F5"/>
    <w:rsid w:val="00C84498"/>
    <w:rsid w:val="00C84518"/>
    <w:rsid w:val="00C84A03"/>
    <w:rsid w:val="00C85116"/>
    <w:rsid w:val="00C856E5"/>
    <w:rsid w:val="00C85894"/>
    <w:rsid w:val="00C85A85"/>
    <w:rsid w:val="00C85C62"/>
    <w:rsid w:val="00C85CEE"/>
    <w:rsid w:val="00C85D35"/>
    <w:rsid w:val="00C863D9"/>
    <w:rsid w:val="00C866CB"/>
    <w:rsid w:val="00C86C83"/>
    <w:rsid w:val="00C86D04"/>
    <w:rsid w:val="00C87377"/>
    <w:rsid w:val="00C8739E"/>
    <w:rsid w:val="00C8749C"/>
    <w:rsid w:val="00C8760D"/>
    <w:rsid w:val="00C8770C"/>
    <w:rsid w:val="00C8783E"/>
    <w:rsid w:val="00C8796B"/>
    <w:rsid w:val="00C87A77"/>
    <w:rsid w:val="00C87B8A"/>
    <w:rsid w:val="00C87D1F"/>
    <w:rsid w:val="00C9025F"/>
    <w:rsid w:val="00C90477"/>
    <w:rsid w:val="00C90A3F"/>
    <w:rsid w:val="00C90A79"/>
    <w:rsid w:val="00C90F9A"/>
    <w:rsid w:val="00C911AD"/>
    <w:rsid w:val="00C91225"/>
    <w:rsid w:val="00C913D3"/>
    <w:rsid w:val="00C916F2"/>
    <w:rsid w:val="00C91873"/>
    <w:rsid w:val="00C9190D"/>
    <w:rsid w:val="00C91A6D"/>
    <w:rsid w:val="00C91AF3"/>
    <w:rsid w:val="00C91CE5"/>
    <w:rsid w:val="00C9233A"/>
    <w:rsid w:val="00C92560"/>
    <w:rsid w:val="00C92865"/>
    <w:rsid w:val="00C92992"/>
    <w:rsid w:val="00C92C05"/>
    <w:rsid w:val="00C92D3F"/>
    <w:rsid w:val="00C92F3A"/>
    <w:rsid w:val="00C93288"/>
    <w:rsid w:val="00C9339F"/>
    <w:rsid w:val="00C9355E"/>
    <w:rsid w:val="00C935E3"/>
    <w:rsid w:val="00C935EF"/>
    <w:rsid w:val="00C938E9"/>
    <w:rsid w:val="00C93C74"/>
    <w:rsid w:val="00C93DCB"/>
    <w:rsid w:val="00C944A1"/>
    <w:rsid w:val="00C94755"/>
    <w:rsid w:val="00C947FD"/>
    <w:rsid w:val="00C94803"/>
    <w:rsid w:val="00C94817"/>
    <w:rsid w:val="00C95200"/>
    <w:rsid w:val="00C9538D"/>
    <w:rsid w:val="00C95834"/>
    <w:rsid w:val="00C95860"/>
    <w:rsid w:val="00C95BF1"/>
    <w:rsid w:val="00C95CFA"/>
    <w:rsid w:val="00C95DF5"/>
    <w:rsid w:val="00C96063"/>
    <w:rsid w:val="00C96140"/>
    <w:rsid w:val="00C96282"/>
    <w:rsid w:val="00C96347"/>
    <w:rsid w:val="00C96688"/>
    <w:rsid w:val="00C97011"/>
    <w:rsid w:val="00C9711C"/>
    <w:rsid w:val="00C972F3"/>
    <w:rsid w:val="00C9779C"/>
    <w:rsid w:val="00C977A6"/>
    <w:rsid w:val="00C97DD7"/>
    <w:rsid w:val="00CA00B1"/>
    <w:rsid w:val="00CA00F4"/>
    <w:rsid w:val="00CA0CE6"/>
    <w:rsid w:val="00CA158A"/>
    <w:rsid w:val="00CA19C2"/>
    <w:rsid w:val="00CA1D00"/>
    <w:rsid w:val="00CA1E7A"/>
    <w:rsid w:val="00CA1E99"/>
    <w:rsid w:val="00CA1FF8"/>
    <w:rsid w:val="00CA2722"/>
    <w:rsid w:val="00CA2CD2"/>
    <w:rsid w:val="00CA2E23"/>
    <w:rsid w:val="00CA31B6"/>
    <w:rsid w:val="00CA3514"/>
    <w:rsid w:val="00CA37BC"/>
    <w:rsid w:val="00CA3B5B"/>
    <w:rsid w:val="00CA3CE9"/>
    <w:rsid w:val="00CA3DC0"/>
    <w:rsid w:val="00CA4233"/>
    <w:rsid w:val="00CA443F"/>
    <w:rsid w:val="00CA454A"/>
    <w:rsid w:val="00CA4746"/>
    <w:rsid w:val="00CA4BCC"/>
    <w:rsid w:val="00CA4DD1"/>
    <w:rsid w:val="00CA4E4E"/>
    <w:rsid w:val="00CA5003"/>
    <w:rsid w:val="00CA500C"/>
    <w:rsid w:val="00CA507C"/>
    <w:rsid w:val="00CA5121"/>
    <w:rsid w:val="00CA54CE"/>
    <w:rsid w:val="00CA595B"/>
    <w:rsid w:val="00CA5C15"/>
    <w:rsid w:val="00CA5C7C"/>
    <w:rsid w:val="00CA5E95"/>
    <w:rsid w:val="00CA63E3"/>
    <w:rsid w:val="00CA642D"/>
    <w:rsid w:val="00CA654C"/>
    <w:rsid w:val="00CA6765"/>
    <w:rsid w:val="00CA6866"/>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7A4"/>
    <w:rsid w:val="00CB08C6"/>
    <w:rsid w:val="00CB0931"/>
    <w:rsid w:val="00CB1255"/>
    <w:rsid w:val="00CB13D5"/>
    <w:rsid w:val="00CB17B1"/>
    <w:rsid w:val="00CB1902"/>
    <w:rsid w:val="00CB195D"/>
    <w:rsid w:val="00CB1DB1"/>
    <w:rsid w:val="00CB1F1B"/>
    <w:rsid w:val="00CB24F4"/>
    <w:rsid w:val="00CB2689"/>
    <w:rsid w:val="00CB2A12"/>
    <w:rsid w:val="00CB2C58"/>
    <w:rsid w:val="00CB2D26"/>
    <w:rsid w:val="00CB2DCB"/>
    <w:rsid w:val="00CB2E62"/>
    <w:rsid w:val="00CB3138"/>
    <w:rsid w:val="00CB3265"/>
    <w:rsid w:val="00CB343C"/>
    <w:rsid w:val="00CB351D"/>
    <w:rsid w:val="00CB38B0"/>
    <w:rsid w:val="00CB392F"/>
    <w:rsid w:val="00CB3E1D"/>
    <w:rsid w:val="00CB3F92"/>
    <w:rsid w:val="00CB422C"/>
    <w:rsid w:val="00CB4259"/>
    <w:rsid w:val="00CB43D9"/>
    <w:rsid w:val="00CB4444"/>
    <w:rsid w:val="00CB4531"/>
    <w:rsid w:val="00CB454F"/>
    <w:rsid w:val="00CB4858"/>
    <w:rsid w:val="00CB48E3"/>
    <w:rsid w:val="00CB491D"/>
    <w:rsid w:val="00CB493B"/>
    <w:rsid w:val="00CB51B1"/>
    <w:rsid w:val="00CB559C"/>
    <w:rsid w:val="00CB5A8B"/>
    <w:rsid w:val="00CB5EE5"/>
    <w:rsid w:val="00CB5FD0"/>
    <w:rsid w:val="00CB60BE"/>
    <w:rsid w:val="00CB63B9"/>
    <w:rsid w:val="00CB66C9"/>
    <w:rsid w:val="00CB6AC5"/>
    <w:rsid w:val="00CB6FC7"/>
    <w:rsid w:val="00CB724A"/>
    <w:rsid w:val="00CB7328"/>
    <w:rsid w:val="00CB7457"/>
    <w:rsid w:val="00CB7585"/>
    <w:rsid w:val="00CB75B9"/>
    <w:rsid w:val="00CB766D"/>
    <w:rsid w:val="00CB78AB"/>
    <w:rsid w:val="00CB78C2"/>
    <w:rsid w:val="00CB7B10"/>
    <w:rsid w:val="00CB7FDC"/>
    <w:rsid w:val="00CC01F1"/>
    <w:rsid w:val="00CC0218"/>
    <w:rsid w:val="00CC04DB"/>
    <w:rsid w:val="00CC0BA5"/>
    <w:rsid w:val="00CC0E32"/>
    <w:rsid w:val="00CC103C"/>
    <w:rsid w:val="00CC17A6"/>
    <w:rsid w:val="00CC19E0"/>
    <w:rsid w:val="00CC1B3D"/>
    <w:rsid w:val="00CC1C85"/>
    <w:rsid w:val="00CC1C95"/>
    <w:rsid w:val="00CC1FCD"/>
    <w:rsid w:val="00CC2132"/>
    <w:rsid w:val="00CC2168"/>
    <w:rsid w:val="00CC234B"/>
    <w:rsid w:val="00CC23F2"/>
    <w:rsid w:val="00CC2414"/>
    <w:rsid w:val="00CC2559"/>
    <w:rsid w:val="00CC25AC"/>
    <w:rsid w:val="00CC2747"/>
    <w:rsid w:val="00CC2E29"/>
    <w:rsid w:val="00CC2E3A"/>
    <w:rsid w:val="00CC321F"/>
    <w:rsid w:val="00CC3430"/>
    <w:rsid w:val="00CC36AF"/>
    <w:rsid w:val="00CC38A9"/>
    <w:rsid w:val="00CC3930"/>
    <w:rsid w:val="00CC3BD9"/>
    <w:rsid w:val="00CC3CA7"/>
    <w:rsid w:val="00CC40CE"/>
    <w:rsid w:val="00CC41DC"/>
    <w:rsid w:val="00CC426E"/>
    <w:rsid w:val="00CC453E"/>
    <w:rsid w:val="00CC50E4"/>
    <w:rsid w:val="00CC5118"/>
    <w:rsid w:val="00CC51A2"/>
    <w:rsid w:val="00CC5750"/>
    <w:rsid w:val="00CC5B37"/>
    <w:rsid w:val="00CC5BEC"/>
    <w:rsid w:val="00CC5EEF"/>
    <w:rsid w:val="00CC612A"/>
    <w:rsid w:val="00CC6D5B"/>
    <w:rsid w:val="00CC6E72"/>
    <w:rsid w:val="00CC70D2"/>
    <w:rsid w:val="00CC72F2"/>
    <w:rsid w:val="00CC747D"/>
    <w:rsid w:val="00CC76FD"/>
    <w:rsid w:val="00CD09EE"/>
    <w:rsid w:val="00CD0A68"/>
    <w:rsid w:val="00CD0DF2"/>
    <w:rsid w:val="00CD15CF"/>
    <w:rsid w:val="00CD1C07"/>
    <w:rsid w:val="00CD211C"/>
    <w:rsid w:val="00CD2162"/>
    <w:rsid w:val="00CD2226"/>
    <w:rsid w:val="00CD2268"/>
    <w:rsid w:val="00CD22E3"/>
    <w:rsid w:val="00CD2AFF"/>
    <w:rsid w:val="00CD300B"/>
    <w:rsid w:val="00CD3477"/>
    <w:rsid w:val="00CD37F7"/>
    <w:rsid w:val="00CD3D24"/>
    <w:rsid w:val="00CD3F60"/>
    <w:rsid w:val="00CD4324"/>
    <w:rsid w:val="00CD4459"/>
    <w:rsid w:val="00CD4D86"/>
    <w:rsid w:val="00CD516E"/>
    <w:rsid w:val="00CD5975"/>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D7FCC"/>
    <w:rsid w:val="00CE0608"/>
    <w:rsid w:val="00CE07EA"/>
    <w:rsid w:val="00CE0C2E"/>
    <w:rsid w:val="00CE0E5F"/>
    <w:rsid w:val="00CE0FBF"/>
    <w:rsid w:val="00CE10B5"/>
    <w:rsid w:val="00CE10FA"/>
    <w:rsid w:val="00CE1210"/>
    <w:rsid w:val="00CE145C"/>
    <w:rsid w:val="00CE1AD8"/>
    <w:rsid w:val="00CE2314"/>
    <w:rsid w:val="00CE276B"/>
    <w:rsid w:val="00CE2877"/>
    <w:rsid w:val="00CE28B3"/>
    <w:rsid w:val="00CE2A4E"/>
    <w:rsid w:val="00CE2D11"/>
    <w:rsid w:val="00CE2F94"/>
    <w:rsid w:val="00CE33D8"/>
    <w:rsid w:val="00CE3589"/>
    <w:rsid w:val="00CE3617"/>
    <w:rsid w:val="00CE3701"/>
    <w:rsid w:val="00CE3826"/>
    <w:rsid w:val="00CE3C04"/>
    <w:rsid w:val="00CE3CF0"/>
    <w:rsid w:val="00CE43D5"/>
    <w:rsid w:val="00CE43DD"/>
    <w:rsid w:val="00CE44D1"/>
    <w:rsid w:val="00CE4AEF"/>
    <w:rsid w:val="00CE4B23"/>
    <w:rsid w:val="00CE4DF4"/>
    <w:rsid w:val="00CE4E2E"/>
    <w:rsid w:val="00CE4ED1"/>
    <w:rsid w:val="00CE507B"/>
    <w:rsid w:val="00CE530F"/>
    <w:rsid w:val="00CE5453"/>
    <w:rsid w:val="00CE54A4"/>
    <w:rsid w:val="00CE5F0F"/>
    <w:rsid w:val="00CE6072"/>
    <w:rsid w:val="00CE633D"/>
    <w:rsid w:val="00CE660C"/>
    <w:rsid w:val="00CE6AE5"/>
    <w:rsid w:val="00CE6CDA"/>
    <w:rsid w:val="00CE6F64"/>
    <w:rsid w:val="00CE73B4"/>
    <w:rsid w:val="00CE750F"/>
    <w:rsid w:val="00CE77DA"/>
    <w:rsid w:val="00CE7887"/>
    <w:rsid w:val="00CE7A98"/>
    <w:rsid w:val="00CE7AD1"/>
    <w:rsid w:val="00CE7B96"/>
    <w:rsid w:val="00CE7BC9"/>
    <w:rsid w:val="00CE7DC4"/>
    <w:rsid w:val="00CE7EE6"/>
    <w:rsid w:val="00CF0414"/>
    <w:rsid w:val="00CF0451"/>
    <w:rsid w:val="00CF0860"/>
    <w:rsid w:val="00CF08BA"/>
    <w:rsid w:val="00CF0AC6"/>
    <w:rsid w:val="00CF0F3F"/>
    <w:rsid w:val="00CF1047"/>
    <w:rsid w:val="00CF10F6"/>
    <w:rsid w:val="00CF156E"/>
    <w:rsid w:val="00CF18B1"/>
    <w:rsid w:val="00CF1BEB"/>
    <w:rsid w:val="00CF1F0E"/>
    <w:rsid w:val="00CF2053"/>
    <w:rsid w:val="00CF2479"/>
    <w:rsid w:val="00CF28A3"/>
    <w:rsid w:val="00CF28D6"/>
    <w:rsid w:val="00CF2A2A"/>
    <w:rsid w:val="00CF320D"/>
    <w:rsid w:val="00CF337E"/>
    <w:rsid w:val="00CF34DF"/>
    <w:rsid w:val="00CF3808"/>
    <w:rsid w:val="00CF3A71"/>
    <w:rsid w:val="00CF3BC0"/>
    <w:rsid w:val="00CF3CCD"/>
    <w:rsid w:val="00CF3F99"/>
    <w:rsid w:val="00CF4147"/>
    <w:rsid w:val="00CF4186"/>
    <w:rsid w:val="00CF4197"/>
    <w:rsid w:val="00CF42BC"/>
    <w:rsid w:val="00CF472F"/>
    <w:rsid w:val="00CF4FB9"/>
    <w:rsid w:val="00CF50BC"/>
    <w:rsid w:val="00CF54EC"/>
    <w:rsid w:val="00CF56A4"/>
    <w:rsid w:val="00CF59C0"/>
    <w:rsid w:val="00CF5BD9"/>
    <w:rsid w:val="00CF5C9D"/>
    <w:rsid w:val="00CF5ED1"/>
    <w:rsid w:val="00CF61EF"/>
    <w:rsid w:val="00CF68A0"/>
    <w:rsid w:val="00CF68A3"/>
    <w:rsid w:val="00CF6DE0"/>
    <w:rsid w:val="00CF7104"/>
    <w:rsid w:val="00CF7534"/>
    <w:rsid w:val="00CF7BDF"/>
    <w:rsid w:val="00CF7C10"/>
    <w:rsid w:val="00CF7F63"/>
    <w:rsid w:val="00D00832"/>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5C9"/>
    <w:rsid w:val="00D026BD"/>
    <w:rsid w:val="00D026C2"/>
    <w:rsid w:val="00D02792"/>
    <w:rsid w:val="00D029CB"/>
    <w:rsid w:val="00D029D1"/>
    <w:rsid w:val="00D02D6A"/>
    <w:rsid w:val="00D02EAD"/>
    <w:rsid w:val="00D03034"/>
    <w:rsid w:val="00D033CC"/>
    <w:rsid w:val="00D03483"/>
    <w:rsid w:val="00D036EB"/>
    <w:rsid w:val="00D03E11"/>
    <w:rsid w:val="00D03E89"/>
    <w:rsid w:val="00D03EC2"/>
    <w:rsid w:val="00D0413A"/>
    <w:rsid w:val="00D04286"/>
    <w:rsid w:val="00D043A7"/>
    <w:rsid w:val="00D04822"/>
    <w:rsid w:val="00D04A2F"/>
    <w:rsid w:val="00D04F34"/>
    <w:rsid w:val="00D05095"/>
    <w:rsid w:val="00D058F3"/>
    <w:rsid w:val="00D05EE5"/>
    <w:rsid w:val="00D05F7C"/>
    <w:rsid w:val="00D06738"/>
    <w:rsid w:val="00D06EA8"/>
    <w:rsid w:val="00D06EFE"/>
    <w:rsid w:val="00D06FBE"/>
    <w:rsid w:val="00D0720E"/>
    <w:rsid w:val="00D0731B"/>
    <w:rsid w:val="00D073EC"/>
    <w:rsid w:val="00D079E5"/>
    <w:rsid w:val="00D10238"/>
    <w:rsid w:val="00D103C4"/>
    <w:rsid w:val="00D104AE"/>
    <w:rsid w:val="00D1056C"/>
    <w:rsid w:val="00D1091E"/>
    <w:rsid w:val="00D10ACF"/>
    <w:rsid w:val="00D10ADB"/>
    <w:rsid w:val="00D10B95"/>
    <w:rsid w:val="00D10F96"/>
    <w:rsid w:val="00D116A1"/>
    <w:rsid w:val="00D11852"/>
    <w:rsid w:val="00D118AE"/>
    <w:rsid w:val="00D12130"/>
    <w:rsid w:val="00D121DC"/>
    <w:rsid w:val="00D12847"/>
    <w:rsid w:val="00D12869"/>
    <w:rsid w:val="00D128A6"/>
    <w:rsid w:val="00D12B9B"/>
    <w:rsid w:val="00D12DCC"/>
    <w:rsid w:val="00D12DE7"/>
    <w:rsid w:val="00D13643"/>
    <w:rsid w:val="00D137A1"/>
    <w:rsid w:val="00D13994"/>
    <w:rsid w:val="00D139E5"/>
    <w:rsid w:val="00D13CFB"/>
    <w:rsid w:val="00D1406D"/>
    <w:rsid w:val="00D1408D"/>
    <w:rsid w:val="00D14443"/>
    <w:rsid w:val="00D14448"/>
    <w:rsid w:val="00D145B3"/>
    <w:rsid w:val="00D14A91"/>
    <w:rsid w:val="00D14C1A"/>
    <w:rsid w:val="00D15107"/>
    <w:rsid w:val="00D152B6"/>
    <w:rsid w:val="00D152E5"/>
    <w:rsid w:val="00D153AB"/>
    <w:rsid w:val="00D15645"/>
    <w:rsid w:val="00D157E7"/>
    <w:rsid w:val="00D158AD"/>
    <w:rsid w:val="00D15991"/>
    <w:rsid w:val="00D15B77"/>
    <w:rsid w:val="00D15D73"/>
    <w:rsid w:val="00D15D8E"/>
    <w:rsid w:val="00D15F54"/>
    <w:rsid w:val="00D161CC"/>
    <w:rsid w:val="00D16463"/>
    <w:rsid w:val="00D16556"/>
    <w:rsid w:val="00D16730"/>
    <w:rsid w:val="00D16963"/>
    <w:rsid w:val="00D16A65"/>
    <w:rsid w:val="00D16E85"/>
    <w:rsid w:val="00D16F14"/>
    <w:rsid w:val="00D171A8"/>
    <w:rsid w:val="00D17367"/>
    <w:rsid w:val="00D17A7C"/>
    <w:rsid w:val="00D17C06"/>
    <w:rsid w:val="00D17EB3"/>
    <w:rsid w:val="00D20051"/>
    <w:rsid w:val="00D202C8"/>
    <w:rsid w:val="00D20702"/>
    <w:rsid w:val="00D2083C"/>
    <w:rsid w:val="00D20A79"/>
    <w:rsid w:val="00D20D50"/>
    <w:rsid w:val="00D20FAE"/>
    <w:rsid w:val="00D210A1"/>
    <w:rsid w:val="00D21228"/>
    <w:rsid w:val="00D2166B"/>
    <w:rsid w:val="00D21857"/>
    <w:rsid w:val="00D21ECF"/>
    <w:rsid w:val="00D223D5"/>
    <w:rsid w:val="00D223DE"/>
    <w:rsid w:val="00D2286D"/>
    <w:rsid w:val="00D228C5"/>
    <w:rsid w:val="00D22CBB"/>
    <w:rsid w:val="00D22D58"/>
    <w:rsid w:val="00D22F2F"/>
    <w:rsid w:val="00D23027"/>
    <w:rsid w:val="00D23435"/>
    <w:rsid w:val="00D23489"/>
    <w:rsid w:val="00D23498"/>
    <w:rsid w:val="00D23741"/>
    <w:rsid w:val="00D23CB1"/>
    <w:rsid w:val="00D23D59"/>
    <w:rsid w:val="00D2410D"/>
    <w:rsid w:val="00D245B8"/>
    <w:rsid w:val="00D245C5"/>
    <w:rsid w:val="00D24991"/>
    <w:rsid w:val="00D24A58"/>
    <w:rsid w:val="00D24A5B"/>
    <w:rsid w:val="00D24AED"/>
    <w:rsid w:val="00D24B5F"/>
    <w:rsid w:val="00D25400"/>
    <w:rsid w:val="00D25548"/>
    <w:rsid w:val="00D258E7"/>
    <w:rsid w:val="00D25B21"/>
    <w:rsid w:val="00D2618C"/>
    <w:rsid w:val="00D26359"/>
    <w:rsid w:val="00D26375"/>
    <w:rsid w:val="00D26509"/>
    <w:rsid w:val="00D2682C"/>
    <w:rsid w:val="00D269C1"/>
    <w:rsid w:val="00D26B4F"/>
    <w:rsid w:val="00D26CD5"/>
    <w:rsid w:val="00D2706D"/>
    <w:rsid w:val="00D27325"/>
    <w:rsid w:val="00D275CF"/>
    <w:rsid w:val="00D275F6"/>
    <w:rsid w:val="00D2761A"/>
    <w:rsid w:val="00D27668"/>
    <w:rsid w:val="00D27DC4"/>
    <w:rsid w:val="00D30023"/>
    <w:rsid w:val="00D30085"/>
    <w:rsid w:val="00D30182"/>
    <w:rsid w:val="00D30A73"/>
    <w:rsid w:val="00D30FB0"/>
    <w:rsid w:val="00D31318"/>
    <w:rsid w:val="00D3138F"/>
    <w:rsid w:val="00D31436"/>
    <w:rsid w:val="00D31866"/>
    <w:rsid w:val="00D318B6"/>
    <w:rsid w:val="00D31960"/>
    <w:rsid w:val="00D31A04"/>
    <w:rsid w:val="00D31ADD"/>
    <w:rsid w:val="00D320C5"/>
    <w:rsid w:val="00D3238E"/>
    <w:rsid w:val="00D32551"/>
    <w:rsid w:val="00D32ABC"/>
    <w:rsid w:val="00D32C89"/>
    <w:rsid w:val="00D32F5F"/>
    <w:rsid w:val="00D32FF8"/>
    <w:rsid w:val="00D33160"/>
    <w:rsid w:val="00D3320F"/>
    <w:rsid w:val="00D33878"/>
    <w:rsid w:val="00D3395B"/>
    <w:rsid w:val="00D3396F"/>
    <w:rsid w:val="00D33BB5"/>
    <w:rsid w:val="00D33E33"/>
    <w:rsid w:val="00D346FE"/>
    <w:rsid w:val="00D34986"/>
    <w:rsid w:val="00D34BFB"/>
    <w:rsid w:val="00D34DC2"/>
    <w:rsid w:val="00D34F1D"/>
    <w:rsid w:val="00D3516C"/>
    <w:rsid w:val="00D351BA"/>
    <w:rsid w:val="00D351BF"/>
    <w:rsid w:val="00D351D5"/>
    <w:rsid w:val="00D359CC"/>
    <w:rsid w:val="00D35AFA"/>
    <w:rsid w:val="00D35C4E"/>
    <w:rsid w:val="00D35D35"/>
    <w:rsid w:val="00D35D99"/>
    <w:rsid w:val="00D35EF1"/>
    <w:rsid w:val="00D3633B"/>
    <w:rsid w:val="00D3637A"/>
    <w:rsid w:val="00D3651A"/>
    <w:rsid w:val="00D36522"/>
    <w:rsid w:val="00D36EAB"/>
    <w:rsid w:val="00D37862"/>
    <w:rsid w:val="00D378DE"/>
    <w:rsid w:val="00D37993"/>
    <w:rsid w:val="00D3799F"/>
    <w:rsid w:val="00D37C6B"/>
    <w:rsid w:val="00D37E1A"/>
    <w:rsid w:val="00D40175"/>
    <w:rsid w:val="00D407CC"/>
    <w:rsid w:val="00D40A57"/>
    <w:rsid w:val="00D40CFF"/>
    <w:rsid w:val="00D40DC2"/>
    <w:rsid w:val="00D40EC3"/>
    <w:rsid w:val="00D41050"/>
    <w:rsid w:val="00D41843"/>
    <w:rsid w:val="00D41881"/>
    <w:rsid w:val="00D418A0"/>
    <w:rsid w:val="00D419CB"/>
    <w:rsid w:val="00D419D3"/>
    <w:rsid w:val="00D41B53"/>
    <w:rsid w:val="00D41C0C"/>
    <w:rsid w:val="00D41E97"/>
    <w:rsid w:val="00D42043"/>
    <w:rsid w:val="00D4207A"/>
    <w:rsid w:val="00D42473"/>
    <w:rsid w:val="00D42E71"/>
    <w:rsid w:val="00D42ED4"/>
    <w:rsid w:val="00D433F9"/>
    <w:rsid w:val="00D435E1"/>
    <w:rsid w:val="00D43662"/>
    <w:rsid w:val="00D4377B"/>
    <w:rsid w:val="00D439B3"/>
    <w:rsid w:val="00D43AC9"/>
    <w:rsid w:val="00D44789"/>
    <w:rsid w:val="00D449EE"/>
    <w:rsid w:val="00D44CB3"/>
    <w:rsid w:val="00D44CB8"/>
    <w:rsid w:val="00D45011"/>
    <w:rsid w:val="00D459DD"/>
    <w:rsid w:val="00D45AEA"/>
    <w:rsid w:val="00D45DDF"/>
    <w:rsid w:val="00D45FC0"/>
    <w:rsid w:val="00D45FC8"/>
    <w:rsid w:val="00D460D3"/>
    <w:rsid w:val="00D46344"/>
    <w:rsid w:val="00D46567"/>
    <w:rsid w:val="00D46696"/>
    <w:rsid w:val="00D4674E"/>
    <w:rsid w:val="00D46758"/>
    <w:rsid w:val="00D46B54"/>
    <w:rsid w:val="00D46B69"/>
    <w:rsid w:val="00D46CFD"/>
    <w:rsid w:val="00D46F89"/>
    <w:rsid w:val="00D47139"/>
    <w:rsid w:val="00D475DC"/>
    <w:rsid w:val="00D47DB6"/>
    <w:rsid w:val="00D47E8C"/>
    <w:rsid w:val="00D50196"/>
    <w:rsid w:val="00D502EE"/>
    <w:rsid w:val="00D5048A"/>
    <w:rsid w:val="00D506B0"/>
    <w:rsid w:val="00D50719"/>
    <w:rsid w:val="00D50909"/>
    <w:rsid w:val="00D50A0C"/>
    <w:rsid w:val="00D50B74"/>
    <w:rsid w:val="00D50C2E"/>
    <w:rsid w:val="00D50D1E"/>
    <w:rsid w:val="00D513B0"/>
    <w:rsid w:val="00D51412"/>
    <w:rsid w:val="00D51520"/>
    <w:rsid w:val="00D5184F"/>
    <w:rsid w:val="00D521AD"/>
    <w:rsid w:val="00D52324"/>
    <w:rsid w:val="00D52606"/>
    <w:rsid w:val="00D527FC"/>
    <w:rsid w:val="00D5294C"/>
    <w:rsid w:val="00D52B5A"/>
    <w:rsid w:val="00D52DC0"/>
    <w:rsid w:val="00D52F97"/>
    <w:rsid w:val="00D52FAC"/>
    <w:rsid w:val="00D52FE7"/>
    <w:rsid w:val="00D533BD"/>
    <w:rsid w:val="00D541F4"/>
    <w:rsid w:val="00D54227"/>
    <w:rsid w:val="00D5480A"/>
    <w:rsid w:val="00D54B86"/>
    <w:rsid w:val="00D54F8E"/>
    <w:rsid w:val="00D55000"/>
    <w:rsid w:val="00D55092"/>
    <w:rsid w:val="00D550CD"/>
    <w:rsid w:val="00D552BF"/>
    <w:rsid w:val="00D552F0"/>
    <w:rsid w:val="00D55610"/>
    <w:rsid w:val="00D55644"/>
    <w:rsid w:val="00D5596E"/>
    <w:rsid w:val="00D55995"/>
    <w:rsid w:val="00D55AF9"/>
    <w:rsid w:val="00D55BCA"/>
    <w:rsid w:val="00D56378"/>
    <w:rsid w:val="00D56BBF"/>
    <w:rsid w:val="00D574BB"/>
    <w:rsid w:val="00D574C6"/>
    <w:rsid w:val="00D57707"/>
    <w:rsid w:val="00D57B69"/>
    <w:rsid w:val="00D57BE2"/>
    <w:rsid w:val="00D57D40"/>
    <w:rsid w:val="00D57DFB"/>
    <w:rsid w:val="00D60351"/>
    <w:rsid w:val="00D60617"/>
    <w:rsid w:val="00D608AC"/>
    <w:rsid w:val="00D60D82"/>
    <w:rsid w:val="00D610D8"/>
    <w:rsid w:val="00D6122D"/>
    <w:rsid w:val="00D61798"/>
    <w:rsid w:val="00D61B7D"/>
    <w:rsid w:val="00D61DF6"/>
    <w:rsid w:val="00D61DFF"/>
    <w:rsid w:val="00D62505"/>
    <w:rsid w:val="00D6253D"/>
    <w:rsid w:val="00D626F2"/>
    <w:rsid w:val="00D62812"/>
    <w:rsid w:val="00D632FC"/>
    <w:rsid w:val="00D63412"/>
    <w:rsid w:val="00D63847"/>
    <w:rsid w:val="00D63CD5"/>
    <w:rsid w:val="00D63D61"/>
    <w:rsid w:val="00D640F0"/>
    <w:rsid w:val="00D6415E"/>
    <w:rsid w:val="00D64587"/>
    <w:rsid w:val="00D64AB4"/>
    <w:rsid w:val="00D64B7D"/>
    <w:rsid w:val="00D64CB8"/>
    <w:rsid w:val="00D64DAD"/>
    <w:rsid w:val="00D64E9B"/>
    <w:rsid w:val="00D650F3"/>
    <w:rsid w:val="00D6517A"/>
    <w:rsid w:val="00D6519E"/>
    <w:rsid w:val="00D653E6"/>
    <w:rsid w:val="00D655B4"/>
    <w:rsid w:val="00D65C08"/>
    <w:rsid w:val="00D65DF5"/>
    <w:rsid w:val="00D66357"/>
    <w:rsid w:val="00D66B2F"/>
    <w:rsid w:val="00D66C34"/>
    <w:rsid w:val="00D6747B"/>
    <w:rsid w:val="00D6750C"/>
    <w:rsid w:val="00D67D7F"/>
    <w:rsid w:val="00D70419"/>
    <w:rsid w:val="00D70CFD"/>
    <w:rsid w:val="00D70D98"/>
    <w:rsid w:val="00D70EA1"/>
    <w:rsid w:val="00D712CF"/>
    <w:rsid w:val="00D7132F"/>
    <w:rsid w:val="00D71512"/>
    <w:rsid w:val="00D717A0"/>
    <w:rsid w:val="00D71BBF"/>
    <w:rsid w:val="00D71C0B"/>
    <w:rsid w:val="00D71D01"/>
    <w:rsid w:val="00D722F5"/>
    <w:rsid w:val="00D72431"/>
    <w:rsid w:val="00D728F5"/>
    <w:rsid w:val="00D72922"/>
    <w:rsid w:val="00D72A8B"/>
    <w:rsid w:val="00D72B54"/>
    <w:rsid w:val="00D7331C"/>
    <w:rsid w:val="00D73727"/>
    <w:rsid w:val="00D738AE"/>
    <w:rsid w:val="00D73C79"/>
    <w:rsid w:val="00D73E3E"/>
    <w:rsid w:val="00D73E4A"/>
    <w:rsid w:val="00D73F82"/>
    <w:rsid w:val="00D74012"/>
    <w:rsid w:val="00D746D2"/>
    <w:rsid w:val="00D74728"/>
    <w:rsid w:val="00D74B51"/>
    <w:rsid w:val="00D74B92"/>
    <w:rsid w:val="00D74D21"/>
    <w:rsid w:val="00D752F6"/>
    <w:rsid w:val="00D755D4"/>
    <w:rsid w:val="00D758A5"/>
    <w:rsid w:val="00D759C8"/>
    <w:rsid w:val="00D75EB4"/>
    <w:rsid w:val="00D75EEC"/>
    <w:rsid w:val="00D7607F"/>
    <w:rsid w:val="00D7647F"/>
    <w:rsid w:val="00D76621"/>
    <w:rsid w:val="00D767E0"/>
    <w:rsid w:val="00D76EFD"/>
    <w:rsid w:val="00D7750C"/>
    <w:rsid w:val="00D77565"/>
    <w:rsid w:val="00D777F1"/>
    <w:rsid w:val="00D77B48"/>
    <w:rsid w:val="00D80200"/>
    <w:rsid w:val="00D80375"/>
    <w:rsid w:val="00D80423"/>
    <w:rsid w:val="00D80632"/>
    <w:rsid w:val="00D806BE"/>
    <w:rsid w:val="00D80937"/>
    <w:rsid w:val="00D8095E"/>
    <w:rsid w:val="00D80A0A"/>
    <w:rsid w:val="00D80BE4"/>
    <w:rsid w:val="00D80C35"/>
    <w:rsid w:val="00D80E88"/>
    <w:rsid w:val="00D80F64"/>
    <w:rsid w:val="00D812B6"/>
    <w:rsid w:val="00D812EC"/>
    <w:rsid w:val="00D813D1"/>
    <w:rsid w:val="00D813E2"/>
    <w:rsid w:val="00D814AF"/>
    <w:rsid w:val="00D816A8"/>
    <w:rsid w:val="00D81C59"/>
    <w:rsid w:val="00D81E4B"/>
    <w:rsid w:val="00D81F5D"/>
    <w:rsid w:val="00D81FDA"/>
    <w:rsid w:val="00D82AB6"/>
    <w:rsid w:val="00D82AC3"/>
    <w:rsid w:val="00D8313D"/>
    <w:rsid w:val="00D83169"/>
    <w:rsid w:val="00D834C4"/>
    <w:rsid w:val="00D83DF3"/>
    <w:rsid w:val="00D83ED6"/>
    <w:rsid w:val="00D83FE6"/>
    <w:rsid w:val="00D8405B"/>
    <w:rsid w:val="00D8544E"/>
    <w:rsid w:val="00D85832"/>
    <w:rsid w:val="00D85BB8"/>
    <w:rsid w:val="00D85EDF"/>
    <w:rsid w:val="00D8604E"/>
    <w:rsid w:val="00D864D9"/>
    <w:rsid w:val="00D86538"/>
    <w:rsid w:val="00D86563"/>
    <w:rsid w:val="00D86928"/>
    <w:rsid w:val="00D86DA0"/>
    <w:rsid w:val="00D86E9C"/>
    <w:rsid w:val="00D86FA6"/>
    <w:rsid w:val="00D87085"/>
    <w:rsid w:val="00D871F4"/>
    <w:rsid w:val="00D874A6"/>
    <w:rsid w:val="00D876C8"/>
    <w:rsid w:val="00D87D7E"/>
    <w:rsid w:val="00D87E5C"/>
    <w:rsid w:val="00D87EA0"/>
    <w:rsid w:val="00D90153"/>
    <w:rsid w:val="00D90449"/>
    <w:rsid w:val="00D9054D"/>
    <w:rsid w:val="00D90561"/>
    <w:rsid w:val="00D90737"/>
    <w:rsid w:val="00D907F1"/>
    <w:rsid w:val="00D9080D"/>
    <w:rsid w:val="00D90B17"/>
    <w:rsid w:val="00D90B94"/>
    <w:rsid w:val="00D90C4A"/>
    <w:rsid w:val="00D90F06"/>
    <w:rsid w:val="00D91953"/>
    <w:rsid w:val="00D91DE2"/>
    <w:rsid w:val="00D91E01"/>
    <w:rsid w:val="00D91F55"/>
    <w:rsid w:val="00D92037"/>
    <w:rsid w:val="00D9240C"/>
    <w:rsid w:val="00D92441"/>
    <w:rsid w:val="00D928ED"/>
    <w:rsid w:val="00D92A92"/>
    <w:rsid w:val="00D93009"/>
    <w:rsid w:val="00D930B6"/>
    <w:rsid w:val="00D938B9"/>
    <w:rsid w:val="00D93B2D"/>
    <w:rsid w:val="00D94017"/>
    <w:rsid w:val="00D941B2"/>
    <w:rsid w:val="00D94316"/>
    <w:rsid w:val="00D94AE9"/>
    <w:rsid w:val="00D94C8C"/>
    <w:rsid w:val="00D94CC7"/>
    <w:rsid w:val="00D95859"/>
    <w:rsid w:val="00D9593C"/>
    <w:rsid w:val="00D959D0"/>
    <w:rsid w:val="00D95E86"/>
    <w:rsid w:val="00D960FC"/>
    <w:rsid w:val="00D9610D"/>
    <w:rsid w:val="00D96232"/>
    <w:rsid w:val="00D962F4"/>
    <w:rsid w:val="00D963C7"/>
    <w:rsid w:val="00D965F1"/>
    <w:rsid w:val="00D9681A"/>
    <w:rsid w:val="00D969E4"/>
    <w:rsid w:val="00D96FFA"/>
    <w:rsid w:val="00D970A2"/>
    <w:rsid w:val="00D9755E"/>
    <w:rsid w:val="00D97EF3"/>
    <w:rsid w:val="00DA0361"/>
    <w:rsid w:val="00DA0529"/>
    <w:rsid w:val="00DA05FE"/>
    <w:rsid w:val="00DA0821"/>
    <w:rsid w:val="00DA0874"/>
    <w:rsid w:val="00DA0D27"/>
    <w:rsid w:val="00DA0F7C"/>
    <w:rsid w:val="00DA1009"/>
    <w:rsid w:val="00DA1213"/>
    <w:rsid w:val="00DA17B9"/>
    <w:rsid w:val="00DA1F25"/>
    <w:rsid w:val="00DA2058"/>
    <w:rsid w:val="00DA20E3"/>
    <w:rsid w:val="00DA21E7"/>
    <w:rsid w:val="00DA2248"/>
    <w:rsid w:val="00DA22EE"/>
    <w:rsid w:val="00DA231F"/>
    <w:rsid w:val="00DA295C"/>
    <w:rsid w:val="00DA2C65"/>
    <w:rsid w:val="00DA2D17"/>
    <w:rsid w:val="00DA35F7"/>
    <w:rsid w:val="00DA3685"/>
    <w:rsid w:val="00DA3879"/>
    <w:rsid w:val="00DA38C7"/>
    <w:rsid w:val="00DA391C"/>
    <w:rsid w:val="00DA3C9E"/>
    <w:rsid w:val="00DA3EEA"/>
    <w:rsid w:val="00DA4107"/>
    <w:rsid w:val="00DA47D2"/>
    <w:rsid w:val="00DA4950"/>
    <w:rsid w:val="00DA4951"/>
    <w:rsid w:val="00DA4967"/>
    <w:rsid w:val="00DA4C77"/>
    <w:rsid w:val="00DA5156"/>
    <w:rsid w:val="00DA57DC"/>
    <w:rsid w:val="00DA58AA"/>
    <w:rsid w:val="00DA5916"/>
    <w:rsid w:val="00DA592B"/>
    <w:rsid w:val="00DA5A84"/>
    <w:rsid w:val="00DA626C"/>
    <w:rsid w:val="00DA651C"/>
    <w:rsid w:val="00DA6530"/>
    <w:rsid w:val="00DA65BB"/>
    <w:rsid w:val="00DA675D"/>
    <w:rsid w:val="00DA6809"/>
    <w:rsid w:val="00DA6BD6"/>
    <w:rsid w:val="00DA6D0D"/>
    <w:rsid w:val="00DA70C7"/>
    <w:rsid w:val="00DA71B3"/>
    <w:rsid w:val="00DA73BA"/>
    <w:rsid w:val="00DA742F"/>
    <w:rsid w:val="00DA755E"/>
    <w:rsid w:val="00DA764B"/>
    <w:rsid w:val="00DA7F50"/>
    <w:rsid w:val="00DA7F56"/>
    <w:rsid w:val="00DB00CE"/>
    <w:rsid w:val="00DB02FE"/>
    <w:rsid w:val="00DB03C1"/>
    <w:rsid w:val="00DB07DC"/>
    <w:rsid w:val="00DB0BF6"/>
    <w:rsid w:val="00DB0D58"/>
    <w:rsid w:val="00DB11BB"/>
    <w:rsid w:val="00DB14CF"/>
    <w:rsid w:val="00DB190E"/>
    <w:rsid w:val="00DB1935"/>
    <w:rsid w:val="00DB1939"/>
    <w:rsid w:val="00DB19C3"/>
    <w:rsid w:val="00DB19CB"/>
    <w:rsid w:val="00DB19F0"/>
    <w:rsid w:val="00DB1B97"/>
    <w:rsid w:val="00DB1DD1"/>
    <w:rsid w:val="00DB1DD5"/>
    <w:rsid w:val="00DB20E0"/>
    <w:rsid w:val="00DB2117"/>
    <w:rsid w:val="00DB220B"/>
    <w:rsid w:val="00DB2935"/>
    <w:rsid w:val="00DB2FAA"/>
    <w:rsid w:val="00DB31B1"/>
    <w:rsid w:val="00DB3305"/>
    <w:rsid w:val="00DB36EA"/>
    <w:rsid w:val="00DB3AAD"/>
    <w:rsid w:val="00DB3BBD"/>
    <w:rsid w:val="00DB3FFC"/>
    <w:rsid w:val="00DB40A5"/>
    <w:rsid w:val="00DB40AA"/>
    <w:rsid w:val="00DB45AD"/>
    <w:rsid w:val="00DB4F14"/>
    <w:rsid w:val="00DB505F"/>
    <w:rsid w:val="00DB529D"/>
    <w:rsid w:val="00DB5474"/>
    <w:rsid w:val="00DB56BD"/>
    <w:rsid w:val="00DB5BEB"/>
    <w:rsid w:val="00DB61B2"/>
    <w:rsid w:val="00DB65CA"/>
    <w:rsid w:val="00DB6B9D"/>
    <w:rsid w:val="00DB6BB0"/>
    <w:rsid w:val="00DB6CE0"/>
    <w:rsid w:val="00DB6DCE"/>
    <w:rsid w:val="00DB6E04"/>
    <w:rsid w:val="00DB6E6A"/>
    <w:rsid w:val="00DB75E3"/>
    <w:rsid w:val="00DB783C"/>
    <w:rsid w:val="00DC00E4"/>
    <w:rsid w:val="00DC02D9"/>
    <w:rsid w:val="00DC0435"/>
    <w:rsid w:val="00DC07B7"/>
    <w:rsid w:val="00DC09A3"/>
    <w:rsid w:val="00DC0B5C"/>
    <w:rsid w:val="00DC0FDF"/>
    <w:rsid w:val="00DC11B7"/>
    <w:rsid w:val="00DC12CC"/>
    <w:rsid w:val="00DC14C2"/>
    <w:rsid w:val="00DC1570"/>
    <w:rsid w:val="00DC1893"/>
    <w:rsid w:val="00DC1970"/>
    <w:rsid w:val="00DC1EA2"/>
    <w:rsid w:val="00DC20E0"/>
    <w:rsid w:val="00DC2180"/>
    <w:rsid w:val="00DC2219"/>
    <w:rsid w:val="00DC222B"/>
    <w:rsid w:val="00DC24DA"/>
    <w:rsid w:val="00DC25CE"/>
    <w:rsid w:val="00DC272D"/>
    <w:rsid w:val="00DC2817"/>
    <w:rsid w:val="00DC2A55"/>
    <w:rsid w:val="00DC3197"/>
    <w:rsid w:val="00DC33AC"/>
    <w:rsid w:val="00DC35A1"/>
    <w:rsid w:val="00DC3789"/>
    <w:rsid w:val="00DC3BC3"/>
    <w:rsid w:val="00DC3DC5"/>
    <w:rsid w:val="00DC3EAF"/>
    <w:rsid w:val="00DC3F30"/>
    <w:rsid w:val="00DC3F35"/>
    <w:rsid w:val="00DC418D"/>
    <w:rsid w:val="00DC47A5"/>
    <w:rsid w:val="00DC4A77"/>
    <w:rsid w:val="00DC4DB8"/>
    <w:rsid w:val="00DC4F64"/>
    <w:rsid w:val="00DC5151"/>
    <w:rsid w:val="00DC52D1"/>
    <w:rsid w:val="00DC5385"/>
    <w:rsid w:val="00DC564C"/>
    <w:rsid w:val="00DC5777"/>
    <w:rsid w:val="00DC5D48"/>
    <w:rsid w:val="00DC5E1C"/>
    <w:rsid w:val="00DC61C3"/>
    <w:rsid w:val="00DC651D"/>
    <w:rsid w:val="00DC6606"/>
    <w:rsid w:val="00DC664B"/>
    <w:rsid w:val="00DC672E"/>
    <w:rsid w:val="00DC695C"/>
    <w:rsid w:val="00DC704A"/>
    <w:rsid w:val="00DC7197"/>
    <w:rsid w:val="00DC7680"/>
    <w:rsid w:val="00DC7BCB"/>
    <w:rsid w:val="00DD01EA"/>
    <w:rsid w:val="00DD048B"/>
    <w:rsid w:val="00DD04CF"/>
    <w:rsid w:val="00DD077C"/>
    <w:rsid w:val="00DD0AEC"/>
    <w:rsid w:val="00DD0BD2"/>
    <w:rsid w:val="00DD0C24"/>
    <w:rsid w:val="00DD10FD"/>
    <w:rsid w:val="00DD1111"/>
    <w:rsid w:val="00DD113F"/>
    <w:rsid w:val="00DD1144"/>
    <w:rsid w:val="00DD1773"/>
    <w:rsid w:val="00DD17DC"/>
    <w:rsid w:val="00DD1A2F"/>
    <w:rsid w:val="00DD27EA"/>
    <w:rsid w:val="00DD2B31"/>
    <w:rsid w:val="00DD2B83"/>
    <w:rsid w:val="00DD30C5"/>
    <w:rsid w:val="00DD34FD"/>
    <w:rsid w:val="00DD3659"/>
    <w:rsid w:val="00DD3680"/>
    <w:rsid w:val="00DD37B7"/>
    <w:rsid w:val="00DD41F2"/>
    <w:rsid w:val="00DD41F8"/>
    <w:rsid w:val="00DD436F"/>
    <w:rsid w:val="00DD4517"/>
    <w:rsid w:val="00DD463C"/>
    <w:rsid w:val="00DD4775"/>
    <w:rsid w:val="00DD48E1"/>
    <w:rsid w:val="00DD4CDF"/>
    <w:rsid w:val="00DD4F08"/>
    <w:rsid w:val="00DD5096"/>
    <w:rsid w:val="00DD5535"/>
    <w:rsid w:val="00DD576B"/>
    <w:rsid w:val="00DD5AC4"/>
    <w:rsid w:val="00DD5DB0"/>
    <w:rsid w:val="00DD719A"/>
    <w:rsid w:val="00DD737C"/>
    <w:rsid w:val="00DD7405"/>
    <w:rsid w:val="00DD748A"/>
    <w:rsid w:val="00DD7627"/>
    <w:rsid w:val="00DD77EB"/>
    <w:rsid w:val="00DD7A5C"/>
    <w:rsid w:val="00DD7DAB"/>
    <w:rsid w:val="00DD7DE9"/>
    <w:rsid w:val="00DD7E4F"/>
    <w:rsid w:val="00DD7E83"/>
    <w:rsid w:val="00DD7FC7"/>
    <w:rsid w:val="00DE04A8"/>
    <w:rsid w:val="00DE04C7"/>
    <w:rsid w:val="00DE0550"/>
    <w:rsid w:val="00DE0DB4"/>
    <w:rsid w:val="00DE0F83"/>
    <w:rsid w:val="00DE10E0"/>
    <w:rsid w:val="00DE129A"/>
    <w:rsid w:val="00DE161A"/>
    <w:rsid w:val="00DE1739"/>
    <w:rsid w:val="00DE180E"/>
    <w:rsid w:val="00DE193C"/>
    <w:rsid w:val="00DE1B8A"/>
    <w:rsid w:val="00DE2127"/>
    <w:rsid w:val="00DE244F"/>
    <w:rsid w:val="00DE2621"/>
    <w:rsid w:val="00DE2A33"/>
    <w:rsid w:val="00DE2C56"/>
    <w:rsid w:val="00DE2CCA"/>
    <w:rsid w:val="00DE2D75"/>
    <w:rsid w:val="00DE3042"/>
    <w:rsid w:val="00DE324E"/>
    <w:rsid w:val="00DE332F"/>
    <w:rsid w:val="00DE3A7E"/>
    <w:rsid w:val="00DE3F2B"/>
    <w:rsid w:val="00DE405E"/>
    <w:rsid w:val="00DE4079"/>
    <w:rsid w:val="00DE44C7"/>
    <w:rsid w:val="00DE4613"/>
    <w:rsid w:val="00DE465E"/>
    <w:rsid w:val="00DE47A5"/>
    <w:rsid w:val="00DE482C"/>
    <w:rsid w:val="00DE48F9"/>
    <w:rsid w:val="00DE4931"/>
    <w:rsid w:val="00DE4944"/>
    <w:rsid w:val="00DE4C41"/>
    <w:rsid w:val="00DE4E48"/>
    <w:rsid w:val="00DE50E7"/>
    <w:rsid w:val="00DE522A"/>
    <w:rsid w:val="00DE5261"/>
    <w:rsid w:val="00DE5282"/>
    <w:rsid w:val="00DE599E"/>
    <w:rsid w:val="00DE5B43"/>
    <w:rsid w:val="00DE5E77"/>
    <w:rsid w:val="00DE6B71"/>
    <w:rsid w:val="00DE709B"/>
    <w:rsid w:val="00DE71D2"/>
    <w:rsid w:val="00DE74A3"/>
    <w:rsid w:val="00DF0034"/>
    <w:rsid w:val="00DF0191"/>
    <w:rsid w:val="00DF0218"/>
    <w:rsid w:val="00DF069E"/>
    <w:rsid w:val="00DF0750"/>
    <w:rsid w:val="00DF1146"/>
    <w:rsid w:val="00DF1506"/>
    <w:rsid w:val="00DF162F"/>
    <w:rsid w:val="00DF1925"/>
    <w:rsid w:val="00DF1940"/>
    <w:rsid w:val="00DF1BBD"/>
    <w:rsid w:val="00DF1E32"/>
    <w:rsid w:val="00DF2186"/>
    <w:rsid w:val="00DF22A2"/>
    <w:rsid w:val="00DF2654"/>
    <w:rsid w:val="00DF279A"/>
    <w:rsid w:val="00DF3238"/>
    <w:rsid w:val="00DF34DC"/>
    <w:rsid w:val="00DF3543"/>
    <w:rsid w:val="00DF3546"/>
    <w:rsid w:val="00DF377A"/>
    <w:rsid w:val="00DF39D9"/>
    <w:rsid w:val="00DF3ACF"/>
    <w:rsid w:val="00DF3CEB"/>
    <w:rsid w:val="00DF4690"/>
    <w:rsid w:val="00DF48E7"/>
    <w:rsid w:val="00DF4916"/>
    <w:rsid w:val="00DF4C35"/>
    <w:rsid w:val="00DF5089"/>
    <w:rsid w:val="00DF5406"/>
    <w:rsid w:val="00DF553D"/>
    <w:rsid w:val="00DF5A43"/>
    <w:rsid w:val="00DF5C46"/>
    <w:rsid w:val="00DF6647"/>
    <w:rsid w:val="00DF6799"/>
    <w:rsid w:val="00DF68A7"/>
    <w:rsid w:val="00DF694A"/>
    <w:rsid w:val="00DF6A90"/>
    <w:rsid w:val="00DF6D15"/>
    <w:rsid w:val="00DF6DD8"/>
    <w:rsid w:val="00DF6F59"/>
    <w:rsid w:val="00DF730B"/>
    <w:rsid w:val="00DF78AD"/>
    <w:rsid w:val="00DF7D5D"/>
    <w:rsid w:val="00DF7E00"/>
    <w:rsid w:val="00E00066"/>
    <w:rsid w:val="00E0036C"/>
    <w:rsid w:val="00E01425"/>
    <w:rsid w:val="00E01883"/>
    <w:rsid w:val="00E01E41"/>
    <w:rsid w:val="00E0215A"/>
    <w:rsid w:val="00E02262"/>
    <w:rsid w:val="00E0245A"/>
    <w:rsid w:val="00E02609"/>
    <w:rsid w:val="00E02A8D"/>
    <w:rsid w:val="00E02ED1"/>
    <w:rsid w:val="00E032AD"/>
    <w:rsid w:val="00E03A67"/>
    <w:rsid w:val="00E03A9D"/>
    <w:rsid w:val="00E03AB8"/>
    <w:rsid w:val="00E03D0A"/>
    <w:rsid w:val="00E03F20"/>
    <w:rsid w:val="00E042B2"/>
    <w:rsid w:val="00E044F5"/>
    <w:rsid w:val="00E04593"/>
    <w:rsid w:val="00E04DC7"/>
    <w:rsid w:val="00E051FA"/>
    <w:rsid w:val="00E05264"/>
    <w:rsid w:val="00E052D4"/>
    <w:rsid w:val="00E056A3"/>
    <w:rsid w:val="00E05867"/>
    <w:rsid w:val="00E058A2"/>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371"/>
    <w:rsid w:val="00E1186E"/>
    <w:rsid w:val="00E11F5D"/>
    <w:rsid w:val="00E12011"/>
    <w:rsid w:val="00E12014"/>
    <w:rsid w:val="00E123E3"/>
    <w:rsid w:val="00E12638"/>
    <w:rsid w:val="00E12A3A"/>
    <w:rsid w:val="00E12D7F"/>
    <w:rsid w:val="00E12E1F"/>
    <w:rsid w:val="00E131BA"/>
    <w:rsid w:val="00E13227"/>
    <w:rsid w:val="00E13401"/>
    <w:rsid w:val="00E137F7"/>
    <w:rsid w:val="00E13BEA"/>
    <w:rsid w:val="00E13CE7"/>
    <w:rsid w:val="00E13DAF"/>
    <w:rsid w:val="00E13E94"/>
    <w:rsid w:val="00E13F63"/>
    <w:rsid w:val="00E13FE8"/>
    <w:rsid w:val="00E14026"/>
    <w:rsid w:val="00E14289"/>
    <w:rsid w:val="00E1432E"/>
    <w:rsid w:val="00E148B1"/>
    <w:rsid w:val="00E1497A"/>
    <w:rsid w:val="00E14A2B"/>
    <w:rsid w:val="00E14A55"/>
    <w:rsid w:val="00E1518D"/>
    <w:rsid w:val="00E151A5"/>
    <w:rsid w:val="00E151FC"/>
    <w:rsid w:val="00E156D4"/>
    <w:rsid w:val="00E15781"/>
    <w:rsid w:val="00E15EA2"/>
    <w:rsid w:val="00E163A2"/>
    <w:rsid w:val="00E167EA"/>
    <w:rsid w:val="00E16A79"/>
    <w:rsid w:val="00E16AA1"/>
    <w:rsid w:val="00E16DE2"/>
    <w:rsid w:val="00E17048"/>
    <w:rsid w:val="00E1735F"/>
    <w:rsid w:val="00E178BC"/>
    <w:rsid w:val="00E179D0"/>
    <w:rsid w:val="00E17E90"/>
    <w:rsid w:val="00E200FA"/>
    <w:rsid w:val="00E2019A"/>
    <w:rsid w:val="00E202E6"/>
    <w:rsid w:val="00E20726"/>
    <w:rsid w:val="00E20802"/>
    <w:rsid w:val="00E2083F"/>
    <w:rsid w:val="00E209DD"/>
    <w:rsid w:val="00E20A0B"/>
    <w:rsid w:val="00E20D14"/>
    <w:rsid w:val="00E21022"/>
    <w:rsid w:val="00E215AC"/>
    <w:rsid w:val="00E21651"/>
    <w:rsid w:val="00E21857"/>
    <w:rsid w:val="00E21B2C"/>
    <w:rsid w:val="00E21BA0"/>
    <w:rsid w:val="00E21E56"/>
    <w:rsid w:val="00E21EEE"/>
    <w:rsid w:val="00E22041"/>
    <w:rsid w:val="00E224E9"/>
    <w:rsid w:val="00E22832"/>
    <w:rsid w:val="00E22CBE"/>
    <w:rsid w:val="00E22EE3"/>
    <w:rsid w:val="00E231E5"/>
    <w:rsid w:val="00E234F0"/>
    <w:rsid w:val="00E2374F"/>
    <w:rsid w:val="00E2392D"/>
    <w:rsid w:val="00E2397D"/>
    <w:rsid w:val="00E23C4A"/>
    <w:rsid w:val="00E23C57"/>
    <w:rsid w:val="00E24108"/>
    <w:rsid w:val="00E2457D"/>
    <w:rsid w:val="00E245FA"/>
    <w:rsid w:val="00E25095"/>
    <w:rsid w:val="00E250D9"/>
    <w:rsid w:val="00E2534B"/>
    <w:rsid w:val="00E257BB"/>
    <w:rsid w:val="00E2586E"/>
    <w:rsid w:val="00E25B26"/>
    <w:rsid w:val="00E25E51"/>
    <w:rsid w:val="00E25E68"/>
    <w:rsid w:val="00E26311"/>
    <w:rsid w:val="00E268AD"/>
    <w:rsid w:val="00E26CB1"/>
    <w:rsid w:val="00E26CEA"/>
    <w:rsid w:val="00E27284"/>
    <w:rsid w:val="00E27566"/>
    <w:rsid w:val="00E27A57"/>
    <w:rsid w:val="00E27A79"/>
    <w:rsid w:val="00E27B2E"/>
    <w:rsid w:val="00E27FF7"/>
    <w:rsid w:val="00E30077"/>
    <w:rsid w:val="00E30402"/>
    <w:rsid w:val="00E3046B"/>
    <w:rsid w:val="00E30908"/>
    <w:rsid w:val="00E30C69"/>
    <w:rsid w:val="00E30C90"/>
    <w:rsid w:val="00E30D66"/>
    <w:rsid w:val="00E30E6F"/>
    <w:rsid w:val="00E311D9"/>
    <w:rsid w:val="00E312A4"/>
    <w:rsid w:val="00E312AF"/>
    <w:rsid w:val="00E314AA"/>
    <w:rsid w:val="00E31FD8"/>
    <w:rsid w:val="00E3221C"/>
    <w:rsid w:val="00E327AA"/>
    <w:rsid w:val="00E328A4"/>
    <w:rsid w:val="00E32D87"/>
    <w:rsid w:val="00E330EB"/>
    <w:rsid w:val="00E33AE9"/>
    <w:rsid w:val="00E33BDA"/>
    <w:rsid w:val="00E33CD3"/>
    <w:rsid w:val="00E33D17"/>
    <w:rsid w:val="00E33F98"/>
    <w:rsid w:val="00E33FC1"/>
    <w:rsid w:val="00E3417E"/>
    <w:rsid w:val="00E34191"/>
    <w:rsid w:val="00E34A63"/>
    <w:rsid w:val="00E34ABA"/>
    <w:rsid w:val="00E34AE9"/>
    <w:rsid w:val="00E34CAB"/>
    <w:rsid w:val="00E34EF0"/>
    <w:rsid w:val="00E351B3"/>
    <w:rsid w:val="00E35266"/>
    <w:rsid w:val="00E35727"/>
    <w:rsid w:val="00E3665A"/>
    <w:rsid w:val="00E36AC6"/>
    <w:rsid w:val="00E36C50"/>
    <w:rsid w:val="00E36F78"/>
    <w:rsid w:val="00E371FB"/>
    <w:rsid w:val="00E37881"/>
    <w:rsid w:val="00E37A96"/>
    <w:rsid w:val="00E37AF3"/>
    <w:rsid w:val="00E37D2D"/>
    <w:rsid w:val="00E40156"/>
    <w:rsid w:val="00E4046C"/>
    <w:rsid w:val="00E4076E"/>
    <w:rsid w:val="00E4084D"/>
    <w:rsid w:val="00E408B4"/>
    <w:rsid w:val="00E40B54"/>
    <w:rsid w:val="00E40B7D"/>
    <w:rsid w:val="00E419C0"/>
    <w:rsid w:val="00E4200C"/>
    <w:rsid w:val="00E42033"/>
    <w:rsid w:val="00E42244"/>
    <w:rsid w:val="00E428BA"/>
    <w:rsid w:val="00E428E5"/>
    <w:rsid w:val="00E4292D"/>
    <w:rsid w:val="00E42BEC"/>
    <w:rsid w:val="00E42D0A"/>
    <w:rsid w:val="00E42D27"/>
    <w:rsid w:val="00E42E0A"/>
    <w:rsid w:val="00E42E34"/>
    <w:rsid w:val="00E431F0"/>
    <w:rsid w:val="00E434AC"/>
    <w:rsid w:val="00E43766"/>
    <w:rsid w:val="00E43D00"/>
    <w:rsid w:val="00E43F57"/>
    <w:rsid w:val="00E444A4"/>
    <w:rsid w:val="00E44DC7"/>
    <w:rsid w:val="00E45866"/>
    <w:rsid w:val="00E46272"/>
    <w:rsid w:val="00E464A2"/>
    <w:rsid w:val="00E464D0"/>
    <w:rsid w:val="00E466AA"/>
    <w:rsid w:val="00E47642"/>
    <w:rsid w:val="00E47873"/>
    <w:rsid w:val="00E47A7A"/>
    <w:rsid w:val="00E47C88"/>
    <w:rsid w:val="00E47E33"/>
    <w:rsid w:val="00E505C3"/>
    <w:rsid w:val="00E50B95"/>
    <w:rsid w:val="00E510FC"/>
    <w:rsid w:val="00E51116"/>
    <w:rsid w:val="00E517B4"/>
    <w:rsid w:val="00E51829"/>
    <w:rsid w:val="00E5190B"/>
    <w:rsid w:val="00E519B4"/>
    <w:rsid w:val="00E51E8D"/>
    <w:rsid w:val="00E52312"/>
    <w:rsid w:val="00E52316"/>
    <w:rsid w:val="00E52665"/>
    <w:rsid w:val="00E52ACE"/>
    <w:rsid w:val="00E52DB1"/>
    <w:rsid w:val="00E52DF6"/>
    <w:rsid w:val="00E52DFF"/>
    <w:rsid w:val="00E52EF1"/>
    <w:rsid w:val="00E5307F"/>
    <w:rsid w:val="00E53091"/>
    <w:rsid w:val="00E533C9"/>
    <w:rsid w:val="00E537C8"/>
    <w:rsid w:val="00E53A01"/>
    <w:rsid w:val="00E53AF3"/>
    <w:rsid w:val="00E540C4"/>
    <w:rsid w:val="00E54327"/>
    <w:rsid w:val="00E5441A"/>
    <w:rsid w:val="00E54778"/>
    <w:rsid w:val="00E547F4"/>
    <w:rsid w:val="00E54E70"/>
    <w:rsid w:val="00E5508C"/>
    <w:rsid w:val="00E55164"/>
    <w:rsid w:val="00E55450"/>
    <w:rsid w:val="00E55802"/>
    <w:rsid w:val="00E55AA4"/>
    <w:rsid w:val="00E55B73"/>
    <w:rsid w:val="00E55E5C"/>
    <w:rsid w:val="00E55E88"/>
    <w:rsid w:val="00E55E8A"/>
    <w:rsid w:val="00E56301"/>
    <w:rsid w:val="00E56B98"/>
    <w:rsid w:val="00E56E06"/>
    <w:rsid w:val="00E56E2A"/>
    <w:rsid w:val="00E57086"/>
    <w:rsid w:val="00E57268"/>
    <w:rsid w:val="00E57453"/>
    <w:rsid w:val="00E5749D"/>
    <w:rsid w:val="00E5777D"/>
    <w:rsid w:val="00E57909"/>
    <w:rsid w:val="00E579B1"/>
    <w:rsid w:val="00E57A38"/>
    <w:rsid w:val="00E57A76"/>
    <w:rsid w:val="00E57B29"/>
    <w:rsid w:val="00E57E32"/>
    <w:rsid w:val="00E6020B"/>
    <w:rsid w:val="00E603AD"/>
    <w:rsid w:val="00E60851"/>
    <w:rsid w:val="00E60BEF"/>
    <w:rsid w:val="00E60C1C"/>
    <w:rsid w:val="00E60C4C"/>
    <w:rsid w:val="00E60D9A"/>
    <w:rsid w:val="00E6113B"/>
    <w:rsid w:val="00E6143F"/>
    <w:rsid w:val="00E6159E"/>
    <w:rsid w:val="00E615FD"/>
    <w:rsid w:val="00E616A3"/>
    <w:rsid w:val="00E61A47"/>
    <w:rsid w:val="00E61D33"/>
    <w:rsid w:val="00E621D5"/>
    <w:rsid w:val="00E622CD"/>
    <w:rsid w:val="00E622E5"/>
    <w:rsid w:val="00E62D6D"/>
    <w:rsid w:val="00E62E13"/>
    <w:rsid w:val="00E638E5"/>
    <w:rsid w:val="00E63F7D"/>
    <w:rsid w:val="00E64439"/>
    <w:rsid w:val="00E64777"/>
    <w:rsid w:val="00E64976"/>
    <w:rsid w:val="00E64ACA"/>
    <w:rsid w:val="00E64ACE"/>
    <w:rsid w:val="00E64B0E"/>
    <w:rsid w:val="00E64CF5"/>
    <w:rsid w:val="00E64DEF"/>
    <w:rsid w:val="00E64F11"/>
    <w:rsid w:val="00E65317"/>
    <w:rsid w:val="00E654ED"/>
    <w:rsid w:val="00E65EAB"/>
    <w:rsid w:val="00E66078"/>
    <w:rsid w:val="00E660AF"/>
    <w:rsid w:val="00E661CB"/>
    <w:rsid w:val="00E664B1"/>
    <w:rsid w:val="00E664C5"/>
    <w:rsid w:val="00E667EF"/>
    <w:rsid w:val="00E66818"/>
    <w:rsid w:val="00E6685D"/>
    <w:rsid w:val="00E66936"/>
    <w:rsid w:val="00E66AE4"/>
    <w:rsid w:val="00E672DD"/>
    <w:rsid w:val="00E67A50"/>
    <w:rsid w:val="00E67D80"/>
    <w:rsid w:val="00E704CC"/>
    <w:rsid w:val="00E708E8"/>
    <w:rsid w:val="00E70D50"/>
    <w:rsid w:val="00E70DB2"/>
    <w:rsid w:val="00E7112A"/>
    <w:rsid w:val="00E7128A"/>
    <w:rsid w:val="00E712FB"/>
    <w:rsid w:val="00E712FE"/>
    <w:rsid w:val="00E71363"/>
    <w:rsid w:val="00E71570"/>
    <w:rsid w:val="00E715C7"/>
    <w:rsid w:val="00E715D3"/>
    <w:rsid w:val="00E71C2D"/>
    <w:rsid w:val="00E71CF4"/>
    <w:rsid w:val="00E71EFB"/>
    <w:rsid w:val="00E7239F"/>
    <w:rsid w:val="00E7241A"/>
    <w:rsid w:val="00E72468"/>
    <w:rsid w:val="00E7261D"/>
    <w:rsid w:val="00E726F8"/>
    <w:rsid w:val="00E727DD"/>
    <w:rsid w:val="00E728C8"/>
    <w:rsid w:val="00E72924"/>
    <w:rsid w:val="00E72938"/>
    <w:rsid w:val="00E72B4E"/>
    <w:rsid w:val="00E73224"/>
    <w:rsid w:val="00E73442"/>
    <w:rsid w:val="00E7366E"/>
    <w:rsid w:val="00E7373D"/>
    <w:rsid w:val="00E737CF"/>
    <w:rsid w:val="00E73BA4"/>
    <w:rsid w:val="00E73BF6"/>
    <w:rsid w:val="00E7420F"/>
    <w:rsid w:val="00E74560"/>
    <w:rsid w:val="00E74A4D"/>
    <w:rsid w:val="00E74BBF"/>
    <w:rsid w:val="00E74DF4"/>
    <w:rsid w:val="00E75173"/>
    <w:rsid w:val="00E755C8"/>
    <w:rsid w:val="00E75A1E"/>
    <w:rsid w:val="00E75D0B"/>
    <w:rsid w:val="00E75E17"/>
    <w:rsid w:val="00E75F12"/>
    <w:rsid w:val="00E76087"/>
    <w:rsid w:val="00E76107"/>
    <w:rsid w:val="00E764C6"/>
    <w:rsid w:val="00E76761"/>
    <w:rsid w:val="00E7694E"/>
    <w:rsid w:val="00E77222"/>
    <w:rsid w:val="00E77548"/>
    <w:rsid w:val="00E776C5"/>
    <w:rsid w:val="00E779B7"/>
    <w:rsid w:val="00E77DCD"/>
    <w:rsid w:val="00E8075C"/>
    <w:rsid w:val="00E80A05"/>
    <w:rsid w:val="00E80A6F"/>
    <w:rsid w:val="00E80BA1"/>
    <w:rsid w:val="00E812D5"/>
    <w:rsid w:val="00E81647"/>
    <w:rsid w:val="00E816B9"/>
    <w:rsid w:val="00E81CE4"/>
    <w:rsid w:val="00E82029"/>
    <w:rsid w:val="00E821B6"/>
    <w:rsid w:val="00E821BE"/>
    <w:rsid w:val="00E82337"/>
    <w:rsid w:val="00E825E7"/>
    <w:rsid w:val="00E827C1"/>
    <w:rsid w:val="00E8293C"/>
    <w:rsid w:val="00E82D1F"/>
    <w:rsid w:val="00E830BF"/>
    <w:rsid w:val="00E83217"/>
    <w:rsid w:val="00E832B0"/>
    <w:rsid w:val="00E83628"/>
    <w:rsid w:val="00E836C4"/>
    <w:rsid w:val="00E8382D"/>
    <w:rsid w:val="00E8396E"/>
    <w:rsid w:val="00E83A00"/>
    <w:rsid w:val="00E83ABE"/>
    <w:rsid w:val="00E83BA5"/>
    <w:rsid w:val="00E83E8A"/>
    <w:rsid w:val="00E83EB2"/>
    <w:rsid w:val="00E84075"/>
    <w:rsid w:val="00E8423B"/>
    <w:rsid w:val="00E8459D"/>
    <w:rsid w:val="00E84723"/>
    <w:rsid w:val="00E84907"/>
    <w:rsid w:val="00E84A09"/>
    <w:rsid w:val="00E84AC4"/>
    <w:rsid w:val="00E84C1B"/>
    <w:rsid w:val="00E84E15"/>
    <w:rsid w:val="00E84F64"/>
    <w:rsid w:val="00E85147"/>
    <w:rsid w:val="00E85409"/>
    <w:rsid w:val="00E85974"/>
    <w:rsid w:val="00E859C9"/>
    <w:rsid w:val="00E85B6B"/>
    <w:rsid w:val="00E85C9F"/>
    <w:rsid w:val="00E861EA"/>
    <w:rsid w:val="00E86C1D"/>
    <w:rsid w:val="00E86EBE"/>
    <w:rsid w:val="00E870D4"/>
    <w:rsid w:val="00E8736E"/>
    <w:rsid w:val="00E877D2"/>
    <w:rsid w:val="00E87891"/>
    <w:rsid w:val="00E87A19"/>
    <w:rsid w:val="00E87AD8"/>
    <w:rsid w:val="00E87DCD"/>
    <w:rsid w:val="00E900BA"/>
    <w:rsid w:val="00E90566"/>
    <w:rsid w:val="00E905E8"/>
    <w:rsid w:val="00E90DD6"/>
    <w:rsid w:val="00E910DB"/>
    <w:rsid w:val="00E9126B"/>
    <w:rsid w:val="00E91304"/>
    <w:rsid w:val="00E920DE"/>
    <w:rsid w:val="00E927DA"/>
    <w:rsid w:val="00E92915"/>
    <w:rsid w:val="00E92AED"/>
    <w:rsid w:val="00E92C53"/>
    <w:rsid w:val="00E92CC8"/>
    <w:rsid w:val="00E92F51"/>
    <w:rsid w:val="00E92FBB"/>
    <w:rsid w:val="00E93041"/>
    <w:rsid w:val="00E93722"/>
    <w:rsid w:val="00E93C4A"/>
    <w:rsid w:val="00E94196"/>
    <w:rsid w:val="00E941C9"/>
    <w:rsid w:val="00E94206"/>
    <w:rsid w:val="00E94256"/>
    <w:rsid w:val="00E9448D"/>
    <w:rsid w:val="00E94794"/>
    <w:rsid w:val="00E94ADE"/>
    <w:rsid w:val="00E94CB5"/>
    <w:rsid w:val="00E94D07"/>
    <w:rsid w:val="00E95114"/>
    <w:rsid w:val="00E95199"/>
    <w:rsid w:val="00E951C9"/>
    <w:rsid w:val="00E95200"/>
    <w:rsid w:val="00E952BC"/>
    <w:rsid w:val="00E952E4"/>
    <w:rsid w:val="00E954AA"/>
    <w:rsid w:val="00E95559"/>
    <w:rsid w:val="00E958A1"/>
    <w:rsid w:val="00E95C35"/>
    <w:rsid w:val="00E95CBE"/>
    <w:rsid w:val="00E960AE"/>
    <w:rsid w:val="00E96139"/>
    <w:rsid w:val="00E9618F"/>
    <w:rsid w:val="00E962EC"/>
    <w:rsid w:val="00E96846"/>
    <w:rsid w:val="00E96A6D"/>
    <w:rsid w:val="00E97DD8"/>
    <w:rsid w:val="00E97F96"/>
    <w:rsid w:val="00EA0A19"/>
    <w:rsid w:val="00EA1143"/>
    <w:rsid w:val="00EA12AA"/>
    <w:rsid w:val="00EA1746"/>
    <w:rsid w:val="00EA21F7"/>
    <w:rsid w:val="00EA2392"/>
    <w:rsid w:val="00EA27EC"/>
    <w:rsid w:val="00EA2BA8"/>
    <w:rsid w:val="00EA2D30"/>
    <w:rsid w:val="00EA2F48"/>
    <w:rsid w:val="00EA31EC"/>
    <w:rsid w:val="00EA340C"/>
    <w:rsid w:val="00EA377A"/>
    <w:rsid w:val="00EA385E"/>
    <w:rsid w:val="00EA3B7F"/>
    <w:rsid w:val="00EA3C24"/>
    <w:rsid w:val="00EA3F64"/>
    <w:rsid w:val="00EA4174"/>
    <w:rsid w:val="00EA41BF"/>
    <w:rsid w:val="00EA4428"/>
    <w:rsid w:val="00EA4670"/>
    <w:rsid w:val="00EA4C36"/>
    <w:rsid w:val="00EA4EE3"/>
    <w:rsid w:val="00EA5536"/>
    <w:rsid w:val="00EA57DB"/>
    <w:rsid w:val="00EA5940"/>
    <w:rsid w:val="00EA5C51"/>
    <w:rsid w:val="00EA5D9E"/>
    <w:rsid w:val="00EA69EE"/>
    <w:rsid w:val="00EA6D47"/>
    <w:rsid w:val="00EA7258"/>
    <w:rsid w:val="00EA7F30"/>
    <w:rsid w:val="00EB0081"/>
    <w:rsid w:val="00EB081D"/>
    <w:rsid w:val="00EB0B04"/>
    <w:rsid w:val="00EB0F4E"/>
    <w:rsid w:val="00EB0FAD"/>
    <w:rsid w:val="00EB104D"/>
    <w:rsid w:val="00EB10D5"/>
    <w:rsid w:val="00EB10E7"/>
    <w:rsid w:val="00EB1486"/>
    <w:rsid w:val="00EB1778"/>
    <w:rsid w:val="00EB196E"/>
    <w:rsid w:val="00EB1A8E"/>
    <w:rsid w:val="00EB1C15"/>
    <w:rsid w:val="00EB20D9"/>
    <w:rsid w:val="00EB2598"/>
    <w:rsid w:val="00EB25F9"/>
    <w:rsid w:val="00EB27A3"/>
    <w:rsid w:val="00EB2A37"/>
    <w:rsid w:val="00EB2AAA"/>
    <w:rsid w:val="00EB2D35"/>
    <w:rsid w:val="00EB2E15"/>
    <w:rsid w:val="00EB2E48"/>
    <w:rsid w:val="00EB3478"/>
    <w:rsid w:val="00EB3567"/>
    <w:rsid w:val="00EB3783"/>
    <w:rsid w:val="00EB4279"/>
    <w:rsid w:val="00EB42F6"/>
    <w:rsid w:val="00EB4593"/>
    <w:rsid w:val="00EB4708"/>
    <w:rsid w:val="00EB4776"/>
    <w:rsid w:val="00EB4D6B"/>
    <w:rsid w:val="00EB5969"/>
    <w:rsid w:val="00EB5B7F"/>
    <w:rsid w:val="00EB6058"/>
    <w:rsid w:val="00EB6066"/>
    <w:rsid w:val="00EB63F3"/>
    <w:rsid w:val="00EB658B"/>
    <w:rsid w:val="00EB65FD"/>
    <w:rsid w:val="00EB6655"/>
    <w:rsid w:val="00EB66B4"/>
    <w:rsid w:val="00EB66CF"/>
    <w:rsid w:val="00EB687E"/>
    <w:rsid w:val="00EB6C58"/>
    <w:rsid w:val="00EB6C79"/>
    <w:rsid w:val="00EB6CE6"/>
    <w:rsid w:val="00EB715A"/>
    <w:rsid w:val="00EB73E0"/>
    <w:rsid w:val="00EB7455"/>
    <w:rsid w:val="00EB76D9"/>
    <w:rsid w:val="00EB7716"/>
    <w:rsid w:val="00EB7951"/>
    <w:rsid w:val="00EB7D48"/>
    <w:rsid w:val="00EB7D84"/>
    <w:rsid w:val="00EC01C9"/>
    <w:rsid w:val="00EC0272"/>
    <w:rsid w:val="00EC05E7"/>
    <w:rsid w:val="00EC094D"/>
    <w:rsid w:val="00EC0A4B"/>
    <w:rsid w:val="00EC0BB9"/>
    <w:rsid w:val="00EC0D1E"/>
    <w:rsid w:val="00EC11B8"/>
    <w:rsid w:val="00EC11D7"/>
    <w:rsid w:val="00EC13EC"/>
    <w:rsid w:val="00EC1D97"/>
    <w:rsid w:val="00EC26E1"/>
    <w:rsid w:val="00EC2C15"/>
    <w:rsid w:val="00EC2C22"/>
    <w:rsid w:val="00EC2D29"/>
    <w:rsid w:val="00EC2E9B"/>
    <w:rsid w:val="00EC3CDB"/>
    <w:rsid w:val="00EC3CFD"/>
    <w:rsid w:val="00EC41E2"/>
    <w:rsid w:val="00EC46B0"/>
    <w:rsid w:val="00EC4829"/>
    <w:rsid w:val="00EC48F0"/>
    <w:rsid w:val="00EC499B"/>
    <w:rsid w:val="00EC49D5"/>
    <w:rsid w:val="00EC4E3D"/>
    <w:rsid w:val="00EC4F43"/>
    <w:rsid w:val="00EC520D"/>
    <w:rsid w:val="00EC542D"/>
    <w:rsid w:val="00EC5CE1"/>
    <w:rsid w:val="00EC5E4A"/>
    <w:rsid w:val="00EC5F47"/>
    <w:rsid w:val="00EC6459"/>
    <w:rsid w:val="00EC655E"/>
    <w:rsid w:val="00EC6752"/>
    <w:rsid w:val="00EC69B6"/>
    <w:rsid w:val="00EC6A1D"/>
    <w:rsid w:val="00EC6B59"/>
    <w:rsid w:val="00EC6C77"/>
    <w:rsid w:val="00EC6E06"/>
    <w:rsid w:val="00EC701D"/>
    <w:rsid w:val="00EC7380"/>
    <w:rsid w:val="00EC7B48"/>
    <w:rsid w:val="00EC7C06"/>
    <w:rsid w:val="00ED006E"/>
    <w:rsid w:val="00ED01FC"/>
    <w:rsid w:val="00ED02B9"/>
    <w:rsid w:val="00ED0614"/>
    <w:rsid w:val="00ED06DA"/>
    <w:rsid w:val="00ED090C"/>
    <w:rsid w:val="00ED09D2"/>
    <w:rsid w:val="00ED0B0F"/>
    <w:rsid w:val="00ED0B5C"/>
    <w:rsid w:val="00ED0DF9"/>
    <w:rsid w:val="00ED1075"/>
    <w:rsid w:val="00ED1078"/>
    <w:rsid w:val="00ED1177"/>
    <w:rsid w:val="00ED1227"/>
    <w:rsid w:val="00ED1454"/>
    <w:rsid w:val="00ED15B1"/>
    <w:rsid w:val="00ED175D"/>
    <w:rsid w:val="00ED17E1"/>
    <w:rsid w:val="00ED1B9D"/>
    <w:rsid w:val="00ED218C"/>
    <w:rsid w:val="00ED2326"/>
    <w:rsid w:val="00ED2905"/>
    <w:rsid w:val="00ED33F0"/>
    <w:rsid w:val="00ED359A"/>
    <w:rsid w:val="00ED35DD"/>
    <w:rsid w:val="00ED36E5"/>
    <w:rsid w:val="00ED3ACA"/>
    <w:rsid w:val="00ED3F14"/>
    <w:rsid w:val="00ED3F1A"/>
    <w:rsid w:val="00ED412C"/>
    <w:rsid w:val="00ED42AF"/>
    <w:rsid w:val="00ED4382"/>
    <w:rsid w:val="00ED43E5"/>
    <w:rsid w:val="00ED4460"/>
    <w:rsid w:val="00ED45EB"/>
    <w:rsid w:val="00ED490E"/>
    <w:rsid w:val="00ED5083"/>
    <w:rsid w:val="00ED5132"/>
    <w:rsid w:val="00ED525A"/>
    <w:rsid w:val="00ED52AC"/>
    <w:rsid w:val="00ED53F4"/>
    <w:rsid w:val="00ED545B"/>
    <w:rsid w:val="00ED5655"/>
    <w:rsid w:val="00ED5694"/>
    <w:rsid w:val="00ED56F1"/>
    <w:rsid w:val="00ED5EBF"/>
    <w:rsid w:val="00ED6235"/>
    <w:rsid w:val="00ED6BD1"/>
    <w:rsid w:val="00ED6CF5"/>
    <w:rsid w:val="00ED6EE9"/>
    <w:rsid w:val="00ED6F65"/>
    <w:rsid w:val="00ED7021"/>
    <w:rsid w:val="00ED7A66"/>
    <w:rsid w:val="00ED7C42"/>
    <w:rsid w:val="00ED7CF0"/>
    <w:rsid w:val="00ED7DD6"/>
    <w:rsid w:val="00EE0919"/>
    <w:rsid w:val="00EE0D7D"/>
    <w:rsid w:val="00EE0D82"/>
    <w:rsid w:val="00EE0DCA"/>
    <w:rsid w:val="00EE10DB"/>
    <w:rsid w:val="00EE16A6"/>
    <w:rsid w:val="00EE1989"/>
    <w:rsid w:val="00EE1E51"/>
    <w:rsid w:val="00EE1EBB"/>
    <w:rsid w:val="00EE1F4C"/>
    <w:rsid w:val="00EE2153"/>
    <w:rsid w:val="00EE23B3"/>
    <w:rsid w:val="00EE2524"/>
    <w:rsid w:val="00EE2672"/>
    <w:rsid w:val="00EE2F54"/>
    <w:rsid w:val="00EE315E"/>
    <w:rsid w:val="00EE31BB"/>
    <w:rsid w:val="00EE327E"/>
    <w:rsid w:val="00EE33C9"/>
    <w:rsid w:val="00EE3822"/>
    <w:rsid w:val="00EE3879"/>
    <w:rsid w:val="00EE3CB4"/>
    <w:rsid w:val="00EE40D5"/>
    <w:rsid w:val="00EE440F"/>
    <w:rsid w:val="00EE4442"/>
    <w:rsid w:val="00EE454A"/>
    <w:rsid w:val="00EE503B"/>
    <w:rsid w:val="00EE50BB"/>
    <w:rsid w:val="00EE5594"/>
    <w:rsid w:val="00EE57E8"/>
    <w:rsid w:val="00EE5801"/>
    <w:rsid w:val="00EE5BCA"/>
    <w:rsid w:val="00EE5C06"/>
    <w:rsid w:val="00EE5D1B"/>
    <w:rsid w:val="00EE5D46"/>
    <w:rsid w:val="00EE5E20"/>
    <w:rsid w:val="00EE625E"/>
    <w:rsid w:val="00EE651A"/>
    <w:rsid w:val="00EE65BA"/>
    <w:rsid w:val="00EE668A"/>
    <w:rsid w:val="00EE67D3"/>
    <w:rsid w:val="00EE67E6"/>
    <w:rsid w:val="00EE6BB5"/>
    <w:rsid w:val="00EE6BDF"/>
    <w:rsid w:val="00EE6EFF"/>
    <w:rsid w:val="00EE701C"/>
    <w:rsid w:val="00EE706D"/>
    <w:rsid w:val="00EE78CB"/>
    <w:rsid w:val="00EE7D7D"/>
    <w:rsid w:val="00EE7E3F"/>
    <w:rsid w:val="00EF0230"/>
    <w:rsid w:val="00EF02E8"/>
    <w:rsid w:val="00EF035C"/>
    <w:rsid w:val="00EF055B"/>
    <w:rsid w:val="00EF0A78"/>
    <w:rsid w:val="00EF0A7A"/>
    <w:rsid w:val="00EF120A"/>
    <w:rsid w:val="00EF122E"/>
    <w:rsid w:val="00EF1945"/>
    <w:rsid w:val="00EF1BC8"/>
    <w:rsid w:val="00EF1CA7"/>
    <w:rsid w:val="00EF1E2A"/>
    <w:rsid w:val="00EF2559"/>
    <w:rsid w:val="00EF28ED"/>
    <w:rsid w:val="00EF2AF8"/>
    <w:rsid w:val="00EF2BF9"/>
    <w:rsid w:val="00EF2DB4"/>
    <w:rsid w:val="00EF2EDD"/>
    <w:rsid w:val="00EF2F76"/>
    <w:rsid w:val="00EF34AF"/>
    <w:rsid w:val="00EF3554"/>
    <w:rsid w:val="00EF3589"/>
    <w:rsid w:val="00EF3A22"/>
    <w:rsid w:val="00EF4191"/>
    <w:rsid w:val="00EF43B0"/>
    <w:rsid w:val="00EF4D4E"/>
    <w:rsid w:val="00EF4FDC"/>
    <w:rsid w:val="00EF51B5"/>
    <w:rsid w:val="00EF53C9"/>
    <w:rsid w:val="00EF546F"/>
    <w:rsid w:val="00EF56FB"/>
    <w:rsid w:val="00EF57D8"/>
    <w:rsid w:val="00EF581F"/>
    <w:rsid w:val="00EF58FF"/>
    <w:rsid w:val="00EF5C93"/>
    <w:rsid w:val="00EF612D"/>
    <w:rsid w:val="00EF649E"/>
    <w:rsid w:val="00EF6569"/>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25D"/>
    <w:rsid w:val="00F004C9"/>
    <w:rsid w:val="00F00541"/>
    <w:rsid w:val="00F005EE"/>
    <w:rsid w:val="00F00A1B"/>
    <w:rsid w:val="00F00C10"/>
    <w:rsid w:val="00F00CE7"/>
    <w:rsid w:val="00F010AF"/>
    <w:rsid w:val="00F01142"/>
    <w:rsid w:val="00F012D7"/>
    <w:rsid w:val="00F018F7"/>
    <w:rsid w:val="00F01D49"/>
    <w:rsid w:val="00F01ECC"/>
    <w:rsid w:val="00F02102"/>
    <w:rsid w:val="00F02250"/>
    <w:rsid w:val="00F022E5"/>
    <w:rsid w:val="00F023E8"/>
    <w:rsid w:val="00F025FF"/>
    <w:rsid w:val="00F026A4"/>
    <w:rsid w:val="00F0270A"/>
    <w:rsid w:val="00F02821"/>
    <w:rsid w:val="00F02B90"/>
    <w:rsid w:val="00F02BF7"/>
    <w:rsid w:val="00F02CD0"/>
    <w:rsid w:val="00F02DB3"/>
    <w:rsid w:val="00F02E2B"/>
    <w:rsid w:val="00F02ED5"/>
    <w:rsid w:val="00F030C3"/>
    <w:rsid w:val="00F0314C"/>
    <w:rsid w:val="00F0319A"/>
    <w:rsid w:val="00F03441"/>
    <w:rsid w:val="00F0347F"/>
    <w:rsid w:val="00F03634"/>
    <w:rsid w:val="00F0369C"/>
    <w:rsid w:val="00F041E4"/>
    <w:rsid w:val="00F043D9"/>
    <w:rsid w:val="00F05640"/>
    <w:rsid w:val="00F0585D"/>
    <w:rsid w:val="00F0595B"/>
    <w:rsid w:val="00F05968"/>
    <w:rsid w:val="00F05A90"/>
    <w:rsid w:val="00F05D65"/>
    <w:rsid w:val="00F05DB6"/>
    <w:rsid w:val="00F05E63"/>
    <w:rsid w:val="00F06800"/>
    <w:rsid w:val="00F0696F"/>
    <w:rsid w:val="00F069BE"/>
    <w:rsid w:val="00F06C6A"/>
    <w:rsid w:val="00F06D1D"/>
    <w:rsid w:val="00F06E28"/>
    <w:rsid w:val="00F071E1"/>
    <w:rsid w:val="00F07767"/>
    <w:rsid w:val="00F07B6E"/>
    <w:rsid w:val="00F07BCB"/>
    <w:rsid w:val="00F07C7A"/>
    <w:rsid w:val="00F07E76"/>
    <w:rsid w:val="00F10033"/>
    <w:rsid w:val="00F1007D"/>
    <w:rsid w:val="00F103CE"/>
    <w:rsid w:val="00F1077A"/>
    <w:rsid w:val="00F108D3"/>
    <w:rsid w:val="00F1094D"/>
    <w:rsid w:val="00F109DD"/>
    <w:rsid w:val="00F10C47"/>
    <w:rsid w:val="00F111E2"/>
    <w:rsid w:val="00F116A7"/>
    <w:rsid w:val="00F116BF"/>
    <w:rsid w:val="00F11757"/>
    <w:rsid w:val="00F11ED5"/>
    <w:rsid w:val="00F12179"/>
    <w:rsid w:val="00F121A2"/>
    <w:rsid w:val="00F1279D"/>
    <w:rsid w:val="00F127A6"/>
    <w:rsid w:val="00F128C1"/>
    <w:rsid w:val="00F12B82"/>
    <w:rsid w:val="00F13369"/>
    <w:rsid w:val="00F134B8"/>
    <w:rsid w:val="00F1379E"/>
    <w:rsid w:val="00F1394C"/>
    <w:rsid w:val="00F13B0E"/>
    <w:rsid w:val="00F13C89"/>
    <w:rsid w:val="00F13EF3"/>
    <w:rsid w:val="00F14154"/>
    <w:rsid w:val="00F14BFC"/>
    <w:rsid w:val="00F14D62"/>
    <w:rsid w:val="00F14DCC"/>
    <w:rsid w:val="00F14F93"/>
    <w:rsid w:val="00F15298"/>
    <w:rsid w:val="00F15930"/>
    <w:rsid w:val="00F15AFD"/>
    <w:rsid w:val="00F15B86"/>
    <w:rsid w:val="00F15D01"/>
    <w:rsid w:val="00F15E7E"/>
    <w:rsid w:val="00F15EF3"/>
    <w:rsid w:val="00F15F50"/>
    <w:rsid w:val="00F16250"/>
    <w:rsid w:val="00F1637A"/>
    <w:rsid w:val="00F169F5"/>
    <w:rsid w:val="00F16B30"/>
    <w:rsid w:val="00F16BFD"/>
    <w:rsid w:val="00F17184"/>
    <w:rsid w:val="00F17359"/>
    <w:rsid w:val="00F173AE"/>
    <w:rsid w:val="00F1767D"/>
    <w:rsid w:val="00F17786"/>
    <w:rsid w:val="00F2005E"/>
    <w:rsid w:val="00F201D4"/>
    <w:rsid w:val="00F202EC"/>
    <w:rsid w:val="00F2037E"/>
    <w:rsid w:val="00F209EA"/>
    <w:rsid w:val="00F20D65"/>
    <w:rsid w:val="00F20DC9"/>
    <w:rsid w:val="00F2191D"/>
    <w:rsid w:val="00F222C1"/>
    <w:rsid w:val="00F22493"/>
    <w:rsid w:val="00F22D1D"/>
    <w:rsid w:val="00F22D3E"/>
    <w:rsid w:val="00F2329B"/>
    <w:rsid w:val="00F232C4"/>
    <w:rsid w:val="00F232E1"/>
    <w:rsid w:val="00F23B56"/>
    <w:rsid w:val="00F23C49"/>
    <w:rsid w:val="00F23ED6"/>
    <w:rsid w:val="00F24040"/>
    <w:rsid w:val="00F2440A"/>
    <w:rsid w:val="00F247E7"/>
    <w:rsid w:val="00F24BAC"/>
    <w:rsid w:val="00F24C16"/>
    <w:rsid w:val="00F24DF7"/>
    <w:rsid w:val="00F24F67"/>
    <w:rsid w:val="00F25771"/>
    <w:rsid w:val="00F25F92"/>
    <w:rsid w:val="00F260C8"/>
    <w:rsid w:val="00F26274"/>
    <w:rsid w:val="00F265F8"/>
    <w:rsid w:val="00F266F5"/>
    <w:rsid w:val="00F2672B"/>
    <w:rsid w:val="00F26B23"/>
    <w:rsid w:val="00F26B24"/>
    <w:rsid w:val="00F279C6"/>
    <w:rsid w:val="00F27B94"/>
    <w:rsid w:val="00F27BF8"/>
    <w:rsid w:val="00F27FD7"/>
    <w:rsid w:val="00F302AB"/>
    <w:rsid w:val="00F3053A"/>
    <w:rsid w:val="00F30B83"/>
    <w:rsid w:val="00F30FF1"/>
    <w:rsid w:val="00F31269"/>
    <w:rsid w:val="00F31318"/>
    <w:rsid w:val="00F31642"/>
    <w:rsid w:val="00F31826"/>
    <w:rsid w:val="00F31A4D"/>
    <w:rsid w:val="00F31A93"/>
    <w:rsid w:val="00F31AC7"/>
    <w:rsid w:val="00F31CBA"/>
    <w:rsid w:val="00F323DF"/>
    <w:rsid w:val="00F32763"/>
    <w:rsid w:val="00F3283E"/>
    <w:rsid w:val="00F32D80"/>
    <w:rsid w:val="00F32DC5"/>
    <w:rsid w:val="00F32E53"/>
    <w:rsid w:val="00F32EF7"/>
    <w:rsid w:val="00F33584"/>
    <w:rsid w:val="00F339E6"/>
    <w:rsid w:val="00F341BA"/>
    <w:rsid w:val="00F3437D"/>
    <w:rsid w:val="00F343A4"/>
    <w:rsid w:val="00F3442E"/>
    <w:rsid w:val="00F34992"/>
    <w:rsid w:val="00F34B13"/>
    <w:rsid w:val="00F34C86"/>
    <w:rsid w:val="00F351F4"/>
    <w:rsid w:val="00F35413"/>
    <w:rsid w:val="00F35747"/>
    <w:rsid w:val="00F358FD"/>
    <w:rsid w:val="00F3597A"/>
    <w:rsid w:val="00F35A50"/>
    <w:rsid w:val="00F35FD7"/>
    <w:rsid w:val="00F36937"/>
    <w:rsid w:val="00F36B87"/>
    <w:rsid w:val="00F36BD8"/>
    <w:rsid w:val="00F36EF9"/>
    <w:rsid w:val="00F36F84"/>
    <w:rsid w:val="00F3703E"/>
    <w:rsid w:val="00F371ED"/>
    <w:rsid w:val="00F37360"/>
    <w:rsid w:val="00F37576"/>
    <w:rsid w:val="00F37A57"/>
    <w:rsid w:val="00F37A74"/>
    <w:rsid w:val="00F37A7B"/>
    <w:rsid w:val="00F37BF1"/>
    <w:rsid w:val="00F37C79"/>
    <w:rsid w:val="00F37FFE"/>
    <w:rsid w:val="00F4003D"/>
    <w:rsid w:val="00F4029A"/>
    <w:rsid w:val="00F4053F"/>
    <w:rsid w:val="00F40623"/>
    <w:rsid w:val="00F4070D"/>
    <w:rsid w:val="00F40ACF"/>
    <w:rsid w:val="00F40DCD"/>
    <w:rsid w:val="00F414AC"/>
    <w:rsid w:val="00F4152E"/>
    <w:rsid w:val="00F418AB"/>
    <w:rsid w:val="00F418E9"/>
    <w:rsid w:val="00F41A08"/>
    <w:rsid w:val="00F41A9D"/>
    <w:rsid w:val="00F4253E"/>
    <w:rsid w:val="00F431BA"/>
    <w:rsid w:val="00F4328C"/>
    <w:rsid w:val="00F4352C"/>
    <w:rsid w:val="00F4359C"/>
    <w:rsid w:val="00F43EC8"/>
    <w:rsid w:val="00F44206"/>
    <w:rsid w:val="00F44638"/>
    <w:rsid w:val="00F44E6C"/>
    <w:rsid w:val="00F44E8B"/>
    <w:rsid w:val="00F45010"/>
    <w:rsid w:val="00F4558E"/>
    <w:rsid w:val="00F45B12"/>
    <w:rsid w:val="00F4647E"/>
    <w:rsid w:val="00F46C31"/>
    <w:rsid w:val="00F46EF3"/>
    <w:rsid w:val="00F47112"/>
    <w:rsid w:val="00F47247"/>
    <w:rsid w:val="00F47651"/>
    <w:rsid w:val="00F4767A"/>
    <w:rsid w:val="00F4769C"/>
    <w:rsid w:val="00F47855"/>
    <w:rsid w:val="00F47872"/>
    <w:rsid w:val="00F5008B"/>
    <w:rsid w:val="00F50348"/>
    <w:rsid w:val="00F50409"/>
    <w:rsid w:val="00F50F8C"/>
    <w:rsid w:val="00F51882"/>
    <w:rsid w:val="00F51B4A"/>
    <w:rsid w:val="00F52119"/>
    <w:rsid w:val="00F52336"/>
    <w:rsid w:val="00F528C5"/>
    <w:rsid w:val="00F528F3"/>
    <w:rsid w:val="00F52AA9"/>
    <w:rsid w:val="00F52DC7"/>
    <w:rsid w:val="00F52EF3"/>
    <w:rsid w:val="00F53591"/>
    <w:rsid w:val="00F536E1"/>
    <w:rsid w:val="00F53BAF"/>
    <w:rsid w:val="00F544A1"/>
    <w:rsid w:val="00F54795"/>
    <w:rsid w:val="00F5484B"/>
    <w:rsid w:val="00F54A70"/>
    <w:rsid w:val="00F54C7E"/>
    <w:rsid w:val="00F54FF6"/>
    <w:rsid w:val="00F555F7"/>
    <w:rsid w:val="00F55F07"/>
    <w:rsid w:val="00F5606B"/>
    <w:rsid w:val="00F5673C"/>
    <w:rsid w:val="00F56A72"/>
    <w:rsid w:val="00F56AAF"/>
    <w:rsid w:val="00F56EA4"/>
    <w:rsid w:val="00F57DE1"/>
    <w:rsid w:val="00F57EEF"/>
    <w:rsid w:val="00F57F2E"/>
    <w:rsid w:val="00F600D8"/>
    <w:rsid w:val="00F6060E"/>
    <w:rsid w:val="00F6069C"/>
    <w:rsid w:val="00F606C4"/>
    <w:rsid w:val="00F60770"/>
    <w:rsid w:val="00F6085D"/>
    <w:rsid w:val="00F60ABA"/>
    <w:rsid w:val="00F60C57"/>
    <w:rsid w:val="00F60C94"/>
    <w:rsid w:val="00F60F77"/>
    <w:rsid w:val="00F610B4"/>
    <w:rsid w:val="00F61C74"/>
    <w:rsid w:val="00F61ECB"/>
    <w:rsid w:val="00F62108"/>
    <w:rsid w:val="00F62161"/>
    <w:rsid w:val="00F6272D"/>
    <w:rsid w:val="00F62949"/>
    <w:rsid w:val="00F62990"/>
    <w:rsid w:val="00F62DEE"/>
    <w:rsid w:val="00F62EE2"/>
    <w:rsid w:val="00F63043"/>
    <w:rsid w:val="00F631BD"/>
    <w:rsid w:val="00F6347B"/>
    <w:rsid w:val="00F63670"/>
    <w:rsid w:val="00F63809"/>
    <w:rsid w:val="00F63831"/>
    <w:rsid w:val="00F639C3"/>
    <w:rsid w:val="00F63B78"/>
    <w:rsid w:val="00F640CE"/>
    <w:rsid w:val="00F643C0"/>
    <w:rsid w:val="00F644C8"/>
    <w:rsid w:val="00F6457C"/>
    <w:rsid w:val="00F647C1"/>
    <w:rsid w:val="00F64852"/>
    <w:rsid w:val="00F649BD"/>
    <w:rsid w:val="00F64AD1"/>
    <w:rsid w:val="00F64B15"/>
    <w:rsid w:val="00F64B93"/>
    <w:rsid w:val="00F650CC"/>
    <w:rsid w:val="00F65327"/>
    <w:rsid w:val="00F653FC"/>
    <w:rsid w:val="00F6575D"/>
    <w:rsid w:val="00F65763"/>
    <w:rsid w:val="00F657BE"/>
    <w:rsid w:val="00F6591D"/>
    <w:rsid w:val="00F65BBD"/>
    <w:rsid w:val="00F65F83"/>
    <w:rsid w:val="00F6606B"/>
    <w:rsid w:val="00F66221"/>
    <w:rsid w:val="00F675A6"/>
    <w:rsid w:val="00F6773A"/>
    <w:rsid w:val="00F6773B"/>
    <w:rsid w:val="00F67771"/>
    <w:rsid w:val="00F678CC"/>
    <w:rsid w:val="00F67A14"/>
    <w:rsid w:val="00F67A4D"/>
    <w:rsid w:val="00F7017A"/>
    <w:rsid w:val="00F702C0"/>
    <w:rsid w:val="00F70772"/>
    <w:rsid w:val="00F71079"/>
    <w:rsid w:val="00F71143"/>
    <w:rsid w:val="00F71284"/>
    <w:rsid w:val="00F71570"/>
    <w:rsid w:val="00F7166E"/>
    <w:rsid w:val="00F71674"/>
    <w:rsid w:val="00F71842"/>
    <w:rsid w:val="00F7184A"/>
    <w:rsid w:val="00F71857"/>
    <w:rsid w:val="00F71C21"/>
    <w:rsid w:val="00F71E8D"/>
    <w:rsid w:val="00F72079"/>
    <w:rsid w:val="00F72159"/>
    <w:rsid w:val="00F72226"/>
    <w:rsid w:val="00F7242C"/>
    <w:rsid w:val="00F7273F"/>
    <w:rsid w:val="00F7332F"/>
    <w:rsid w:val="00F733D4"/>
    <w:rsid w:val="00F733E5"/>
    <w:rsid w:val="00F73577"/>
    <w:rsid w:val="00F737EB"/>
    <w:rsid w:val="00F73896"/>
    <w:rsid w:val="00F739A9"/>
    <w:rsid w:val="00F739D9"/>
    <w:rsid w:val="00F73C87"/>
    <w:rsid w:val="00F73DC6"/>
    <w:rsid w:val="00F73DE4"/>
    <w:rsid w:val="00F73E09"/>
    <w:rsid w:val="00F73F91"/>
    <w:rsid w:val="00F74093"/>
    <w:rsid w:val="00F74294"/>
    <w:rsid w:val="00F74826"/>
    <w:rsid w:val="00F74B75"/>
    <w:rsid w:val="00F74E0D"/>
    <w:rsid w:val="00F75339"/>
    <w:rsid w:val="00F754F4"/>
    <w:rsid w:val="00F75FC6"/>
    <w:rsid w:val="00F76375"/>
    <w:rsid w:val="00F767E5"/>
    <w:rsid w:val="00F76998"/>
    <w:rsid w:val="00F76A33"/>
    <w:rsid w:val="00F76F76"/>
    <w:rsid w:val="00F77110"/>
    <w:rsid w:val="00F771B9"/>
    <w:rsid w:val="00F7747A"/>
    <w:rsid w:val="00F77BFE"/>
    <w:rsid w:val="00F8010B"/>
    <w:rsid w:val="00F8016D"/>
    <w:rsid w:val="00F80520"/>
    <w:rsid w:val="00F80595"/>
    <w:rsid w:val="00F80A9B"/>
    <w:rsid w:val="00F80C34"/>
    <w:rsid w:val="00F8104D"/>
    <w:rsid w:val="00F81182"/>
    <w:rsid w:val="00F8151F"/>
    <w:rsid w:val="00F81540"/>
    <w:rsid w:val="00F817C2"/>
    <w:rsid w:val="00F817E5"/>
    <w:rsid w:val="00F817F6"/>
    <w:rsid w:val="00F81C65"/>
    <w:rsid w:val="00F81DDE"/>
    <w:rsid w:val="00F8205D"/>
    <w:rsid w:val="00F821A9"/>
    <w:rsid w:val="00F82662"/>
    <w:rsid w:val="00F82730"/>
    <w:rsid w:val="00F827ED"/>
    <w:rsid w:val="00F828D2"/>
    <w:rsid w:val="00F82AE7"/>
    <w:rsid w:val="00F82B38"/>
    <w:rsid w:val="00F82B4A"/>
    <w:rsid w:val="00F82DB6"/>
    <w:rsid w:val="00F8314D"/>
    <w:rsid w:val="00F83424"/>
    <w:rsid w:val="00F83519"/>
    <w:rsid w:val="00F836BD"/>
    <w:rsid w:val="00F838A0"/>
    <w:rsid w:val="00F840F0"/>
    <w:rsid w:val="00F84CE2"/>
    <w:rsid w:val="00F84DA4"/>
    <w:rsid w:val="00F84E23"/>
    <w:rsid w:val="00F854A0"/>
    <w:rsid w:val="00F860E6"/>
    <w:rsid w:val="00F864D6"/>
    <w:rsid w:val="00F8686A"/>
    <w:rsid w:val="00F86BF9"/>
    <w:rsid w:val="00F86E7B"/>
    <w:rsid w:val="00F8743C"/>
    <w:rsid w:val="00F876C8"/>
    <w:rsid w:val="00F87E81"/>
    <w:rsid w:val="00F87E98"/>
    <w:rsid w:val="00F9011F"/>
    <w:rsid w:val="00F9016B"/>
    <w:rsid w:val="00F902BC"/>
    <w:rsid w:val="00F90316"/>
    <w:rsid w:val="00F90730"/>
    <w:rsid w:val="00F90942"/>
    <w:rsid w:val="00F909FE"/>
    <w:rsid w:val="00F90A26"/>
    <w:rsid w:val="00F90A93"/>
    <w:rsid w:val="00F9100E"/>
    <w:rsid w:val="00F911EE"/>
    <w:rsid w:val="00F91887"/>
    <w:rsid w:val="00F91893"/>
    <w:rsid w:val="00F918E8"/>
    <w:rsid w:val="00F91A25"/>
    <w:rsid w:val="00F91AC9"/>
    <w:rsid w:val="00F91AD3"/>
    <w:rsid w:val="00F91B65"/>
    <w:rsid w:val="00F91C18"/>
    <w:rsid w:val="00F92044"/>
    <w:rsid w:val="00F923F6"/>
    <w:rsid w:val="00F92EEA"/>
    <w:rsid w:val="00F9333F"/>
    <w:rsid w:val="00F93587"/>
    <w:rsid w:val="00F936A7"/>
    <w:rsid w:val="00F93746"/>
    <w:rsid w:val="00F9398A"/>
    <w:rsid w:val="00F93DEC"/>
    <w:rsid w:val="00F93EBC"/>
    <w:rsid w:val="00F94473"/>
    <w:rsid w:val="00F9496B"/>
    <w:rsid w:val="00F94B36"/>
    <w:rsid w:val="00F94BD8"/>
    <w:rsid w:val="00F9502C"/>
    <w:rsid w:val="00F952FE"/>
    <w:rsid w:val="00F95361"/>
    <w:rsid w:val="00F95589"/>
    <w:rsid w:val="00F95C55"/>
    <w:rsid w:val="00F95CB1"/>
    <w:rsid w:val="00F95D6B"/>
    <w:rsid w:val="00F95D81"/>
    <w:rsid w:val="00F95ED2"/>
    <w:rsid w:val="00F960D1"/>
    <w:rsid w:val="00F96110"/>
    <w:rsid w:val="00F96171"/>
    <w:rsid w:val="00F964A9"/>
    <w:rsid w:val="00F96D11"/>
    <w:rsid w:val="00F971EE"/>
    <w:rsid w:val="00F975F2"/>
    <w:rsid w:val="00F97766"/>
    <w:rsid w:val="00F97F7F"/>
    <w:rsid w:val="00FA013F"/>
    <w:rsid w:val="00FA015E"/>
    <w:rsid w:val="00FA03F6"/>
    <w:rsid w:val="00FA0611"/>
    <w:rsid w:val="00FA0681"/>
    <w:rsid w:val="00FA0750"/>
    <w:rsid w:val="00FA0E50"/>
    <w:rsid w:val="00FA0F6E"/>
    <w:rsid w:val="00FA1017"/>
    <w:rsid w:val="00FA1116"/>
    <w:rsid w:val="00FA1128"/>
    <w:rsid w:val="00FA1264"/>
    <w:rsid w:val="00FA1544"/>
    <w:rsid w:val="00FA199B"/>
    <w:rsid w:val="00FA1B63"/>
    <w:rsid w:val="00FA201D"/>
    <w:rsid w:val="00FA29BD"/>
    <w:rsid w:val="00FA3B6A"/>
    <w:rsid w:val="00FA3CD6"/>
    <w:rsid w:val="00FA3D8E"/>
    <w:rsid w:val="00FA4031"/>
    <w:rsid w:val="00FA40D4"/>
    <w:rsid w:val="00FA4118"/>
    <w:rsid w:val="00FA42A2"/>
    <w:rsid w:val="00FA455E"/>
    <w:rsid w:val="00FA4617"/>
    <w:rsid w:val="00FA4DAE"/>
    <w:rsid w:val="00FA4EC5"/>
    <w:rsid w:val="00FA5636"/>
    <w:rsid w:val="00FA5962"/>
    <w:rsid w:val="00FA598F"/>
    <w:rsid w:val="00FA5A09"/>
    <w:rsid w:val="00FA5A0B"/>
    <w:rsid w:val="00FA5EA0"/>
    <w:rsid w:val="00FA67B3"/>
    <w:rsid w:val="00FA67D0"/>
    <w:rsid w:val="00FA6C91"/>
    <w:rsid w:val="00FA7524"/>
    <w:rsid w:val="00FA7557"/>
    <w:rsid w:val="00FA75E2"/>
    <w:rsid w:val="00FA7707"/>
    <w:rsid w:val="00FA7BB7"/>
    <w:rsid w:val="00FA7C1D"/>
    <w:rsid w:val="00FA7EFE"/>
    <w:rsid w:val="00FB126D"/>
    <w:rsid w:val="00FB197D"/>
    <w:rsid w:val="00FB1BBC"/>
    <w:rsid w:val="00FB1E3D"/>
    <w:rsid w:val="00FB2410"/>
    <w:rsid w:val="00FB24B1"/>
    <w:rsid w:val="00FB24B6"/>
    <w:rsid w:val="00FB2601"/>
    <w:rsid w:val="00FB263F"/>
    <w:rsid w:val="00FB2677"/>
    <w:rsid w:val="00FB27AF"/>
    <w:rsid w:val="00FB29D4"/>
    <w:rsid w:val="00FB30F0"/>
    <w:rsid w:val="00FB327E"/>
    <w:rsid w:val="00FB32BF"/>
    <w:rsid w:val="00FB3606"/>
    <w:rsid w:val="00FB365B"/>
    <w:rsid w:val="00FB37CD"/>
    <w:rsid w:val="00FB39E4"/>
    <w:rsid w:val="00FB3AE0"/>
    <w:rsid w:val="00FB3D5C"/>
    <w:rsid w:val="00FB44D7"/>
    <w:rsid w:val="00FB4723"/>
    <w:rsid w:val="00FB4824"/>
    <w:rsid w:val="00FB4FF0"/>
    <w:rsid w:val="00FB52DA"/>
    <w:rsid w:val="00FB53B7"/>
    <w:rsid w:val="00FB5CA2"/>
    <w:rsid w:val="00FB5DAD"/>
    <w:rsid w:val="00FB6196"/>
    <w:rsid w:val="00FB62CB"/>
    <w:rsid w:val="00FB6514"/>
    <w:rsid w:val="00FB6847"/>
    <w:rsid w:val="00FB6AD8"/>
    <w:rsid w:val="00FB741F"/>
    <w:rsid w:val="00FB76DC"/>
    <w:rsid w:val="00FB7AE0"/>
    <w:rsid w:val="00FC001D"/>
    <w:rsid w:val="00FC0209"/>
    <w:rsid w:val="00FC057B"/>
    <w:rsid w:val="00FC059A"/>
    <w:rsid w:val="00FC05E2"/>
    <w:rsid w:val="00FC06B7"/>
    <w:rsid w:val="00FC0F45"/>
    <w:rsid w:val="00FC11A0"/>
    <w:rsid w:val="00FC12AB"/>
    <w:rsid w:val="00FC1363"/>
    <w:rsid w:val="00FC168C"/>
    <w:rsid w:val="00FC19A3"/>
    <w:rsid w:val="00FC1B10"/>
    <w:rsid w:val="00FC1C7F"/>
    <w:rsid w:val="00FC1C82"/>
    <w:rsid w:val="00FC1F0F"/>
    <w:rsid w:val="00FC223D"/>
    <w:rsid w:val="00FC2283"/>
    <w:rsid w:val="00FC2398"/>
    <w:rsid w:val="00FC2520"/>
    <w:rsid w:val="00FC252B"/>
    <w:rsid w:val="00FC2722"/>
    <w:rsid w:val="00FC284B"/>
    <w:rsid w:val="00FC2A87"/>
    <w:rsid w:val="00FC2AB3"/>
    <w:rsid w:val="00FC3108"/>
    <w:rsid w:val="00FC339C"/>
    <w:rsid w:val="00FC3CE6"/>
    <w:rsid w:val="00FC3E94"/>
    <w:rsid w:val="00FC3F2B"/>
    <w:rsid w:val="00FC4348"/>
    <w:rsid w:val="00FC4432"/>
    <w:rsid w:val="00FC4710"/>
    <w:rsid w:val="00FC4A41"/>
    <w:rsid w:val="00FC4F34"/>
    <w:rsid w:val="00FC4F97"/>
    <w:rsid w:val="00FC5056"/>
    <w:rsid w:val="00FC51A8"/>
    <w:rsid w:val="00FC51D9"/>
    <w:rsid w:val="00FC5228"/>
    <w:rsid w:val="00FC59CB"/>
    <w:rsid w:val="00FC5C8D"/>
    <w:rsid w:val="00FC60C8"/>
    <w:rsid w:val="00FC6723"/>
    <w:rsid w:val="00FC6726"/>
    <w:rsid w:val="00FC67CB"/>
    <w:rsid w:val="00FC723A"/>
    <w:rsid w:val="00FC759D"/>
    <w:rsid w:val="00FC782C"/>
    <w:rsid w:val="00FC79AB"/>
    <w:rsid w:val="00FD0037"/>
    <w:rsid w:val="00FD0061"/>
    <w:rsid w:val="00FD00EA"/>
    <w:rsid w:val="00FD0215"/>
    <w:rsid w:val="00FD0335"/>
    <w:rsid w:val="00FD08A3"/>
    <w:rsid w:val="00FD09E1"/>
    <w:rsid w:val="00FD0B30"/>
    <w:rsid w:val="00FD0CEE"/>
    <w:rsid w:val="00FD0DCA"/>
    <w:rsid w:val="00FD14FA"/>
    <w:rsid w:val="00FD1566"/>
    <w:rsid w:val="00FD164F"/>
    <w:rsid w:val="00FD1763"/>
    <w:rsid w:val="00FD18E1"/>
    <w:rsid w:val="00FD1BF7"/>
    <w:rsid w:val="00FD1D38"/>
    <w:rsid w:val="00FD1DAE"/>
    <w:rsid w:val="00FD218E"/>
    <w:rsid w:val="00FD222D"/>
    <w:rsid w:val="00FD22FC"/>
    <w:rsid w:val="00FD2930"/>
    <w:rsid w:val="00FD31F1"/>
    <w:rsid w:val="00FD3429"/>
    <w:rsid w:val="00FD37F9"/>
    <w:rsid w:val="00FD39CD"/>
    <w:rsid w:val="00FD3B3A"/>
    <w:rsid w:val="00FD3C54"/>
    <w:rsid w:val="00FD4163"/>
    <w:rsid w:val="00FD4482"/>
    <w:rsid w:val="00FD4921"/>
    <w:rsid w:val="00FD502F"/>
    <w:rsid w:val="00FD5194"/>
    <w:rsid w:val="00FD51CA"/>
    <w:rsid w:val="00FD5290"/>
    <w:rsid w:val="00FD52BE"/>
    <w:rsid w:val="00FD553B"/>
    <w:rsid w:val="00FD562A"/>
    <w:rsid w:val="00FD56AE"/>
    <w:rsid w:val="00FD5B34"/>
    <w:rsid w:val="00FD5C67"/>
    <w:rsid w:val="00FD613B"/>
    <w:rsid w:val="00FD62DF"/>
    <w:rsid w:val="00FD651B"/>
    <w:rsid w:val="00FD67DE"/>
    <w:rsid w:val="00FD690D"/>
    <w:rsid w:val="00FD6D9B"/>
    <w:rsid w:val="00FD6DB8"/>
    <w:rsid w:val="00FD6E5A"/>
    <w:rsid w:val="00FD6FD4"/>
    <w:rsid w:val="00FD72A0"/>
    <w:rsid w:val="00FD72DC"/>
    <w:rsid w:val="00FD7784"/>
    <w:rsid w:val="00FD781B"/>
    <w:rsid w:val="00FD79A9"/>
    <w:rsid w:val="00FE0615"/>
    <w:rsid w:val="00FE066D"/>
    <w:rsid w:val="00FE08B9"/>
    <w:rsid w:val="00FE0D8F"/>
    <w:rsid w:val="00FE1271"/>
    <w:rsid w:val="00FE13A4"/>
    <w:rsid w:val="00FE1465"/>
    <w:rsid w:val="00FE1491"/>
    <w:rsid w:val="00FE1531"/>
    <w:rsid w:val="00FE156D"/>
    <w:rsid w:val="00FE1660"/>
    <w:rsid w:val="00FE19CE"/>
    <w:rsid w:val="00FE1A6C"/>
    <w:rsid w:val="00FE1E27"/>
    <w:rsid w:val="00FE2693"/>
    <w:rsid w:val="00FE27B1"/>
    <w:rsid w:val="00FE291B"/>
    <w:rsid w:val="00FE2B15"/>
    <w:rsid w:val="00FE2D19"/>
    <w:rsid w:val="00FE2E6E"/>
    <w:rsid w:val="00FE2FEB"/>
    <w:rsid w:val="00FE3058"/>
    <w:rsid w:val="00FE344C"/>
    <w:rsid w:val="00FE4021"/>
    <w:rsid w:val="00FE40B4"/>
    <w:rsid w:val="00FE40C8"/>
    <w:rsid w:val="00FE40E4"/>
    <w:rsid w:val="00FE46C9"/>
    <w:rsid w:val="00FE46DB"/>
    <w:rsid w:val="00FE4EF8"/>
    <w:rsid w:val="00FE4FB7"/>
    <w:rsid w:val="00FE50B3"/>
    <w:rsid w:val="00FE53A9"/>
    <w:rsid w:val="00FE53FA"/>
    <w:rsid w:val="00FE573E"/>
    <w:rsid w:val="00FE57BD"/>
    <w:rsid w:val="00FE5CEF"/>
    <w:rsid w:val="00FE5E89"/>
    <w:rsid w:val="00FE60C0"/>
    <w:rsid w:val="00FE619E"/>
    <w:rsid w:val="00FE62C6"/>
    <w:rsid w:val="00FE6325"/>
    <w:rsid w:val="00FE6460"/>
    <w:rsid w:val="00FE6570"/>
    <w:rsid w:val="00FE65CC"/>
    <w:rsid w:val="00FE69E0"/>
    <w:rsid w:val="00FE6B63"/>
    <w:rsid w:val="00FE6C66"/>
    <w:rsid w:val="00FE703D"/>
    <w:rsid w:val="00FE70DF"/>
    <w:rsid w:val="00FE736F"/>
    <w:rsid w:val="00FF0816"/>
    <w:rsid w:val="00FF0C86"/>
    <w:rsid w:val="00FF118A"/>
    <w:rsid w:val="00FF16F4"/>
    <w:rsid w:val="00FF175D"/>
    <w:rsid w:val="00FF17F9"/>
    <w:rsid w:val="00FF1DA2"/>
    <w:rsid w:val="00FF2360"/>
    <w:rsid w:val="00FF23AB"/>
    <w:rsid w:val="00FF2747"/>
    <w:rsid w:val="00FF2754"/>
    <w:rsid w:val="00FF27E5"/>
    <w:rsid w:val="00FF2C5B"/>
    <w:rsid w:val="00FF2E29"/>
    <w:rsid w:val="00FF312B"/>
    <w:rsid w:val="00FF316C"/>
    <w:rsid w:val="00FF32D0"/>
    <w:rsid w:val="00FF372A"/>
    <w:rsid w:val="00FF37CD"/>
    <w:rsid w:val="00FF3944"/>
    <w:rsid w:val="00FF3E52"/>
    <w:rsid w:val="00FF3FC8"/>
    <w:rsid w:val="00FF4883"/>
    <w:rsid w:val="00FF497A"/>
    <w:rsid w:val="00FF4A05"/>
    <w:rsid w:val="00FF5088"/>
    <w:rsid w:val="00FF5194"/>
    <w:rsid w:val="00FF5278"/>
    <w:rsid w:val="00FF55D2"/>
    <w:rsid w:val="00FF5704"/>
    <w:rsid w:val="00FF5CFA"/>
    <w:rsid w:val="00FF5F25"/>
    <w:rsid w:val="00FF6244"/>
    <w:rsid w:val="00FF6342"/>
    <w:rsid w:val="00FF6E7C"/>
    <w:rsid w:val="00FF726A"/>
    <w:rsid w:val="00FF72C1"/>
    <w:rsid w:val="00FF795A"/>
    <w:rsid w:val="00FF79F0"/>
    <w:rsid w:val="00FF7AB2"/>
    <w:rsid w:val="00FF7F2F"/>
    <w:rsid w:val="01A83233"/>
    <w:rsid w:val="0304FFAF"/>
    <w:rsid w:val="0377342A"/>
    <w:rsid w:val="0814B324"/>
    <w:rsid w:val="08873FD3"/>
    <w:rsid w:val="0B160EFD"/>
    <w:rsid w:val="0BBEF324"/>
    <w:rsid w:val="0BCE7F3F"/>
    <w:rsid w:val="0D058CA5"/>
    <w:rsid w:val="0F91765C"/>
    <w:rsid w:val="10434BDC"/>
    <w:rsid w:val="10FDA01C"/>
    <w:rsid w:val="10FE64F1"/>
    <w:rsid w:val="121286C6"/>
    <w:rsid w:val="12383E13"/>
    <w:rsid w:val="131807F5"/>
    <w:rsid w:val="13F15AFE"/>
    <w:rsid w:val="1417CE24"/>
    <w:rsid w:val="145502EF"/>
    <w:rsid w:val="1579D784"/>
    <w:rsid w:val="15DB0BD7"/>
    <w:rsid w:val="1607BF56"/>
    <w:rsid w:val="1692BFC8"/>
    <w:rsid w:val="17626CB7"/>
    <w:rsid w:val="17680953"/>
    <w:rsid w:val="18719E68"/>
    <w:rsid w:val="199C3372"/>
    <w:rsid w:val="1A272EDE"/>
    <w:rsid w:val="1AA70F7A"/>
    <w:rsid w:val="1BDD0352"/>
    <w:rsid w:val="1C23C78E"/>
    <w:rsid w:val="1D017A5D"/>
    <w:rsid w:val="1E85ED26"/>
    <w:rsid w:val="1F146ECF"/>
    <w:rsid w:val="1FC1C8B4"/>
    <w:rsid w:val="21D49FFC"/>
    <w:rsid w:val="221AC645"/>
    <w:rsid w:val="24B43AE4"/>
    <w:rsid w:val="24D46DB2"/>
    <w:rsid w:val="251EA549"/>
    <w:rsid w:val="252B340C"/>
    <w:rsid w:val="25C8D080"/>
    <w:rsid w:val="27057499"/>
    <w:rsid w:val="272111EC"/>
    <w:rsid w:val="27552A71"/>
    <w:rsid w:val="275FC573"/>
    <w:rsid w:val="2764A15D"/>
    <w:rsid w:val="2843C222"/>
    <w:rsid w:val="2866F6C9"/>
    <w:rsid w:val="2A51C6FE"/>
    <w:rsid w:val="2B29A386"/>
    <w:rsid w:val="2C02453F"/>
    <w:rsid w:val="2C19E4B9"/>
    <w:rsid w:val="2C974E4C"/>
    <w:rsid w:val="2D474CA8"/>
    <w:rsid w:val="2E0CF495"/>
    <w:rsid w:val="2E1E2E74"/>
    <w:rsid w:val="2F0248C1"/>
    <w:rsid w:val="2F4F1CE7"/>
    <w:rsid w:val="2F84DEEB"/>
    <w:rsid w:val="2FB04556"/>
    <w:rsid w:val="2FE79D5D"/>
    <w:rsid w:val="3010E5B1"/>
    <w:rsid w:val="319A66EF"/>
    <w:rsid w:val="31A6214D"/>
    <w:rsid w:val="33574CD5"/>
    <w:rsid w:val="33BD947D"/>
    <w:rsid w:val="355EB8B3"/>
    <w:rsid w:val="36BD84D1"/>
    <w:rsid w:val="36BE07DD"/>
    <w:rsid w:val="38D986BE"/>
    <w:rsid w:val="39BD6347"/>
    <w:rsid w:val="3B57F92A"/>
    <w:rsid w:val="3C78B5D9"/>
    <w:rsid w:val="3C9846C1"/>
    <w:rsid w:val="3D0028BE"/>
    <w:rsid w:val="3E29FE33"/>
    <w:rsid w:val="3E94C869"/>
    <w:rsid w:val="3FB1F96F"/>
    <w:rsid w:val="41BC574C"/>
    <w:rsid w:val="421E8E52"/>
    <w:rsid w:val="422846E1"/>
    <w:rsid w:val="43B79274"/>
    <w:rsid w:val="45F38672"/>
    <w:rsid w:val="494034BE"/>
    <w:rsid w:val="4A7572BC"/>
    <w:rsid w:val="4D8195AD"/>
    <w:rsid w:val="4E0AFE05"/>
    <w:rsid w:val="4E3C5820"/>
    <w:rsid w:val="4EAA4F1F"/>
    <w:rsid w:val="50297E55"/>
    <w:rsid w:val="50754C71"/>
    <w:rsid w:val="50E95702"/>
    <w:rsid w:val="51D55B3C"/>
    <w:rsid w:val="53E95AFF"/>
    <w:rsid w:val="54884F2E"/>
    <w:rsid w:val="5497C7BD"/>
    <w:rsid w:val="55017C92"/>
    <w:rsid w:val="55F60512"/>
    <w:rsid w:val="571284B5"/>
    <w:rsid w:val="59C1F18E"/>
    <w:rsid w:val="59FCC051"/>
    <w:rsid w:val="5A5B97DB"/>
    <w:rsid w:val="5A83386C"/>
    <w:rsid w:val="5A8CED37"/>
    <w:rsid w:val="5A976EB6"/>
    <w:rsid w:val="5AA7F846"/>
    <w:rsid w:val="5AE47F40"/>
    <w:rsid w:val="5B4B950E"/>
    <w:rsid w:val="5B4BC95B"/>
    <w:rsid w:val="5D4D3404"/>
    <w:rsid w:val="5D70683E"/>
    <w:rsid w:val="5D76F743"/>
    <w:rsid w:val="5E20A934"/>
    <w:rsid w:val="5E9C2E3D"/>
    <w:rsid w:val="5F012B61"/>
    <w:rsid w:val="5FD381A2"/>
    <w:rsid w:val="603BFAAD"/>
    <w:rsid w:val="603E9CCB"/>
    <w:rsid w:val="6122DDE1"/>
    <w:rsid w:val="6132C0CE"/>
    <w:rsid w:val="62B57FDC"/>
    <w:rsid w:val="637E2DDB"/>
    <w:rsid w:val="671CC73F"/>
    <w:rsid w:val="6786AE06"/>
    <w:rsid w:val="687D4EA5"/>
    <w:rsid w:val="6A35FC38"/>
    <w:rsid w:val="6AC2173D"/>
    <w:rsid w:val="6AE06825"/>
    <w:rsid w:val="6B12557F"/>
    <w:rsid w:val="6B556206"/>
    <w:rsid w:val="6B7B043A"/>
    <w:rsid w:val="6C1EF294"/>
    <w:rsid w:val="6C482D93"/>
    <w:rsid w:val="6CE339E5"/>
    <w:rsid w:val="6F7F02A9"/>
    <w:rsid w:val="6FBDB2D7"/>
    <w:rsid w:val="70365551"/>
    <w:rsid w:val="70C9D920"/>
    <w:rsid w:val="715AC17F"/>
    <w:rsid w:val="71715A0A"/>
    <w:rsid w:val="71A3970E"/>
    <w:rsid w:val="72B8439C"/>
    <w:rsid w:val="73419998"/>
    <w:rsid w:val="73FC1434"/>
    <w:rsid w:val="75969D1C"/>
    <w:rsid w:val="75B4D535"/>
    <w:rsid w:val="75D11B64"/>
    <w:rsid w:val="785F16E8"/>
    <w:rsid w:val="79224412"/>
    <w:rsid w:val="7933EAAA"/>
    <w:rsid w:val="794BC7CA"/>
    <w:rsid w:val="797C4F49"/>
    <w:rsid w:val="79AE9AEB"/>
    <w:rsid w:val="7A30B1CA"/>
    <w:rsid w:val="7A7BD3F4"/>
    <w:rsid w:val="7AA840BF"/>
    <w:rsid w:val="7AEFD255"/>
    <w:rsid w:val="7B473B72"/>
    <w:rsid w:val="7B4D810B"/>
    <w:rsid w:val="7BE6C54F"/>
    <w:rsid w:val="7E11F50D"/>
    <w:rsid w:val="7E6D9180"/>
    <w:rsid w:val="7F26FB27"/>
    <w:rsid w:val="7F5E5836"/>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A9BAD006-613B-4E47-B8D6-F659DF26C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BA767D"/>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rsid w:val="00751E90"/>
    <w:pPr>
      <w:keepNext/>
      <w:keepLines/>
      <w:numPr>
        <w:ilvl w:val="6"/>
        <w:numId w:val="2"/>
      </w:numPr>
      <w:spacing w:before="20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rsid w:val="00751E90"/>
    <w:pPr>
      <w:keepNext/>
      <w:keepLines/>
      <w:numPr>
        <w:ilvl w:val="7"/>
        <w:numId w:val="2"/>
      </w:numPr>
      <w:spacing w:before="20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rsid w:val="00751E90"/>
    <w:pPr>
      <w:keepNext/>
      <w:keepLines/>
      <w:numPr>
        <w:ilvl w:val="8"/>
        <w:numId w:val="2"/>
      </w:numPr>
      <w:spacing w:before="20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qFormat/>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semiHidden/>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643571">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 w:id="2106025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whatismyip.host/" TargetMode="External"/><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06.pn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4.png"/><Relationship Id="rId53" Type="http://schemas.openxmlformats.org/officeDocument/2006/relationships/hyperlink" Target="https://powerbi.microsoft.com/en-us/desktop/" TargetMode="External"/><Relationship Id="rId74" Type="http://schemas.openxmlformats.org/officeDocument/2006/relationships/image" Target="media/image47.png"/><Relationship Id="rId128" Type="http://schemas.openxmlformats.org/officeDocument/2006/relationships/image" Target="media/image98.png"/><Relationship Id="rId5" Type="http://schemas.openxmlformats.org/officeDocument/2006/relationships/numbering" Target="numbering.xml"/><Relationship Id="rId90" Type="http://schemas.openxmlformats.org/officeDocument/2006/relationships/image" Target="media/image63.png"/><Relationship Id="rId95" Type="http://schemas.openxmlformats.org/officeDocument/2006/relationships/image" Target="media/image67.emf"/><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hyperlink" Target="https://azure.microsoft.com/en-gb/global-infrastructure/" TargetMode="External"/><Relationship Id="rId48" Type="http://schemas.openxmlformats.org/officeDocument/2006/relationships/image" Target="media/image26.png"/><Relationship Id="rId64" Type="http://schemas.openxmlformats.org/officeDocument/2006/relationships/image" Target="media/image37.png"/><Relationship Id="rId69" Type="http://schemas.openxmlformats.org/officeDocument/2006/relationships/image" Target="media/image42.png"/><Relationship Id="rId113" Type="http://schemas.openxmlformats.org/officeDocument/2006/relationships/image" Target="media/image84.png"/><Relationship Id="rId118" Type="http://schemas.openxmlformats.org/officeDocument/2006/relationships/image" Target="media/image89.png"/><Relationship Id="rId134" Type="http://schemas.openxmlformats.org/officeDocument/2006/relationships/image" Target="media/image102.png"/><Relationship Id="rId139" Type="http://schemas.openxmlformats.org/officeDocument/2006/relationships/image" Target="media/image107.png"/><Relationship Id="rId80" Type="http://schemas.openxmlformats.org/officeDocument/2006/relationships/image" Target="media/image53.png"/><Relationship Id="rId85" Type="http://schemas.openxmlformats.org/officeDocument/2006/relationships/image" Target="media/image58.png"/><Relationship Id="rId12" Type="http://schemas.openxmlformats.org/officeDocument/2006/relationships/hyperlink" Target="https://azure.microsoft.com/" TargetMode="External"/><Relationship Id="rId17" Type="http://schemas.openxmlformats.org/officeDocument/2006/relationships/image" Target="media/image3.png"/><Relationship Id="rId33" Type="http://schemas.openxmlformats.org/officeDocument/2006/relationships/image" Target="media/image15.png"/><Relationship Id="rId38" Type="http://schemas.openxmlformats.org/officeDocument/2006/relationships/image" Target="media/image19.png"/><Relationship Id="rId59" Type="http://schemas.openxmlformats.org/officeDocument/2006/relationships/image" Target="media/image32.png"/><Relationship Id="rId103" Type="http://schemas.openxmlformats.org/officeDocument/2006/relationships/image" Target="media/image74.png"/><Relationship Id="rId108" Type="http://schemas.openxmlformats.org/officeDocument/2006/relationships/image" Target="media/image79.png"/><Relationship Id="rId124" Type="http://schemas.openxmlformats.org/officeDocument/2006/relationships/image" Target="media/image95.png"/><Relationship Id="rId129" Type="http://schemas.openxmlformats.org/officeDocument/2006/relationships/image" Target="media/image99.png"/><Relationship Id="rId54" Type="http://schemas.openxmlformats.org/officeDocument/2006/relationships/hyperlink" Target="https://powerbi.microsoft.com/en-us/pricing/" TargetMode="External"/><Relationship Id="rId70" Type="http://schemas.openxmlformats.org/officeDocument/2006/relationships/image" Target="media/image43.png"/><Relationship Id="rId75" Type="http://schemas.openxmlformats.org/officeDocument/2006/relationships/image" Target="media/image48.png"/><Relationship Id="rId91" Type="http://schemas.openxmlformats.org/officeDocument/2006/relationships/image" Target="media/image64.png"/><Relationship Id="rId96" Type="http://schemas.openxmlformats.org/officeDocument/2006/relationships/package" Target="embeddings/Microsoft_Visio_Drawing1.vsdx"/><Relationship Id="rId140" Type="http://schemas.openxmlformats.org/officeDocument/2006/relationships/header" Target="header1.xml"/><Relationship Id="rId145"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azure.microsoft.com/" TargetMode="External"/><Relationship Id="rId28" Type="http://schemas.openxmlformats.org/officeDocument/2006/relationships/image" Target="media/image11.png"/><Relationship Id="rId49" Type="http://schemas.openxmlformats.org/officeDocument/2006/relationships/hyperlink" Target="https://powerbi.microsoft.com/en-us/pricing/" TargetMode="External"/><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22.png"/><Relationship Id="rId60" Type="http://schemas.openxmlformats.org/officeDocument/2006/relationships/image" Target="media/image33.png"/><Relationship Id="rId65" Type="http://schemas.openxmlformats.org/officeDocument/2006/relationships/image" Target="media/image38.png"/><Relationship Id="rId81" Type="http://schemas.openxmlformats.org/officeDocument/2006/relationships/image" Target="media/image54.png"/><Relationship Id="rId86" Type="http://schemas.openxmlformats.org/officeDocument/2006/relationships/image" Target="media/image59.png"/><Relationship Id="rId130" Type="http://schemas.openxmlformats.org/officeDocument/2006/relationships/hyperlink" Target="https://azure.microsoft.com" TargetMode="External"/><Relationship Id="rId135" Type="http://schemas.openxmlformats.org/officeDocument/2006/relationships/image" Target="media/image103.png"/><Relationship Id="rId13" Type="http://schemas.openxmlformats.org/officeDocument/2006/relationships/hyperlink" Target="https://www.microsoft.com/en-us/nonprofits/power-bi" TargetMode="External"/><Relationship Id="rId18" Type="http://schemas.openxmlformats.org/officeDocument/2006/relationships/hyperlink" Target="https://azure.microsoft.com/" TargetMode="External"/><Relationship Id="rId39" Type="http://schemas.openxmlformats.org/officeDocument/2006/relationships/image" Target="media/image20.png"/><Relationship Id="rId109" Type="http://schemas.openxmlformats.org/officeDocument/2006/relationships/image" Target="media/image80.png"/><Relationship Id="rId34" Type="http://schemas.openxmlformats.org/officeDocument/2006/relationships/hyperlink" Target="https://github.com/microsoft/nonprofits" TargetMode="External"/><Relationship Id="rId50" Type="http://schemas.openxmlformats.org/officeDocument/2006/relationships/hyperlink" Target="https://app.powerbi.com/home" TargetMode="External"/><Relationship Id="rId55" Type="http://schemas.openxmlformats.org/officeDocument/2006/relationships/image" Target="media/image29.png"/><Relationship Id="rId76" Type="http://schemas.openxmlformats.org/officeDocument/2006/relationships/image" Target="media/image49.png"/><Relationship Id="rId97" Type="http://schemas.openxmlformats.org/officeDocument/2006/relationships/image" Target="media/image68.png"/><Relationship Id="rId104" Type="http://schemas.openxmlformats.org/officeDocument/2006/relationships/image" Target="media/image75.png"/><Relationship Id="rId120" Type="http://schemas.openxmlformats.org/officeDocument/2006/relationships/image" Target="media/image91.png"/><Relationship Id="rId125" Type="http://schemas.openxmlformats.org/officeDocument/2006/relationships/image" Target="media/image96.png"/><Relationship Id="rId141" Type="http://schemas.openxmlformats.org/officeDocument/2006/relationships/header" Target="header2.xml"/><Relationship Id="rId146"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customXml" Target="../customXml/item2.xml"/><Relationship Id="rId29" Type="http://schemas.openxmlformats.org/officeDocument/2006/relationships/hyperlink" Target="https://azure.microsoft.com/" TargetMode="External"/><Relationship Id="rId24" Type="http://schemas.openxmlformats.org/officeDocument/2006/relationships/image" Target="media/image8.png"/><Relationship Id="rId40" Type="http://schemas.openxmlformats.org/officeDocument/2006/relationships/hyperlink" Target="https://portal.azure.com/" TargetMode="External"/><Relationship Id="rId45" Type="http://schemas.openxmlformats.org/officeDocument/2006/relationships/image" Target="media/image23.png"/><Relationship Id="rId66" Type="http://schemas.openxmlformats.org/officeDocument/2006/relationships/image" Target="media/image39.png"/><Relationship Id="rId87" Type="http://schemas.openxmlformats.org/officeDocument/2006/relationships/image" Target="media/image60.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0.png"/><Relationship Id="rId136" Type="http://schemas.openxmlformats.org/officeDocument/2006/relationships/image" Target="media/image104.png"/><Relationship Id="rId61" Type="http://schemas.openxmlformats.org/officeDocument/2006/relationships/image" Target="media/image34.png"/><Relationship Id="rId82" Type="http://schemas.openxmlformats.org/officeDocument/2006/relationships/image" Target="media/image55.png"/><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0.png"/><Relationship Id="rId77" Type="http://schemas.openxmlformats.org/officeDocument/2006/relationships/image" Target="media/image50.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hyperlink" Target="https://portal.azure.com/" TargetMode="External"/><Relationship Id="rId147" Type="http://schemas.microsoft.com/office/2011/relationships/people" Target="people.xml"/><Relationship Id="rId8" Type="http://schemas.openxmlformats.org/officeDocument/2006/relationships/webSettings" Target="webSettings.xml"/><Relationship Id="rId51" Type="http://schemas.openxmlformats.org/officeDocument/2006/relationships/image" Target="media/image27.png"/><Relationship Id="rId72" Type="http://schemas.openxmlformats.org/officeDocument/2006/relationships/image" Target="media/image45.png"/><Relationship Id="rId93" Type="http://schemas.openxmlformats.org/officeDocument/2006/relationships/image" Target="media/image66.emf"/><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footer" Target="footer1.xm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4.png"/><Relationship Id="rId67" Type="http://schemas.openxmlformats.org/officeDocument/2006/relationships/image" Target="media/image40.png"/><Relationship Id="rId116" Type="http://schemas.openxmlformats.org/officeDocument/2006/relationships/image" Target="media/image87.png"/><Relationship Id="rId137" Type="http://schemas.openxmlformats.org/officeDocument/2006/relationships/image" Target="media/image105.png"/><Relationship Id="rId20" Type="http://schemas.openxmlformats.org/officeDocument/2006/relationships/image" Target="media/image5.png"/><Relationship Id="rId41" Type="http://schemas.openxmlformats.org/officeDocument/2006/relationships/image" Target="media/image21.png"/><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2.png"/><Relationship Id="rId132" Type="http://schemas.openxmlformats.org/officeDocument/2006/relationships/hyperlink" Target="https://azure.microsoft.com/en-us/pricing/calculator/" TargetMode="External"/><Relationship Id="rId15" Type="http://schemas.openxmlformats.org/officeDocument/2006/relationships/image" Target="media/image1.png"/><Relationship Id="rId36" Type="http://schemas.openxmlformats.org/officeDocument/2006/relationships/image" Target="media/image17.png"/><Relationship Id="rId57" Type="http://schemas.openxmlformats.org/officeDocument/2006/relationships/image" Target="media/image31.png"/><Relationship Id="rId106" Type="http://schemas.openxmlformats.org/officeDocument/2006/relationships/image" Target="media/image77.png"/><Relationship Id="rId127" Type="http://schemas.openxmlformats.org/officeDocument/2006/relationships/image" Target="media/image97.png"/><Relationship Id="rId10" Type="http://schemas.openxmlformats.org/officeDocument/2006/relationships/endnotes" Target="endnotes.xml"/><Relationship Id="rId31" Type="http://schemas.openxmlformats.org/officeDocument/2006/relationships/image" Target="media/image13.png"/><Relationship Id="rId52" Type="http://schemas.openxmlformats.org/officeDocument/2006/relationships/image" Target="media/image28.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package" Target="embeddings/Microsoft_Visio_Drawing.vsdx"/><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footer" Target="footer2.xml"/><Relationship Id="rId14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9.png"/><Relationship Id="rId47" Type="http://schemas.openxmlformats.org/officeDocument/2006/relationships/image" Target="media/image25.png"/><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3.png"/><Relationship Id="rId133" Type="http://schemas.openxmlformats.org/officeDocument/2006/relationships/image" Target="media/image101.png"/><Relationship Id="rId16" Type="http://schemas.openxmlformats.org/officeDocument/2006/relationships/image" Target="media/image2.png"/><Relationship Id="rId37" Type="http://schemas.openxmlformats.org/officeDocument/2006/relationships/image" Target="media/image18.png"/><Relationship Id="rId58" Type="http://schemas.openxmlformats.org/officeDocument/2006/relationships/hyperlink" Target="https://portal.azure.com/" TargetMode="External"/><Relationship Id="rId79" Type="http://schemas.openxmlformats.org/officeDocument/2006/relationships/image" Target="media/image52.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header" Target="header3.xml"/></Relationships>
</file>

<file path=word/_rels/footer2.xml.rels><?xml version="1.0" encoding="UTF-8" standalone="yes"?>
<Relationships xmlns="http://schemas.openxmlformats.org/package/2006/relationships"><Relationship Id="rId1" Type="http://schemas.openxmlformats.org/officeDocument/2006/relationships/image" Target="media/image108.jpg"/></Relationships>
</file>

<file path=word/_rels/footer3.xml.rels><?xml version="1.0" encoding="UTF-8" standalone="yes"?>
<Relationships xmlns="http://schemas.openxmlformats.org/package/2006/relationships"><Relationship Id="rId1" Type="http://schemas.openxmlformats.org/officeDocument/2006/relationships/image" Target="media/image108.jpg"/></Relationships>
</file>

<file path=word/_rels/header3.xml.rels><?xml version="1.0" encoding="UTF-8" standalone="yes"?>
<Relationships xmlns="http://schemas.openxmlformats.org/package/2006/relationships"><Relationship Id="rId1" Type="http://schemas.openxmlformats.org/officeDocument/2006/relationships/image" Target="media/image109.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haredWithUsers xmlns="c507ba4a-cb52-46eb-b2d3-53e76145e75d">
      <UserInfo>
        <DisplayName>Erik Arnold</DisplayName>
        <AccountId>18</AccountId>
        <AccountType/>
      </UserInfo>
    </SharedWithUser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2.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 ds:uri="c507ba4a-cb52-46eb-b2d3-53e76145e75d"/>
  </ds:schemaRefs>
</ds:datastoreItem>
</file>

<file path=customXml/itemProps3.xml><?xml version="1.0" encoding="utf-8"?>
<ds:datastoreItem xmlns:ds="http://schemas.openxmlformats.org/officeDocument/2006/customXml" ds:itemID="{7CAAAD01-0280-4943-AE70-D051E4CE76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860DCF5-E357-4638-902C-BD05351028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826</TotalTime>
  <Pages>76</Pages>
  <Words>14110</Words>
  <Characters>80428</Characters>
  <Application>Microsoft Office Word</Application>
  <DocSecurity>0</DocSecurity>
  <Lines>670</Lines>
  <Paragraphs>188</Paragraphs>
  <ScaleCrop>false</ScaleCrop>
  <Company/>
  <LinksUpToDate>false</LinksUpToDate>
  <CharactersWithSpaces>94350</CharactersWithSpaces>
  <SharedDoc>false</SharedDoc>
  <HLinks>
    <vt:vector size="534" baseType="variant">
      <vt:variant>
        <vt:i4>4784140</vt:i4>
      </vt:variant>
      <vt:variant>
        <vt:i4>483</vt:i4>
      </vt:variant>
      <vt:variant>
        <vt:i4>0</vt:i4>
      </vt:variant>
      <vt:variant>
        <vt:i4>5</vt:i4>
      </vt:variant>
      <vt:variant>
        <vt:lpwstr>https://azure.microsoft.com/en-gb/pricing/calculator/</vt:lpwstr>
      </vt:variant>
      <vt:variant>
        <vt:lpwstr/>
      </vt:variant>
      <vt:variant>
        <vt:i4>5701701</vt:i4>
      </vt:variant>
      <vt:variant>
        <vt:i4>480</vt:i4>
      </vt:variant>
      <vt:variant>
        <vt:i4>0</vt:i4>
      </vt:variant>
      <vt:variant>
        <vt:i4>5</vt:i4>
      </vt:variant>
      <vt:variant>
        <vt:lpwstr>https://azure.microsoft.com/</vt:lpwstr>
      </vt:variant>
      <vt:variant>
        <vt:lpwstr/>
      </vt:variant>
      <vt:variant>
        <vt:i4>4456571</vt:i4>
      </vt:variant>
      <vt:variant>
        <vt:i4>474</vt:i4>
      </vt:variant>
      <vt:variant>
        <vt:i4>0</vt:i4>
      </vt:variant>
      <vt:variant>
        <vt:i4>5</vt:i4>
      </vt:variant>
      <vt:variant>
        <vt:lpwstr/>
      </vt:variant>
      <vt:variant>
        <vt:lpwstr>_How_to_deploy</vt:lpwstr>
      </vt:variant>
      <vt:variant>
        <vt:i4>1245249</vt:i4>
      </vt:variant>
      <vt:variant>
        <vt:i4>468</vt:i4>
      </vt:variant>
      <vt:variant>
        <vt:i4>0</vt:i4>
      </vt:variant>
      <vt:variant>
        <vt:i4>5</vt:i4>
      </vt:variant>
      <vt:variant>
        <vt:lpwstr>https://portal.azure.com/</vt:lpwstr>
      </vt:variant>
      <vt:variant>
        <vt:lpwstr>home</vt:lpwstr>
      </vt:variant>
      <vt:variant>
        <vt:i4>5046307</vt:i4>
      </vt:variant>
      <vt:variant>
        <vt:i4>465</vt:i4>
      </vt:variant>
      <vt:variant>
        <vt:i4>0</vt:i4>
      </vt:variant>
      <vt:variant>
        <vt:i4>5</vt:i4>
      </vt:variant>
      <vt:variant>
        <vt:lpwstr/>
      </vt:variant>
      <vt:variant>
        <vt:lpwstr>_How_to_enable/disable</vt:lpwstr>
      </vt:variant>
      <vt:variant>
        <vt:i4>2031681</vt:i4>
      </vt:variant>
      <vt:variant>
        <vt:i4>447</vt:i4>
      </vt:variant>
      <vt:variant>
        <vt:i4>0</vt:i4>
      </vt:variant>
      <vt:variant>
        <vt:i4>5</vt:i4>
      </vt:variant>
      <vt:variant>
        <vt:lpwstr>https://portal.azure.com/</vt:lpwstr>
      </vt:variant>
      <vt:variant>
        <vt:lpwstr>blade/HubsExtension/BrowseResourceGroups</vt:lpwstr>
      </vt:variant>
      <vt:variant>
        <vt:i4>1507390</vt:i4>
      </vt:variant>
      <vt:variant>
        <vt:i4>441</vt:i4>
      </vt:variant>
      <vt:variant>
        <vt:i4>0</vt:i4>
      </vt:variant>
      <vt:variant>
        <vt:i4>5</vt:i4>
      </vt:variant>
      <vt:variant>
        <vt:lpwstr/>
      </vt:variant>
      <vt:variant>
        <vt:lpwstr>_FAQs</vt:lpwstr>
      </vt:variant>
      <vt:variant>
        <vt:i4>1507390</vt:i4>
      </vt:variant>
      <vt:variant>
        <vt:i4>438</vt:i4>
      </vt:variant>
      <vt:variant>
        <vt:i4>0</vt:i4>
      </vt:variant>
      <vt:variant>
        <vt:i4>5</vt:i4>
      </vt:variant>
      <vt:variant>
        <vt:lpwstr/>
      </vt:variant>
      <vt:variant>
        <vt:lpwstr>_FAQs</vt:lpwstr>
      </vt:variant>
      <vt:variant>
        <vt:i4>5439492</vt:i4>
      </vt:variant>
      <vt:variant>
        <vt:i4>435</vt:i4>
      </vt:variant>
      <vt:variant>
        <vt:i4>0</vt:i4>
      </vt:variant>
      <vt:variant>
        <vt:i4>5</vt:i4>
      </vt:variant>
      <vt:variant>
        <vt:lpwstr>https://powerbi.microsoft.com/en-us/pricing/</vt:lpwstr>
      </vt:variant>
      <vt:variant>
        <vt:lpwstr/>
      </vt:variant>
      <vt:variant>
        <vt:i4>5046272</vt:i4>
      </vt:variant>
      <vt:variant>
        <vt:i4>432</vt:i4>
      </vt:variant>
      <vt:variant>
        <vt:i4>0</vt:i4>
      </vt:variant>
      <vt:variant>
        <vt:i4>5</vt:i4>
      </vt:variant>
      <vt:variant>
        <vt:lpwstr>https://powerbi.microsoft.com/en-us/desktop/</vt:lpwstr>
      </vt:variant>
      <vt:variant>
        <vt:lpwstr/>
      </vt:variant>
      <vt:variant>
        <vt:i4>4390982</vt:i4>
      </vt:variant>
      <vt:variant>
        <vt:i4>429</vt:i4>
      </vt:variant>
      <vt:variant>
        <vt:i4>0</vt:i4>
      </vt:variant>
      <vt:variant>
        <vt:i4>5</vt:i4>
      </vt:variant>
      <vt:variant>
        <vt:lpwstr>https://app.powerbi.com/home</vt:lpwstr>
      </vt:variant>
      <vt:variant>
        <vt:lpwstr/>
      </vt:variant>
      <vt:variant>
        <vt:i4>5439492</vt:i4>
      </vt:variant>
      <vt:variant>
        <vt:i4>426</vt:i4>
      </vt:variant>
      <vt:variant>
        <vt:i4>0</vt:i4>
      </vt:variant>
      <vt:variant>
        <vt:i4>5</vt:i4>
      </vt:variant>
      <vt:variant>
        <vt:lpwstr>https://powerbi.microsoft.com/en-us/pricing/</vt:lpwstr>
      </vt:variant>
      <vt:variant>
        <vt:lpwstr/>
      </vt:variant>
      <vt:variant>
        <vt:i4>1507390</vt:i4>
      </vt:variant>
      <vt:variant>
        <vt:i4>423</vt:i4>
      </vt:variant>
      <vt:variant>
        <vt:i4>0</vt:i4>
      </vt:variant>
      <vt:variant>
        <vt:i4>5</vt:i4>
      </vt:variant>
      <vt:variant>
        <vt:lpwstr/>
      </vt:variant>
      <vt:variant>
        <vt:lpwstr>_FAQs</vt:lpwstr>
      </vt:variant>
      <vt:variant>
        <vt:i4>5046307</vt:i4>
      </vt:variant>
      <vt:variant>
        <vt:i4>414</vt:i4>
      </vt:variant>
      <vt:variant>
        <vt:i4>0</vt:i4>
      </vt:variant>
      <vt:variant>
        <vt:i4>5</vt:i4>
      </vt:variant>
      <vt:variant>
        <vt:lpwstr/>
      </vt:variant>
      <vt:variant>
        <vt:lpwstr>_How_to_enable/disable</vt:lpwstr>
      </vt:variant>
      <vt:variant>
        <vt:i4>5570629</vt:i4>
      </vt:variant>
      <vt:variant>
        <vt:i4>411</vt:i4>
      </vt:variant>
      <vt:variant>
        <vt:i4>0</vt:i4>
      </vt:variant>
      <vt:variant>
        <vt:i4>5</vt:i4>
      </vt:variant>
      <vt:variant>
        <vt:lpwstr>https://azure.microsoft.com/en-gb/global-infrastructure/</vt:lpwstr>
      </vt:variant>
      <vt:variant>
        <vt:lpwstr/>
      </vt:variant>
      <vt:variant>
        <vt:i4>6619252</vt:i4>
      </vt:variant>
      <vt:variant>
        <vt:i4>408</vt:i4>
      </vt:variant>
      <vt:variant>
        <vt:i4>0</vt:i4>
      </vt:variant>
      <vt:variant>
        <vt:i4>5</vt:i4>
      </vt:variant>
      <vt:variant>
        <vt:lpwstr>http://whatismyip.host/</vt:lpwstr>
      </vt:variant>
      <vt:variant>
        <vt:lpwstr/>
      </vt:variant>
      <vt:variant>
        <vt:i4>1638482</vt:i4>
      </vt:variant>
      <vt:variant>
        <vt:i4>405</vt:i4>
      </vt:variant>
      <vt:variant>
        <vt:i4>0</vt:i4>
      </vt:variant>
      <vt:variant>
        <vt:i4>5</vt:i4>
      </vt:variant>
      <vt:variant>
        <vt:lpwstr>https://portal.azure.com/</vt:lpwstr>
      </vt:variant>
      <vt:variant>
        <vt:lpwstr>blade/Microsoft_Azure_Billing/SubscriptionsBlade</vt:lpwstr>
      </vt:variant>
      <vt:variant>
        <vt:i4>6684784</vt:i4>
      </vt:variant>
      <vt:variant>
        <vt:i4>402</vt:i4>
      </vt:variant>
      <vt:variant>
        <vt:i4>0</vt:i4>
      </vt:variant>
      <vt:variant>
        <vt:i4>5</vt:i4>
      </vt:variant>
      <vt:variant>
        <vt:lpwstr>https://github.com/microsoft/nonprofits</vt:lpwstr>
      </vt:variant>
      <vt:variant>
        <vt:lpwstr/>
      </vt:variant>
      <vt:variant>
        <vt:i4>5701701</vt:i4>
      </vt:variant>
      <vt:variant>
        <vt:i4>396</vt:i4>
      </vt:variant>
      <vt:variant>
        <vt:i4>0</vt:i4>
      </vt:variant>
      <vt:variant>
        <vt:i4>5</vt:i4>
      </vt:variant>
      <vt:variant>
        <vt:lpwstr>https://azure.microsoft.com/</vt:lpwstr>
      </vt:variant>
      <vt:variant>
        <vt:lpwstr/>
      </vt:variant>
      <vt:variant>
        <vt:i4>1310805</vt:i4>
      </vt:variant>
      <vt:variant>
        <vt:i4>393</vt:i4>
      </vt:variant>
      <vt:variant>
        <vt:i4>0</vt:i4>
      </vt:variant>
      <vt:variant>
        <vt:i4>5</vt:i4>
      </vt:variant>
      <vt:variant>
        <vt:lpwstr>https://azure.microsoft.com/en-gb/global-infrastructure/geographies/</vt:lpwstr>
      </vt:variant>
      <vt:variant>
        <vt:lpwstr/>
      </vt:variant>
      <vt:variant>
        <vt:i4>5701701</vt:i4>
      </vt:variant>
      <vt:variant>
        <vt:i4>390</vt:i4>
      </vt:variant>
      <vt:variant>
        <vt:i4>0</vt:i4>
      </vt:variant>
      <vt:variant>
        <vt:i4>5</vt:i4>
      </vt:variant>
      <vt:variant>
        <vt:lpwstr>https://azure.microsoft.com/</vt:lpwstr>
      </vt:variant>
      <vt:variant>
        <vt:lpwstr/>
      </vt:variant>
      <vt:variant>
        <vt:i4>5701701</vt:i4>
      </vt:variant>
      <vt:variant>
        <vt:i4>387</vt:i4>
      </vt:variant>
      <vt:variant>
        <vt:i4>0</vt:i4>
      </vt:variant>
      <vt:variant>
        <vt:i4>5</vt:i4>
      </vt:variant>
      <vt:variant>
        <vt:lpwstr>https://azure.microsoft.com/</vt:lpwstr>
      </vt:variant>
      <vt:variant>
        <vt:lpwstr/>
      </vt:variant>
      <vt:variant>
        <vt:i4>6553678</vt:i4>
      </vt:variant>
      <vt:variant>
        <vt:i4>378</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375</vt:i4>
      </vt:variant>
      <vt:variant>
        <vt:i4>0</vt:i4>
      </vt:variant>
      <vt:variant>
        <vt:i4>5</vt:i4>
      </vt:variant>
      <vt:variant>
        <vt:lpwstr>https://www.microsoft.com/en-us/nonprofits/power-bi</vt:lpwstr>
      </vt:variant>
      <vt:variant>
        <vt:lpwstr/>
      </vt:variant>
      <vt:variant>
        <vt:i4>5701701</vt:i4>
      </vt:variant>
      <vt:variant>
        <vt:i4>372</vt:i4>
      </vt:variant>
      <vt:variant>
        <vt:i4>0</vt:i4>
      </vt:variant>
      <vt:variant>
        <vt:i4>5</vt:i4>
      </vt:variant>
      <vt:variant>
        <vt:lpwstr>https://azure.microsoft.com/</vt:lpwstr>
      </vt:variant>
      <vt:variant>
        <vt:lpwstr/>
      </vt:variant>
      <vt:variant>
        <vt:i4>6684784</vt:i4>
      </vt:variant>
      <vt:variant>
        <vt:i4>369</vt:i4>
      </vt:variant>
      <vt:variant>
        <vt:i4>0</vt:i4>
      </vt:variant>
      <vt:variant>
        <vt:i4>5</vt:i4>
      </vt:variant>
      <vt:variant>
        <vt:lpwstr>https://github.com/microsoft/nonprofits</vt:lpwstr>
      </vt:variant>
      <vt:variant>
        <vt:lpwstr/>
      </vt:variant>
      <vt:variant>
        <vt:i4>1900592</vt:i4>
      </vt:variant>
      <vt:variant>
        <vt:i4>362</vt:i4>
      </vt:variant>
      <vt:variant>
        <vt:i4>0</vt:i4>
      </vt:variant>
      <vt:variant>
        <vt:i4>5</vt:i4>
      </vt:variant>
      <vt:variant>
        <vt:lpwstr/>
      </vt:variant>
      <vt:variant>
        <vt:lpwstr>_Toc30767834</vt:lpwstr>
      </vt:variant>
      <vt:variant>
        <vt:i4>1703984</vt:i4>
      </vt:variant>
      <vt:variant>
        <vt:i4>356</vt:i4>
      </vt:variant>
      <vt:variant>
        <vt:i4>0</vt:i4>
      </vt:variant>
      <vt:variant>
        <vt:i4>5</vt:i4>
      </vt:variant>
      <vt:variant>
        <vt:lpwstr/>
      </vt:variant>
      <vt:variant>
        <vt:lpwstr>_Toc30767833</vt:lpwstr>
      </vt:variant>
      <vt:variant>
        <vt:i4>1769520</vt:i4>
      </vt:variant>
      <vt:variant>
        <vt:i4>350</vt:i4>
      </vt:variant>
      <vt:variant>
        <vt:i4>0</vt:i4>
      </vt:variant>
      <vt:variant>
        <vt:i4>5</vt:i4>
      </vt:variant>
      <vt:variant>
        <vt:lpwstr/>
      </vt:variant>
      <vt:variant>
        <vt:lpwstr>_Toc30767832</vt:lpwstr>
      </vt:variant>
      <vt:variant>
        <vt:i4>1572912</vt:i4>
      </vt:variant>
      <vt:variant>
        <vt:i4>344</vt:i4>
      </vt:variant>
      <vt:variant>
        <vt:i4>0</vt:i4>
      </vt:variant>
      <vt:variant>
        <vt:i4>5</vt:i4>
      </vt:variant>
      <vt:variant>
        <vt:lpwstr/>
      </vt:variant>
      <vt:variant>
        <vt:lpwstr>_Toc30767831</vt:lpwstr>
      </vt:variant>
      <vt:variant>
        <vt:i4>1638448</vt:i4>
      </vt:variant>
      <vt:variant>
        <vt:i4>338</vt:i4>
      </vt:variant>
      <vt:variant>
        <vt:i4>0</vt:i4>
      </vt:variant>
      <vt:variant>
        <vt:i4>5</vt:i4>
      </vt:variant>
      <vt:variant>
        <vt:lpwstr/>
      </vt:variant>
      <vt:variant>
        <vt:lpwstr>_Toc30767830</vt:lpwstr>
      </vt:variant>
      <vt:variant>
        <vt:i4>1048625</vt:i4>
      </vt:variant>
      <vt:variant>
        <vt:i4>332</vt:i4>
      </vt:variant>
      <vt:variant>
        <vt:i4>0</vt:i4>
      </vt:variant>
      <vt:variant>
        <vt:i4>5</vt:i4>
      </vt:variant>
      <vt:variant>
        <vt:lpwstr/>
      </vt:variant>
      <vt:variant>
        <vt:lpwstr>_Toc30767829</vt:lpwstr>
      </vt:variant>
      <vt:variant>
        <vt:i4>1114161</vt:i4>
      </vt:variant>
      <vt:variant>
        <vt:i4>326</vt:i4>
      </vt:variant>
      <vt:variant>
        <vt:i4>0</vt:i4>
      </vt:variant>
      <vt:variant>
        <vt:i4>5</vt:i4>
      </vt:variant>
      <vt:variant>
        <vt:lpwstr/>
      </vt:variant>
      <vt:variant>
        <vt:lpwstr>_Toc30767828</vt:lpwstr>
      </vt:variant>
      <vt:variant>
        <vt:i4>1966129</vt:i4>
      </vt:variant>
      <vt:variant>
        <vt:i4>320</vt:i4>
      </vt:variant>
      <vt:variant>
        <vt:i4>0</vt:i4>
      </vt:variant>
      <vt:variant>
        <vt:i4>5</vt:i4>
      </vt:variant>
      <vt:variant>
        <vt:lpwstr/>
      </vt:variant>
      <vt:variant>
        <vt:lpwstr>_Toc30767827</vt:lpwstr>
      </vt:variant>
      <vt:variant>
        <vt:i4>2031665</vt:i4>
      </vt:variant>
      <vt:variant>
        <vt:i4>314</vt:i4>
      </vt:variant>
      <vt:variant>
        <vt:i4>0</vt:i4>
      </vt:variant>
      <vt:variant>
        <vt:i4>5</vt:i4>
      </vt:variant>
      <vt:variant>
        <vt:lpwstr/>
      </vt:variant>
      <vt:variant>
        <vt:lpwstr>_Toc30767826</vt:lpwstr>
      </vt:variant>
      <vt:variant>
        <vt:i4>1835057</vt:i4>
      </vt:variant>
      <vt:variant>
        <vt:i4>308</vt:i4>
      </vt:variant>
      <vt:variant>
        <vt:i4>0</vt:i4>
      </vt:variant>
      <vt:variant>
        <vt:i4>5</vt:i4>
      </vt:variant>
      <vt:variant>
        <vt:lpwstr/>
      </vt:variant>
      <vt:variant>
        <vt:lpwstr>_Toc30767825</vt:lpwstr>
      </vt:variant>
      <vt:variant>
        <vt:i4>1900593</vt:i4>
      </vt:variant>
      <vt:variant>
        <vt:i4>302</vt:i4>
      </vt:variant>
      <vt:variant>
        <vt:i4>0</vt:i4>
      </vt:variant>
      <vt:variant>
        <vt:i4>5</vt:i4>
      </vt:variant>
      <vt:variant>
        <vt:lpwstr/>
      </vt:variant>
      <vt:variant>
        <vt:lpwstr>_Toc30767824</vt:lpwstr>
      </vt:variant>
      <vt:variant>
        <vt:i4>1703985</vt:i4>
      </vt:variant>
      <vt:variant>
        <vt:i4>296</vt:i4>
      </vt:variant>
      <vt:variant>
        <vt:i4>0</vt:i4>
      </vt:variant>
      <vt:variant>
        <vt:i4>5</vt:i4>
      </vt:variant>
      <vt:variant>
        <vt:lpwstr/>
      </vt:variant>
      <vt:variant>
        <vt:lpwstr>_Toc30767823</vt:lpwstr>
      </vt:variant>
      <vt:variant>
        <vt:i4>1769521</vt:i4>
      </vt:variant>
      <vt:variant>
        <vt:i4>290</vt:i4>
      </vt:variant>
      <vt:variant>
        <vt:i4>0</vt:i4>
      </vt:variant>
      <vt:variant>
        <vt:i4>5</vt:i4>
      </vt:variant>
      <vt:variant>
        <vt:lpwstr/>
      </vt:variant>
      <vt:variant>
        <vt:lpwstr>_Toc30767822</vt:lpwstr>
      </vt:variant>
      <vt:variant>
        <vt:i4>1572913</vt:i4>
      </vt:variant>
      <vt:variant>
        <vt:i4>284</vt:i4>
      </vt:variant>
      <vt:variant>
        <vt:i4>0</vt:i4>
      </vt:variant>
      <vt:variant>
        <vt:i4>5</vt:i4>
      </vt:variant>
      <vt:variant>
        <vt:lpwstr/>
      </vt:variant>
      <vt:variant>
        <vt:lpwstr>_Toc30767821</vt:lpwstr>
      </vt:variant>
      <vt:variant>
        <vt:i4>1638449</vt:i4>
      </vt:variant>
      <vt:variant>
        <vt:i4>278</vt:i4>
      </vt:variant>
      <vt:variant>
        <vt:i4>0</vt:i4>
      </vt:variant>
      <vt:variant>
        <vt:i4>5</vt:i4>
      </vt:variant>
      <vt:variant>
        <vt:lpwstr/>
      </vt:variant>
      <vt:variant>
        <vt:lpwstr>_Toc30767820</vt:lpwstr>
      </vt:variant>
      <vt:variant>
        <vt:i4>1048626</vt:i4>
      </vt:variant>
      <vt:variant>
        <vt:i4>272</vt:i4>
      </vt:variant>
      <vt:variant>
        <vt:i4>0</vt:i4>
      </vt:variant>
      <vt:variant>
        <vt:i4>5</vt:i4>
      </vt:variant>
      <vt:variant>
        <vt:lpwstr/>
      </vt:variant>
      <vt:variant>
        <vt:lpwstr>_Toc30767819</vt:lpwstr>
      </vt:variant>
      <vt:variant>
        <vt:i4>1114162</vt:i4>
      </vt:variant>
      <vt:variant>
        <vt:i4>266</vt:i4>
      </vt:variant>
      <vt:variant>
        <vt:i4>0</vt:i4>
      </vt:variant>
      <vt:variant>
        <vt:i4>5</vt:i4>
      </vt:variant>
      <vt:variant>
        <vt:lpwstr/>
      </vt:variant>
      <vt:variant>
        <vt:lpwstr>_Toc30767818</vt:lpwstr>
      </vt:variant>
      <vt:variant>
        <vt:i4>1966130</vt:i4>
      </vt:variant>
      <vt:variant>
        <vt:i4>260</vt:i4>
      </vt:variant>
      <vt:variant>
        <vt:i4>0</vt:i4>
      </vt:variant>
      <vt:variant>
        <vt:i4>5</vt:i4>
      </vt:variant>
      <vt:variant>
        <vt:lpwstr/>
      </vt:variant>
      <vt:variant>
        <vt:lpwstr>_Toc30767817</vt:lpwstr>
      </vt:variant>
      <vt:variant>
        <vt:i4>2031666</vt:i4>
      </vt:variant>
      <vt:variant>
        <vt:i4>254</vt:i4>
      </vt:variant>
      <vt:variant>
        <vt:i4>0</vt:i4>
      </vt:variant>
      <vt:variant>
        <vt:i4>5</vt:i4>
      </vt:variant>
      <vt:variant>
        <vt:lpwstr/>
      </vt:variant>
      <vt:variant>
        <vt:lpwstr>_Toc30767816</vt:lpwstr>
      </vt:variant>
      <vt:variant>
        <vt:i4>1835058</vt:i4>
      </vt:variant>
      <vt:variant>
        <vt:i4>248</vt:i4>
      </vt:variant>
      <vt:variant>
        <vt:i4>0</vt:i4>
      </vt:variant>
      <vt:variant>
        <vt:i4>5</vt:i4>
      </vt:variant>
      <vt:variant>
        <vt:lpwstr/>
      </vt:variant>
      <vt:variant>
        <vt:lpwstr>_Toc30767815</vt:lpwstr>
      </vt:variant>
      <vt:variant>
        <vt:i4>1900594</vt:i4>
      </vt:variant>
      <vt:variant>
        <vt:i4>242</vt:i4>
      </vt:variant>
      <vt:variant>
        <vt:i4>0</vt:i4>
      </vt:variant>
      <vt:variant>
        <vt:i4>5</vt:i4>
      </vt:variant>
      <vt:variant>
        <vt:lpwstr/>
      </vt:variant>
      <vt:variant>
        <vt:lpwstr>_Toc30767814</vt:lpwstr>
      </vt:variant>
      <vt:variant>
        <vt:i4>1703986</vt:i4>
      </vt:variant>
      <vt:variant>
        <vt:i4>236</vt:i4>
      </vt:variant>
      <vt:variant>
        <vt:i4>0</vt:i4>
      </vt:variant>
      <vt:variant>
        <vt:i4>5</vt:i4>
      </vt:variant>
      <vt:variant>
        <vt:lpwstr/>
      </vt:variant>
      <vt:variant>
        <vt:lpwstr>_Toc30767813</vt:lpwstr>
      </vt:variant>
      <vt:variant>
        <vt:i4>1769522</vt:i4>
      </vt:variant>
      <vt:variant>
        <vt:i4>230</vt:i4>
      </vt:variant>
      <vt:variant>
        <vt:i4>0</vt:i4>
      </vt:variant>
      <vt:variant>
        <vt:i4>5</vt:i4>
      </vt:variant>
      <vt:variant>
        <vt:lpwstr/>
      </vt:variant>
      <vt:variant>
        <vt:lpwstr>_Toc30767812</vt:lpwstr>
      </vt:variant>
      <vt:variant>
        <vt:i4>1572914</vt:i4>
      </vt:variant>
      <vt:variant>
        <vt:i4>224</vt:i4>
      </vt:variant>
      <vt:variant>
        <vt:i4>0</vt:i4>
      </vt:variant>
      <vt:variant>
        <vt:i4>5</vt:i4>
      </vt:variant>
      <vt:variant>
        <vt:lpwstr/>
      </vt:variant>
      <vt:variant>
        <vt:lpwstr>_Toc30767811</vt:lpwstr>
      </vt:variant>
      <vt:variant>
        <vt:i4>1638450</vt:i4>
      </vt:variant>
      <vt:variant>
        <vt:i4>218</vt:i4>
      </vt:variant>
      <vt:variant>
        <vt:i4>0</vt:i4>
      </vt:variant>
      <vt:variant>
        <vt:i4>5</vt:i4>
      </vt:variant>
      <vt:variant>
        <vt:lpwstr/>
      </vt:variant>
      <vt:variant>
        <vt:lpwstr>_Toc30767810</vt:lpwstr>
      </vt:variant>
      <vt:variant>
        <vt:i4>1048627</vt:i4>
      </vt:variant>
      <vt:variant>
        <vt:i4>212</vt:i4>
      </vt:variant>
      <vt:variant>
        <vt:i4>0</vt:i4>
      </vt:variant>
      <vt:variant>
        <vt:i4>5</vt:i4>
      </vt:variant>
      <vt:variant>
        <vt:lpwstr/>
      </vt:variant>
      <vt:variant>
        <vt:lpwstr>_Toc30767809</vt:lpwstr>
      </vt:variant>
      <vt:variant>
        <vt:i4>1114163</vt:i4>
      </vt:variant>
      <vt:variant>
        <vt:i4>206</vt:i4>
      </vt:variant>
      <vt:variant>
        <vt:i4>0</vt:i4>
      </vt:variant>
      <vt:variant>
        <vt:i4>5</vt:i4>
      </vt:variant>
      <vt:variant>
        <vt:lpwstr/>
      </vt:variant>
      <vt:variant>
        <vt:lpwstr>_Toc30767808</vt:lpwstr>
      </vt:variant>
      <vt:variant>
        <vt:i4>1966131</vt:i4>
      </vt:variant>
      <vt:variant>
        <vt:i4>200</vt:i4>
      </vt:variant>
      <vt:variant>
        <vt:i4>0</vt:i4>
      </vt:variant>
      <vt:variant>
        <vt:i4>5</vt:i4>
      </vt:variant>
      <vt:variant>
        <vt:lpwstr/>
      </vt:variant>
      <vt:variant>
        <vt:lpwstr>_Toc30767807</vt:lpwstr>
      </vt:variant>
      <vt:variant>
        <vt:i4>2031667</vt:i4>
      </vt:variant>
      <vt:variant>
        <vt:i4>194</vt:i4>
      </vt:variant>
      <vt:variant>
        <vt:i4>0</vt:i4>
      </vt:variant>
      <vt:variant>
        <vt:i4>5</vt:i4>
      </vt:variant>
      <vt:variant>
        <vt:lpwstr/>
      </vt:variant>
      <vt:variant>
        <vt:lpwstr>_Toc30767806</vt:lpwstr>
      </vt:variant>
      <vt:variant>
        <vt:i4>1835059</vt:i4>
      </vt:variant>
      <vt:variant>
        <vt:i4>188</vt:i4>
      </vt:variant>
      <vt:variant>
        <vt:i4>0</vt:i4>
      </vt:variant>
      <vt:variant>
        <vt:i4>5</vt:i4>
      </vt:variant>
      <vt:variant>
        <vt:lpwstr/>
      </vt:variant>
      <vt:variant>
        <vt:lpwstr>_Toc30767805</vt:lpwstr>
      </vt:variant>
      <vt:variant>
        <vt:i4>1900595</vt:i4>
      </vt:variant>
      <vt:variant>
        <vt:i4>182</vt:i4>
      </vt:variant>
      <vt:variant>
        <vt:i4>0</vt:i4>
      </vt:variant>
      <vt:variant>
        <vt:i4>5</vt:i4>
      </vt:variant>
      <vt:variant>
        <vt:lpwstr/>
      </vt:variant>
      <vt:variant>
        <vt:lpwstr>_Toc30767804</vt:lpwstr>
      </vt:variant>
      <vt:variant>
        <vt:i4>1703987</vt:i4>
      </vt:variant>
      <vt:variant>
        <vt:i4>176</vt:i4>
      </vt:variant>
      <vt:variant>
        <vt:i4>0</vt:i4>
      </vt:variant>
      <vt:variant>
        <vt:i4>5</vt:i4>
      </vt:variant>
      <vt:variant>
        <vt:lpwstr/>
      </vt:variant>
      <vt:variant>
        <vt:lpwstr>_Toc30767803</vt:lpwstr>
      </vt:variant>
      <vt:variant>
        <vt:i4>1769523</vt:i4>
      </vt:variant>
      <vt:variant>
        <vt:i4>170</vt:i4>
      </vt:variant>
      <vt:variant>
        <vt:i4>0</vt:i4>
      </vt:variant>
      <vt:variant>
        <vt:i4>5</vt:i4>
      </vt:variant>
      <vt:variant>
        <vt:lpwstr/>
      </vt:variant>
      <vt:variant>
        <vt:lpwstr>_Toc30767802</vt:lpwstr>
      </vt:variant>
      <vt:variant>
        <vt:i4>1572915</vt:i4>
      </vt:variant>
      <vt:variant>
        <vt:i4>164</vt:i4>
      </vt:variant>
      <vt:variant>
        <vt:i4>0</vt:i4>
      </vt:variant>
      <vt:variant>
        <vt:i4>5</vt:i4>
      </vt:variant>
      <vt:variant>
        <vt:lpwstr/>
      </vt:variant>
      <vt:variant>
        <vt:lpwstr>_Toc30767801</vt:lpwstr>
      </vt:variant>
      <vt:variant>
        <vt:i4>1638451</vt:i4>
      </vt:variant>
      <vt:variant>
        <vt:i4>158</vt:i4>
      </vt:variant>
      <vt:variant>
        <vt:i4>0</vt:i4>
      </vt:variant>
      <vt:variant>
        <vt:i4>5</vt:i4>
      </vt:variant>
      <vt:variant>
        <vt:lpwstr/>
      </vt:variant>
      <vt:variant>
        <vt:lpwstr>_Toc30767800</vt:lpwstr>
      </vt:variant>
      <vt:variant>
        <vt:i4>2031674</vt:i4>
      </vt:variant>
      <vt:variant>
        <vt:i4>152</vt:i4>
      </vt:variant>
      <vt:variant>
        <vt:i4>0</vt:i4>
      </vt:variant>
      <vt:variant>
        <vt:i4>5</vt:i4>
      </vt:variant>
      <vt:variant>
        <vt:lpwstr/>
      </vt:variant>
      <vt:variant>
        <vt:lpwstr>_Toc30767799</vt:lpwstr>
      </vt:variant>
      <vt:variant>
        <vt:i4>1966138</vt:i4>
      </vt:variant>
      <vt:variant>
        <vt:i4>146</vt:i4>
      </vt:variant>
      <vt:variant>
        <vt:i4>0</vt:i4>
      </vt:variant>
      <vt:variant>
        <vt:i4>5</vt:i4>
      </vt:variant>
      <vt:variant>
        <vt:lpwstr/>
      </vt:variant>
      <vt:variant>
        <vt:lpwstr>_Toc30767798</vt:lpwstr>
      </vt:variant>
      <vt:variant>
        <vt:i4>1114170</vt:i4>
      </vt:variant>
      <vt:variant>
        <vt:i4>140</vt:i4>
      </vt:variant>
      <vt:variant>
        <vt:i4>0</vt:i4>
      </vt:variant>
      <vt:variant>
        <vt:i4>5</vt:i4>
      </vt:variant>
      <vt:variant>
        <vt:lpwstr/>
      </vt:variant>
      <vt:variant>
        <vt:lpwstr>_Toc30767797</vt:lpwstr>
      </vt:variant>
      <vt:variant>
        <vt:i4>1048634</vt:i4>
      </vt:variant>
      <vt:variant>
        <vt:i4>134</vt:i4>
      </vt:variant>
      <vt:variant>
        <vt:i4>0</vt:i4>
      </vt:variant>
      <vt:variant>
        <vt:i4>5</vt:i4>
      </vt:variant>
      <vt:variant>
        <vt:lpwstr/>
      </vt:variant>
      <vt:variant>
        <vt:lpwstr>_Toc30767796</vt:lpwstr>
      </vt:variant>
      <vt:variant>
        <vt:i4>1245242</vt:i4>
      </vt:variant>
      <vt:variant>
        <vt:i4>128</vt:i4>
      </vt:variant>
      <vt:variant>
        <vt:i4>0</vt:i4>
      </vt:variant>
      <vt:variant>
        <vt:i4>5</vt:i4>
      </vt:variant>
      <vt:variant>
        <vt:lpwstr/>
      </vt:variant>
      <vt:variant>
        <vt:lpwstr>_Toc30767795</vt:lpwstr>
      </vt:variant>
      <vt:variant>
        <vt:i4>1179706</vt:i4>
      </vt:variant>
      <vt:variant>
        <vt:i4>122</vt:i4>
      </vt:variant>
      <vt:variant>
        <vt:i4>0</vt:i4>
      </vt:variant>
      <vt:variant>
        <vt:i4>5</vt:i4>
      </vt:variant>
      <vt:variant>
        <vt:lpwstr/>
      </vt:variant>
      <vt:variant>
        <vt:lpwstr>_Toc30767794</vt:lpwstr>
      </vt:variant>
      <vt:variant>
        <vt:i4>1376314</vt:i4>
      </vt:variant>
      <vt:variant>
        <vt:i4>116</vt:i4>
      </vt:variant>
      <vt:variant>
        <vt:i4>0</vt:i4>
      </vt:variant>
      <vt:variant>
        <vt:i4>5</vt:i4>
      </vt:variant>
      <vt:variant>
        <vt:lpwstr/>
      </vt:variant>
      <vt:variant>
        <vt:lpwstr>_Toc30767793</vt:lpwstr>
      </vt:variant>
      <vt:variant>
        <vt:i4>1310778</vt:i4>
      </vt:variant>
      <vt:variant>
        <vt:i4>110</vt:i4>
      </vt:variant>
      <vt:variant>
        <vt:i4>0</vt:i4>
      </vt:variant>
      <vt:variant>
        <vt:i4>5</vt:i4>
      </vt:variant>
      <vt:variant>
        <vt:lpwstr/>
      </vt:variant>
      <vt:variant>
        <vt:lpwstr>_Toc30767792</vt:lpwstr>
      </vt:variant>
      <vt:variant>
        <vt:i4>1507386</vt:i4>
      </vt:variant>
      <vt:variant>
        <vt:i4>104</vt:i4>
      </vt:variant>
      <vt:variant>
        <vt:i4>0</vt:i4>
      </vt:variant>
      <vt:variant>
        <vt:i4>5</vt:i4>
      </vt:variant>
      <vt:variant>
        <vt:lpwstr/>
      </vt:variant>
      <vt:variant>
        <vt:lpwstr>_Toc30767791</vt:lpwstr>
      </vt:variant>
      <vt:variant>
        <vt:i4>1441850</vt:i4>
      </vt:variant>
      <vt:variant>
        <vt:i4>98</vt:i4>
      </vt:variant>
      <vt:variant>
        <vt:i4>0</vt:i4>
      </vt:variant>
      <vt:variant>
        <vt:i4>5</vt:i4>
      </vt:variant>
      <vt:variant>
        <vt:lpwstr/>
      </vt:variant>
      <vt:variant>
        <vt:lpwstr>_Toc30767790</vt:lpwstr>
      </vt:variant>
      <vt:variant>
        <vt:i4>2031675</vt:i4>
      </vt:variant>
      <vt:variant>
        <vt:i4>92</vt:i4>
      </vt:variant>
      <vt:variant>
        <vt:i4>0</vt:i4>
      </vt:variant>
      <vt:variant>
        <vt:i4>5</vt:i4>
      </vt:variant>
      <vt:variant>
        <vt:lpwstr/>
      </vt:variant>
      <vt:variant>
        <vt:lpwstr>_Toc30767789</vt:lpwstr>
      </vt:variant>
      <vt:variant>
        <vt:i4>1966139</vt:i4>
      </vt:variant>
      <vt:variant>
        <vt:i4>86</vt:i4>
      </vt:variant>
      <vt:variant>
        <vt:i4>0</vt:i4>
      </vt:variant>
      <vt:variant>
        <vt:i4>5</vt:i4>
      </vt:variant>
      <vt:variant>
        <vt:lpwstr/>
      </vt:variant>
      <vt:variant>
        <vt:lpwstr>_Toc30767788</vt:lpwstr>
      </vt:variant>
      <vt:variant>
        <vt:i4>1114171</vt:i4>
      </vt:variant>
      <vt:variant>
        <vt:i4>80</vt:i4>
      </vt:variant>
      <vt:variant>
        <vt:i4>0</vt:i4>
      </vt:variant>
      <vt:variant>
        <vt:i4>5</vt:i4>
      </vt:variant>
      <vt:variant>
        <vt:lpwstr/>
      </vt:variant>
      <vt:variant>
        <vt:lpwstr>_Toc30767787</vt:lpwstr>
      </vt:variant>
      <vt:variant>
        <vt:i4>1048635</vt:i4>
      </vt:variant>
      <vt:variant>
        <vt:i4>74</vt:i4>
      </vt:variant>
      <vt:variant>
        <vt:i4>0</vt:i4>
      </vt:variant>
      <vt:variant>
        <vt:i4>5</vt:i4>
      </vt:variant>
      <vt:variant>
        <vt:lpwstr/>
      </vt:variant>
      <vt:variant>
        <vt:lpwstr>_Toc30767786</vt:lpwstr>
      </vt:variant>
      <vt:variant>
        <vt:i4>1245243</vt:i4>
      </vt:variant>
      <vt:variant>
        <vt:i4>68</vt:i4>
      </vt:variant>
      <vt:variant>
        <vt:i4>0</vt:i4>
      </vt:variant>
      <vt:variant>
        <vt:i4>5</vt:i4>
      </vt:variant>
      <vt:variant>
        <vt:lpwstr/>
      </vt:variant>
      <vt:variant>
        <vt:lpwstr>_Toc30767785</vt:lpwstr>
      </vt:variant>
      <vt:variant>
        <vt:i4>1179707</vt:i4>
      </vt:variant>
      <vt:variant>
        <vt:i4>62</vt:i4>
      </vt:variant>
      <vt:variant>
        <vt:i4>0</vt:i4>
      </vt:variant>
      <vt:variant>
        <vt:i4>5</vt:i4>
      </vt:variant>
      <vt:variant>
        <vt:lpwstr/>
      </vt:variant>
      <vt:variant>
        <vt:lpwstr>_Toc30767784</vt:lpwstr>
      </vt:variant>
      <vt:variant>
        <vt:i4>1376315</vt:i4>
      </vt:variant>
      <vt:variant>
        <vt:i4>56</vt:i4>
      </vt:variant>
      <vt:variant>
        <vt:i4>0</vt:i4>
      </vt:variant>
      <vt:variant>
        <vt:i4>5</vt:i4>
      </vt:variant>
      <vt:variant>
        <vt:lpwstr/>
      </vt:variant>
      <vt:variant>
        <vt:lpwstr>_Toc30767783</vt:lpwstr>
      </vt:variant>
      <vt:variant>
        <vt:i4>1310779</vt:i4>
      </vt:variant>
      <vt:variant>
        <vt:i4>50</vt:i4>
      </vt:variant>
      <vt:variant>
        <vt:i4>0</vt:i4>
      </vt:variant>
      <vt:variant>
        <vt:i4>5</vt:i4>
      </vt:variant>
      <vt:variant>
        <vt:lpwstr/>
      </vt:variant>
      <vt:variant>
        <vt:lpwstr>_Toc30767782</vt:lpwstr>
      </vt:variant>
      <vt:variant>
        <vt:i4>1507387</vt:i4>
      </vt:variant>
      <vt:variant>
        <vt:i4>44</vt:i4>
      </vt:variant>
      <vt:variant>
        <vt:i4>0</vt:i4>
      </vt:variant>
      <vt:variant>
        <vt:i4>5</vt:i4>
      </vt:variant>
      <vt:variant>
        <vt:lpwstr/>
      </vt:variant>
      <vt:variant>
        <vt:lpwstr>_Toc30767781</vt:lpwstr>
      </vt:variant>
      <vt:variant>
        <vt:i4>1441851</vt:i4>
      </vt:variant>
      <vt:variant>
        <vt:i4>38</vt:i4>
      </vt:variant>
      <vt:variant>
        <vt:i4>0</vt:i4>
      </vt:variant>
      <vt:variant>
        <vt:i4>5</vt:i4>
      </vt:variant>
      <vt:variant>
        <vt:lpwstr/>
      </vt:variant>
      <vt:variant>
        <vt:lpwstr>_Toc30767780</vt:lpwstr>
      </vt:variant>
      <vt:variant>
        <vt:i4>2031668</vt:i4>
      </vt:variant>
      <vt:variant>
        <vt:i4>32</vt:i4>
      </vt:variant>
      <vt:variant>
        <vt:i4>0</vt:i4>
      </vt:variant>
      <vt:variant>
        <vt:i4>5</vt:i4>
      </vt:variant>
      <vt:variant>
        <vt:lpwstr/>
      </vt:variant>
      <vt:variant>
        <vt:lpwstr>_Toc30767779</vt:lpwstr>
      </vt:variant>
      <vt:variant>
        <vt:i4>1966132</vt:i4>
      </vt:variant>
      <vt:variant>
        <vt:i4>26</vt:i4>
      </vt:variant>
      <vt:variant>
        <vt:i4>0</vt:i4>
      </vt:variant>
      <vt:variant>
        <vt:i4>5</vt:i4>
      </vt:variant>
      <vt:variant>
        <vt:lpwstr/>
      </vt:variant>
      <vt:variant>
        <vt:lpwstr>_Toc30767778</vt:lpwstr>
      </vt:variant>
      <vt:variant>
        <vt:i4>1114164</vt:i4>
      </vt:variant>
      <vt:variant>
        <vt:i4>20</vt:i4>
      </vt:variant>
      <vt:variant>
        <vt:i4>0</vt:i4>
      </vt:variant>
      <vt:variant>
        <vt:i4>5</vt:i4>
      </vt:variant>
      <vt:variant>
        <vt:lpwstr/>
      </vt:variant>
      <vt:variant>
        <vt:lpwstr>_Toc30767777</vt:lpwstr>
      </vt:variant>
      <vt:variant>
        <vt:i4>1048628</vt:i4>
      </vt:variant>
      <vt:variant>
        <vt:i4>14</vt:i4>
      </vt:variant>
      <vt:variant>
        <vt:i4>0</vt:i4>
      </vt:variant>
      <vt:variant>
        <vt:i4>5</vt:i4>
      </vt:variant>
      <vt:variant>
        <vt:lpwstr/>
      </vt:variant>
      <vt:variant>
        <vt:lpwstr>_Toc30767776</vt:lpwstr>
      </vt:variant>
      <vt:variant>
        <vt:i4>1245236</vt:i4>
      </vt:variant>
      <vt:variant>
        <vt:i4>8</vt:i4>
      </vt:variant>
      <vt:variant>
        <vt:i4>0</vt:i4>
      </vt:variant>
      <vt:variant>
        <vt:i4>5</vt:i4>
      </vt:variant>
      <vt:variant>
        <vt:lpwstr/>
      </vt:variant>
      <vt:variant>
        <vt:lpwstr>_Toc30767775</vt:lpwstr>
      </vt:variant>
      <vt:variant>
        <vt:i4>1179700</vt:i4>
      </vt:variant>
      <vt:variant>
        <vt:i4>2</vt:i4>
      </vt:variant>
      <vt:variant>
        <vt:i4>0</vt:i4>
      </vt:variant>
      <vt:variant>
        <vt:i4>5</vt:i4>
      </vt:variant>
      <vt:variant>
        <vt:lpwstr/>
      </vt:variant>
      <vt:variant>
        <vt:lpwstr>_Toc30767774</vt:lpwstr>
      </vt:variant>
      <vt:variant>
        <vt:i4>5963805</vt:i4>
      </vt:variant>
      <vt:variant>
        <vt:i4>3</vt:i4>
      </vt:variant>
      <vt:variant>
        <vt:i4>0</vt:i4>
      </vt:variant>
      <vt:variant>
        <vt:i4>5</vt:i4>
      </vt:variant>
      <vt:variant>
        <vt:lpwstr>https://azure.microsoft.com/en-us/pricing/calculator/</vt:lpwstr>
      </vt:variant>
      <vt:variant>
        <vt:lpwstr/>
      </vt:variant>
      <vt:variant>
        <vt:i4>6553678</vt:i4>
      </vt:variant>
      <vt:variant>
        <vt:i4>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489</cp:revision>
  <dcterms:created xsi:type="dcterms:W3CDTF">2020-01-21T05:07:00Z</dcterms:created>
  <dcterms:modified xsi:type="dcterms:W3CDTF">2020-05-14T20:52:00Z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2020-01-31T20:27:30.2296647Z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702a46d9-14ff-48c5-a0d5-8d6a244a83d1</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