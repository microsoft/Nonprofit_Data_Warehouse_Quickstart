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3D5F41E" w:rsidR="00A30689" w:rsidRPr="0080050C" w:rsidRDefault="00864F90" w:rsidP="00DD0C24">
          <w:pPr>
            <w:pStyle w:val="RefH3NoTOC"/>
          </w:pPr>
          <w:r w:rsidRPr="0080050C">
            <w:br w:type="page"/>
          </w:r>
        </w:p>
        <w:p w14:paraId="3BB03362" w14:textId="77777777" w:rsidR="00A30689" w:rsidRPr="0080050C" w:rsidRDefault="00A30689" w:rsidP="00DD0C24">
          <w:pPr>
            <w:pStyle w:val="RefH1NoTOC"/>
          </w:pPr>
          <w:bookmarkStart w:id="11" w:name="_Toc399174937"/>
          <w:bookmarkStart w:id="12" w:name="_Toc7190509"/>
          <w:r w:rsidRPr="0080050C">
            <w:lastRenderedPageBreak/>
            <w:t>Reference Information</w:t>
          </w:r>
          <w:bookmarkEnd w:id="11"/>
          <w:bookmarkEnd w:id="12"/>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77777777" w:rsidR="00A30689" w:rsidRPr="0080050C" w:rsidRDefault="00A30689" w:rsidP="00DD0C24">
                <w:pPr>
                  <w:pStyle w:val="NoSpacing"/>
                  <w:rPr>
                    <w:color w:val="FEFFFF" w:themeColor="text2"/>
                  </w:rPr>
                </w:pPr>
                <w:r w:rsidRPr="0080050C">
                  <w:rPr>
                    <w:color w:val="FEFFFF" w:themeColor="text2"/>
                  </w:rPr>
                  <w:t>1.0</w:t>
                </w:r>
              </w:p>
            </w:tc>
            <w:tc>
              <w:tcPr>
                <w:tcW w:w="2268" w:type="dxa"/>
                <w:tcBorders>
                  <w:left w:val="single" w:sz="4" w:space="0" w:color="auto"/>
                </w:tcBorders>
                <w:vAlign w:val="center"/>
              </w:tcPr>
              <w:p w14:paraId="106E7E55" w14:textId="7DCB7579" w:rsidR="00A30689" w:rsidRPr="0080050C" w:rsidRDefault="00EA31EC" w:rsidP="00DD0C24">
                <w:pPr>
                  <w:pStyle w:val="NoSpacing"/>
                </w:pPr>
                <w:r>
                  <w:t>Final</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1DAD44BC" w:rsidR="00A30689" w:rsidRPr="0080050C" w:rsidRDefault="000F5FDC" w:rsidP="00DD0C24">
                <w:pPr>
                  <w:pStyle w:val="NoSpacing"/>
                </w:pPr>
                <w:r w:rsidRPr="0080050C">
                  <w:t>20</w:t>
                </w:r>
                <w:r w:rsidR="00CD0DF2" w:rsidRPr="0080050C">
                  <w:t>/01/2020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0EB4174B" w:rsidR="00A30689" w:rsidRPr="0080050C" w:rsidRDefault="00E81A23" w:rsidP="00DD0C24">
                <w:pPr>
                  <w:pStyle w:val="NoSpacing"/>
                  <w:rPr>
                    <w:color w:val="FEFFFF" w:themeColor="text2"/>
                  </w:rPr>
                </w:pPr>
                <w:r>
                  <w:rPr>
                    <w:color w:val="FEFFFF" w:themeColor="text2"/>
                  </w:rPr>
                  <w:t>1.1</w:t>
                </w:r>
              </w:p>
            </w:tc>
            <w:tc>
              <w:tcPr>
                <w:tcW w:w="2268" w:type="dxa"/>
                <w:tcBorders>
                  <w:left w:val="single" w:sz="4" w:space="0" w:color="auto"/>
                </w:tcBorders>
                <w:vAlign w:val="center"/>
              </w:tcPr>
              <w:p w14:paraId="6EAA2C92" w14:textId="41FD8DD1" w:rsidR="00A30689" w:rsidRPr="0080050C" w:rsidRDefault="00E81A23" w:rsidP="00DD0C24">
                <w:pPr>
                  <w:pStyle w:val="NoSpacing"/>
                </w:pPr>
                <w:r>
                  <w:t>Minor Version Update</w:t>
                </w:r>
              </w:p>
            </w:tc>
            <w:tc>
              <w:tcPr>
                <w:tcW w:w="1985" w:type="dxa"/>
                <w:tcBorders>
                  <w:left w:val="nil"/>
                </w:tcBorders>
                <w:vAlign w:val="center"/>
              </w:tcPr>
              <w:p w14:paraId="117CC33F" w14:textId="5383ABA8" w:rsidR="00A30689" w:rsidRPr="0080050C" w:rsidRDefault="00E81A23" w:rsidP="00DD0C24">
                <w:pPr>
                  <w:pStyle w:val="NoSpacing"/>
                </w:pPr>
                <w:r>
                  <w:t>Microsoft</w:t>
                </w:r>
              </w:p>
            </w:tc>
            <w:tc>
              <w:tcPr>
                <w:tcW w:w="1984" w:type="dxa"/>
                <w:tcBorders>
                  <w:left w:val="nil"/>
                </w:tcBorders>
                <w:vAlign w:val="center"/>
              </w:tcPr>
              <w:p w14:paraId="7A5AF211" w14:textId="61DC3469" w:rsidR="00A30689" w:rsidRPr="0080050C" w:rsidRDefault="00E81A23" w:rsidP="00DD0C24">
                <w:pPr>
                  <w:pStyle w:val="NoSpacing"/>
                </w:pPr>
                <w:r>
                  <w:t>19/10/2021</w:t>
                </w: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583DCA74" w:rsidR="00DD0C24" w:rsidRPr="008C28AF" w:rsidRDefault="008C28AF" w:rsidP="00DD0C24">
                <w:pPr>
                  <w:pStyle w:val="NoSpacing"/>
                  <w:rPr>
                    <w:color w:val="171717" w:themeColor="background2" w:themeShade="1A"/>
                  </w:rPr>
                </w:pPr>
                <w:r>
                  <w:rPr>
                    <w:color w:val="FEFFFF" w:themeColor="text2"/>
                  </w:rPr>
                  <w:t>1.</w:t>
                </w:r>
                <w:r>
                  <w:rPr>
                    <w:color w:val="FEFFFF" w:themeColor="text2"/>
                  </w:rPr>
                  <w:t>2</w:t>
                </w:r>
              </w:p>
            </w:tc>
            <w:tc>
              <w:tcPr>
                <w:tcW w:w="2268" w:type="dxa"/>
                <w:tcBorders>
                  <w:left w:val="single" w:sz="4" w:space="0" w:color="auto"/>
                </w:tcBorders>
                <w:vAlign w:val="center"/>
              </w:tcPr>
              <w:p w14:paraId="3F0AB304" w14:textId="21286CF4" w:rsidR="00DD0C24" w:rsidRPr="0080050C" w:rsidRDefault="008C28AF" w:rsidP="00DD0C24">
                <w:pPr>
                  <w:pStyle w:val="NoSpacing"/>
                </w:pPr>
                <w:r>
                  <w:t>Bug Update</w:t>
                </w:r>
              </w:p>
            </w:tc>
            <w:tc>
              <w:tcPr>
                <w:tcW w:w="1985" w:type="dxa"/>
                <w:tcBorders>
                  <w:left w:val="nil"/>
                </w:tcBorders>
                <w:vAlign w:val="center"/>
              </w:tcPr>
              <w:p w14:paraId="188272A7" w14:textId="57A5D26A" w:rsidR="00DD0C24" w:rsidRPr="0080050C" w:rsidRDefault="008C28AF" w:rsidP="00DD0C24">
                <w:pPr>
                  <w:pStyle w:val="NoSpacing"/>
                </w:pPr>
                <w:r>
                  <w:t>Microsoft</w:t>
                </w:r>
              </w:p>
            </w:tc>
            <w:tc>
              <w:tcPr>
                <w:tcW w:w="1984" w:type="dxa"/>
                <w:tcBorders>
                  <w:left w:val="nil"/>
                </w:tcBorders>
                <w:vAlign w:val="center"/>
              </w:tcPr>
              <w:p w14:paraId="5F752E1C" w14:textId="209D121E" w:rsidR="00DD0C24" w:rsidRPr="0080050C" w:rsidRDefault="008C28AF" w:rsidP="00DD0C24">
                <w:pPr>
                  <w:pStyle w:val="NoSpacing"/>
                </w:pPr>
                <w:r>
                  <w:t>31/01/2022</w:t>
                </w: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3" w:author="Scott Hudson" w:date="2020-01-24T14:14:00Z"/>
              <w:rFonts w:eastAsiaTheme="majorEastAsia" w:cstheme="majorBidi"/>
              <w:b/>
              <w:bCs/>
              <w:color w:val="1169B2" w:themeColor="accent2"/>
              <w:sz w:val="44"/>
              <w:szCs w:val="28"/>
            </w:rPr>
          </w:pPr>
          <w:bookmarkStart w:id="14" w:name="_Toc7190511"/>
        </w:p>
        <w:p w14:paraId="1604E680" w14:textId="77777777" w:rsidR="00531278" w:rsidRPr="0080050C" w:rsidRDefault="0030674E" w:rsidP="00BE7372">
          <w:pPr>
            <w:spacing w:after="200" w:line="276" w:lineRule="auto"/>
            <w:jc w:val="left"/>
          </w:pPr>
        </w:p>
      </w:sdtContent>
    </w:sdt>
    <w:bookmarkEnd w:id="14"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5FF44909" w:rsidR="00BE7372" w:rsidRDefault="0030674E">
          <w:pPr>
            <w:pStyle w:val="TOC3"/>
            <w:rPr>
              <w:rFonts w:asciiTheme="minorHAnsi" w:hAnsiTheme="minorHAnsi"/>
              <w:color w:val="auto"/>
              <w:sz w:val="22"/>
              <w:lang w:eastAsia="en-GB"/>
            </w:rPr>
          </w:pPr>
          <w:hyperlink w:anchor="_Toc30767775" w:history="1">
            <w:r w:rsidR="00BE7372" w:rsidRPr="00C442A6">
              <w:rPr>
                <w:rStyle w:val="Hyperlink"/>
              </w:rPr>
              <w:t>Version 1.</w:t>
            </w:r>
            <w:r w:rsidR="00010BAB">
              <w:rPr>
                <w:rStyle w:val="Hyperlink"/>
              </w:rPr>
              <w:t>1</w:t>
            </w:r>
            <w:r w:rsidR="00BE7372" w:rsidRPr="00C442A6">
              <w:rPr>
                <w:rStyle w:val="Hyperlink"/>
              </w:rPr>
              <w:t xml:space="preserve">   |  </w:t>
            </w:r>
            <w:r w:rsidR="00010BAB">
              <w:rPr>
                <w:rStyle w:val="Hyperlink"/>
              </w:rPr>
              <w:t>19</w:t>
            </w:r>
            <w:r w:rsidR="00010BAB" w:rsidRPr="00010BAB">
              <w:rPr>
                <w:rStyle w:val="Hyperlink"/>
                <w:vertAlign w:val="superscript"/>
              </w:rPr>
              <w:t>th</w:t>
            </w:r>
            <w:r w:rsidR="00010BAB">
              <w:rPr>
                <w:rStyle w:val="Hyperlink"/>
              </w:rPr>
              <w:t xml:space="preserve"> October 2021</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30674E">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30674E">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30674E">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30674E">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30674E">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30674E">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30674E">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30674E">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30674E">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30674E">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30674E">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30674E">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30674E">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30674E">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30674E">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30674E">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30674E">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30674E">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30674E">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30674E">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30674E">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30674E">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30674E">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30674E">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30674E">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30674E">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30674E">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30674E">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30674E">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30674E">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30674E">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30674E">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30674E">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30674E">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30674E">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30674E">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30674E">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30674E">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30674E">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30674E">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30674E">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30674E">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30674E">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30674E">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30674E">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30674E">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30674E">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30674E">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30674E">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30674E">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30674E">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30674E">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30674E">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30674E">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30674E">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30674E">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30674E">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30674E">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30674E">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5" w:name="_Toc30060795"/>
      <w:bookmarkStart w:id="16" w:name="_Toc30767776"/>
      <w:r w:rsidRPr="0080050C">
        <w:lastRenderedPageBreak/>
        <w:t>Introduction</w:t>
      </w:r>
      <w:bookmarkEnd w:id="15"/>
      <w:bookmarkEnd w:id="16"/>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7" w:name="_Toc30767777"/>
      <w:r w:rsidRPr="0080050C">
        <w:lastRenderedPageBreak/>
        <w:t>Deployment Checklist</w:t>
      </w:r>
      <w:bookmarkEnd w:id="17"/>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8" w:name="_Toc30767778"/>
      <w:r w:rsidRPr="0080050C">
        <w:t>Pre-deployment Steps</w:t>
      </w:r>
      <w:bookmarkEnd w:id="18"/>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19" w:name="_Toc30767779"/>
            <w:r w:rsidRPr="0080050C">
              <w:t>3.1.1</w:t>
            </w:r>
            <w:bookmarkEnd w:id="19"/>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0" w:name="_Toc30767780"/>
            <w:r w:rsidRPr="0080050C">
              <w:t>3.1.3.1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1" w:name="_Toc30767781"/>
      <w:r w:rsidRPr="0080050C">
        <w:t>Deployment Steps</w:t>
      </w:r>
      <w:bookmarkEnd w:id="21"/>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Login to Azure Portal by providing the Azure credentials </w:t>
            </w:r>
            <w:r w:rsidRPr="0080050C">
              <w:lastRenderedPageBreak/>
              <w:t>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lastRenderedPageBreak/>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2" w:name="_Toc30767782"/>
      <w:r w:rsidRPr="0080050C">
        <w:t>Post-deployment steps</w:t>
      </w:r>
      <w:bookmarkEnd w:id="22"/>
    </w:p>
    <w:tbl>
      <w:tblPr>
        <w:tblStyle w:val="ListTable3-Accent1"/>
        <w:tblW w:w="0" w:type="auto"/>
        <w:tblLook w:val="04A0" w:firstRow="1" w:lastRow="0" w:firstColumn="1" w:lastColumn="0" w:noHBand="0" w:noVBand="1"/>
      </w:tblPr>
      <w:tblGrid>
        <w:gridCol w:w="624"/>
        <w:gridCol w:w="5083"/>
        <w:gridCol w:w="1770"/>
        <w:gridCol w:w="1266"/>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3"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4" w:name="_How_to_deploy"/>
      <w:bookmarkStart w:id="25" w:name="_Toc30060796"/>
      <w:bookmarkStart w:id="26" w:name="_Toc30767783"/>
      <w:bookmarkEnd w:id="24"/>
      <w:r w:rsidRPr="0080050C">
        <w:lastRenderedPageBreak/>
        <w:t xml:space="preserve">How to </w:t>
      </w:r>
      <w:r w:rsidR="00A64FD9" w:rsidRPr="0080050C">
        <w:t>d</w:t>
      </w:r>
      <w:r w:rsidRPr="0080050C">
        <w:t>eploy from GitHub</w:t>
      </w:r>
      <w:bookmarkEnd w:id="23"/>
      <w:bookmarkEnd w:id="25"/>
      <w:bookmarkEnd w:id="26"/>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7" w:name="_Toc30060797"/>
      <w:bookmarkStart w:id="28" w:name="_Toc30767784"/>
      <w:bookmarkStart w:id="29" w:name="_Hlk29918806"/>
      <w:r w:rsidRPr="0080050C">
        <w:t>Prerequisit</w:t>
      </w:r>
      <w:r w:rsidR="00686500" w:rsidRPr="0080050C">
        <w:t>e</w:t>
      </w:r>
      <w:r w:rsidRPr="0080050C">
        <w:t>s</w:t>
      </w:r>
      <w:bookmarkEnd w:id="27"/>
      <w:bookmarkEnd w:id="28"/>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0" w:name="_Ref29380954"/>
      <w:bookmarkStart w:id="31" w:name="_Toc30060798"/>
      <w:bookmarkStart w:id="32" w:name="_Toc30767785"/>
      <w:bookmarkEnd w:id="29"/>
      <w:r w:rsidRPr="0080050C">
        <w:t>Required Tools</w:t>
      </w:r>
      <w:bookmarkEnd w:id="30"/>
      <w:bookmarkEnd w:id="31"/>
      <w:bookmarkEnd w:id="32"/>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917"/>
        <w:gridCol w:w="2436"/>
        <w:gridCol w:w="2545"/>
        <w:gridCol w:w="285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3F19CC0A"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r w:rsidR="00010BAB">
              <w:rPr>
                <w:color w:val="FEFFFF" w:themeColor="text2"/>
              </w:rPr>
              <w:t xml:space="preserve"> –No longer required</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28BF5BE7" w:rsidR="00380CBD" w:rsidRPr="00010BAB" w:rsidRDefault="00010BAB" w:rsidP="00C5081A">
            <w:pPr>
              <w:pStyle w:val="NoSpacing"/>
              <w:cnfStyle w:val="000000000000" w:firstRow="0" w:lastRow="0" w:firstColumn="0" w:lastColumn="0" w:oddVBand="0" w:evenVBand="0" w:oddHBand="0" w:evenHBand="0" w:firstRowFirstColumn="0" w:firstRowLastColumn="0" w:lastRowFirstColumn="0" w:lastRowLastColumn="0"/>
              <w:rPr>
                <w:b/>
                <w:bCs/>
              </w:rPr>
            </w:pPr>
            <w:r w:rsidRPr="00010BAB">
              <w:rPr>
                <w:b/>
                <w:bCs/>
              </w:rPr>
              <w:t>As of Version 1.1, this is no longer a required component.</w:t>
            </w:r>
            <w:r>
              <w:rPr>
                <w:b/>
                <w:bCs/>
              </w:rPr>
              <w:t xml:space="preserve">  AzureRM has been updated to Az modules.</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3" w:name="_Ref29381168"/>
      <w:bookmarkStart w:id="34" w:name="_Toc30060799"/>
      <w:bookmarkStart w:id="35"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3"/>
      <w:bookmarkEnd w:id="34"/>
      <w:bookmarkEnd w:id="35"/>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6" w:name="_Ref28688700"/>
      <w:r w:rsidRPr="0080050C">
        <w:t xml:space="preserve">Azure </w:t>
      </w:r>
      <w:r w:rsidR="004D1880" w:rsidRPr="0080050C">
        <w:t>Release Manager</w:t>
      </w:r>
      <w:r w:rsidR="00377CB9" w:rsidRPr="0080050C">
        <w:t xml:space="preserve"> with permissions defined below</w:t>
      </w:r>
      <w:bookmarkEnd w:id="36"/>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7" w:name="_Toc30060800"/>
      <w:bookmarkStart w:id="38"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7"/>
      <w:bookmarkEnd w:id="38"/>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77690E98" w:rsidR="00826207" w:rsidRDefault="00826207" w:rsidP="00826207">
      <w:pPr>
        <w:pStyle w:val="ListParagraph"/>
        <w:numPr>
          <w:ilvl w:val="0"/>
          <w:numId w:val="5"/>
        </w:numPr>
      </w:pPr>
      <w:r w:rsidRPr="0080050C">
        <w:t>Configure PowerShell</w:t>
      </w:r>
    </w:p>
    <w:p w14:paraId="1461C260" w14:textId="404F4B63" w:rsidR="001A6EE1" w:rsidRPr="0080050C" w:rsidRDefault="001A6EE1" w:rsidP="00826207">
      <w:pPr>
        <w:pStyle w:val="ListParagraph"/>
        <w:numPr>
          <w:ilvl w:val="0"/>
          <w:numId w:val="5"/>
        </w:numPr>
      </w:pPr>
      <w:r>
        <w:t>Make required registry change to allow for Legacy Path Handling</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Pr="0080050C" w:rsidRDefault="00E94206"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7E594595"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E078BE">
        <w:t>local</w:t>
      </w:r>
      <w:r w:rsidR="00D13338">
        <w:t>machine</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2F4EDFDC" w14:textId="77777777" w:rsidR="00010BAB" w:rsidRDefault="00010BAB" w:rsidP="00707C65"/>
    <w:p w14:paraId="04CD37E6" w14:textId="78FE4C42" w:rsidR="00010BAB" w:rsidRDefault="00010BAB" w:rsidP="00707C65">
      <w:r>
        <w:t>As the AzureRM modules for PowerShell are being depreicated, the</w:t>
      </w:r>
      <w:r w:rsidR="00C91F3C">
        <w:t xml:space="preserve"> Data Warehouse Quickstart code deployments scripts have been updated to use the Az modules as this is the current Azure modules.</w:t>
      </w:r>
    </w:p>
    <w:p w14:paraId="72150B5F" w14:textId="5D28F601" w:rsidR="00ED09D2" w:rsidRPr="0080050C" w:rsidRDefault="00707C65" w:rsidP="00707C65">
      <w:r w:rsidRPr="0080050C">
        <w:t xml:space="preserve">PowerShell will require </w:t>
      </w:r>
      <w:r w:rsidR="00050385" w:rsidRPr="0080050C">
        <w:t xml:space="preserve">the </w:t>
      </w:r>
      <w:r w:rsidRPr="0080050C">
        <w:t>Azure “Az”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2D57A2B5"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w:t>
      </w:r>
      <w:r w:rsidR="00C91F3C">
        <w:t xml:space="preserve">-Name </w:t>
      </w:r>
      <w:r w:rsidRPr="0080050C">
        <w:t xml:space="preserve">Az </w:t>
      </w:r>
      <w:r w:rsidR="00C91F3C">
        <w:t xml:space="preserve">-Repository PSGallery </w:t>
      </w:r>
      <w:r w:rsidRPr="0080050C">
        <w:t>-AllowClobber -Force -Scope</w:t>
      </w:r>
      <w:r w:rsidR="00CC70D2" w:rsidRPr="0080050C">
        <w:t xml:space="preserve"> </w:t>
      </w:r>
      <w:r w:rsidR="008A679F">
        <w:t>AllUsers</w:t>
      </w:r>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6004D706" w:rsidR="003D2920" w:rsidRPr="0080050C" w:rsidRDefault="00D13338" w:rsidP="003D2920">
      <w:pPr>
        <w:pStyle w:val="ListParagraph"/>
      </w:pPr>
      <w:r w:rsidRPr="00D13338">
        <w:drawing>
          <wp:inline distT="0" distB="0" distL="0" distR="0" wp14:anchorId="19309EFE" wp14:editId="79502985">
            <wp:extent cx="4305331" cy="609604"/>
            <wp:effectExtent l="0" t="0" r="0" b="0"/>
            <wp:docPr id="2" name="Picture 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10;&#10;Description automatically generated"/>
                    <pic:cNvPicPr/>
                  </pic:nvPicPr>
                  <pic:blipFill>
                    <a:blip r:embed="rId17"/>
                    <a:stretch>
                      <a:fillRect/>
                    </a:stretch>
                  </pic:blipFill>
                  <pic:spPr>
                    <a:xfrm>
                      <a:off x="0" y="0"/>
                      <a:ext cx="4305331" cy="609604"/>
                    </a:xfrm>
                    <a:prstGeom prst="rect">
                      <a:avLst/>
                    </a:prstGeom>
                  </pic:spPr>
                </pic:pic>
              </a:graphicData>
            </a:graphic>
          </wp:inline>
        </w:drawing>
      </w:r>
      <w:r w:rsidRPr="00D13338">
        <w:t xml:space="preserve"> </w:t>
      </w:r>
    </w:p>
    <w:p w14:paraId="3507EDD9" w14:textId="77777777" w:rsidR="00C122F1" w:rsidRPr="0080050C" w:rsidRDefault="00C122F1" w:rsidP="00C122F1"/>
    <w:p w14:paraId="425E7907" w14:textId="3F0201FF" w:rsidR="003D2920"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4B137472" w14:textId="199AFE81" w:rsidR="000B0F89" w:rsidRDefault="000B0F89" w:rsidP="000B0F89">
      <w:r>
        <w:t>PowerShell also needs to be able to read Legacy Paths in the OS to provide copy of the source files to Azure.  The following needs to be run from PowerShell to add a registry key.</w:t>
      </w:r>
    </w:p>
    <w:p w14:paraId="2974DEF0" w14:textId="2E068256" w:rsidR="000B0F89" w:rsidRPr="000B0F89" w:rsidRDefault="000B0F89" w:rsidP="000B0F89">
      <w:pPr>
        <w:spacing w:after="0"/>
        <w:jc w:val="left"/>
        <w:rPr>
          <w:rFonts w:ascii="Consolas" w:eastAsia="Times New Roman" w:hAnsi="Consolas" w:cs="Times New Roman"/>
          <w:noProof w:val="0"/>
          <w:color w:val="000000"/>
          <w:szCs w:val="20"/>
          <w:shd w:val="clear" w:color="auto" w:fill="FDFDFD"/>
          <w:lang w:val="en-US"/>
        </w:rPr>
      </w:pPr>
      <w:r w:rsidRPr="000B0F89">
        <w:rPr>
          <w:rFonts w:ascii="Consolas" w:eastAsia="Times New Roman" w:hAnsi="Consolas" w:cs="Times New Roman"/>
          <w:noProof w:val="0"/>
          <w:color w:val="A67F59"/>
          <w:szCs w:val="20"/>
          <w:lang w:val="en-US"/>
        </w:rPr>
        <w:lastRenderedPageBreak/>
        <w:t>$</w:t>
      </w:r>
      <w:proofErr w:type="spellStart"/>
      <w:r w:rsidRPr="000B0F89">
        <w:rPr>
          <w:rFonts w:ascii="Consolas" w:eastAsia="Times New Roman" w:hAnsi="Consolas" w:cs="Times New Roman"/>
          <w:noProof w:val="0"/>
          <w:color w:val="A67F59"/>
          <w:szCs w:val="20"/>
          <w:lang w:val="en-US"/>
        </w:rPr>
        <w:t>registryPath</w:t>
      </w:r>
      <w:proofErr w:type="spellEnd"/>
      <w:r w:rsidRPr="000B0F89">
        <w:rPr>
          <w:rFonts w:ascii="Consolas" w:eastAsia="Times New Roman" w:hAnsi="Consolas" w:cs="Times New Roman"/>
          <w:noProof w:val="0"/>
          <w:color w:val="000000"/>
          <w:szCs w:val="20"/>
          <w:shd w:val="clear" w:color="auto" w:fill="FDFDFD"/>
          <w:lang w:val="en-US"/>
        </w:rPr>
        <w:t xml:space="preserve"> = </w:t>
      </w:r>
      <w:r w:rsidRPr="000B0F89">
        <w:rPr>
          <w:rFonts w:ascii="Consolas" w:eastAsia="Times New Roman" w:hAnsi="Consolas" w:cs="Times New Roman"/>
          <w:noProof w:val="0"/>
          <w:color w:val="2F9C0A"/>
          <w:szCs w:val="20"/>
          <w:lang w:val="en-US"/>
        </w:rPr>
        <w:t>"HKLM:\SOFTWARE\Microsoft</w:t>
      </w:r>
      <w:r>
        <w:rPr>
          <w:rFonts w:ascii="Consolas" w:eastAsia="Times New Roman" w:hAnsi="Consolas" w:cs="Times New Roman"/>
          <w:noProof w:val="0"/>
          <w:color w:val="2F9C0A"/>
          <w:szCs w:val="20"/>
          <w:lang w:val="en-US"/>
        </w:rPr>
        <w:t>\</w:t>
      </w:r>
      <w:r w:rsidRPr="000B0F89">
        <w:rPr>
          <w:rFonts w:ascii="Consolas" w:eastAsia="Times New Roman" w:hAnsi="Consolas" w:cs="Times New Roman"/>
          <w:noProof w:val="0"/>
          <w:color w:val="2F9C0A"/>
          <w:szCs w:val="20"/>
          <w:lang w:val="en-US"/>
        </w:rPr>
        <w:t>.</w:t>
      </w:r>
      <w:proofErr w:type="spellStart"/>
      <w:r w:rsidRPr="000B0F89">
        <w:rPr>
          <w:rFonts w:ascii="Consolas" w:eastAsia="Times New Roman" w:hAnsi="Consolas" w:cs="Times New Roman"/>
          <w:noProof w:val="0"/>
          <w:color w:val="2F9C0A"/>
          <w:szCs w:val="20"/>
          <w:lang w:val="en-US"/>
        </w:rPr>
        <w:t>NETFramework</w:t>
      </w:r>
      <w:proofErr w:type="spellEnd"/>
      <w:r w:rsidRPr="000B0F89">
        <w:rPr>
          <w:rFonts w:ascii="Consolas" w:eastAsia="Times New Roman" w:hAnsi="Consolas" w:cs="Times New Roman"/>
          <w:noProof w:val="0"/>
          <w:color w:val="2F9C0A"/>
          <w:szCs w:val="20"/>
          <w:lang w:val="en-US"/>
        </w:rPr>
        <w:t>\</w:t>
      </w:r>
      <w:proofErr w:type="spellStart"/>
      <w:r w:rsidRPr="000B0F89">
        <w:rPr>
          <w:rFonts w:ascii="Consolas" w:eastAsia="Times New Roman" w:hAnsi="Consolas" w:cs="Times New Roman"/>
          <w:noProof w:val="0"/>
          <w:color w:val="2F9C0A"/>
          <w:szCs w:val="20"/>
          <w:lang w:val="en-US"/>
        </w:rPr>
        <w:t>AppContext</w:t>
      </w:r>
      <w:proofErr w:type="spellEnd"/>
      <w:r w:rsidRPr="000B0F89">
        <w:rPr>
          <w:rFonts w:ascii="Consolas" w:eastAsia="Times New Roman" w:hAnsi="Consolas" w:cs="Times New Roman"/>
          <w:noProof w:val="0"/>
          <w:color w:val="2F9C0A"/>
          <w:szCs w:val="20"/>
          <w:lang w:val="en-US"/>
        </w:rPr>
        <w:t>"</w:t>
      </w:r>
    </w:p>
    <w:p w14:paraId="03996A11" w14:textId="77777777" w:rsidR="000B0F89" w:rsidRPr="000B0F89" w:rsidRDefault="000B0F89" w:rsidP="000B0F89">
      <w:pPr>
        <w:spacing w:after="0"/>
        <w:jc w:val="left"/>
        <w:rPr>
          <w:rFonts w:ascii="Consolas" w:eastAsia="Times New Roman" w:hAnsi="Consolas" w:cs="Times New Roman"/>
          <w:noProof w:val="0"/>
          <w:color w:val="000000"/>
          <w:szCs w:val="20"/>
          <w:shd w:val="clear" w:color="auto" w:fill="FDFDFD"/>
          <w:lang w:val="en-US"/>
        </w:rPr>
      </w:pPr>
      <w:r w:rsidRPr="000B0F89">
        <w:rPr>
          <w:rFonts w:ascii="Consolas" w:eastAsia="Times New Roman" w:hAnsi="Consolas" w:cs="Times New Roman"/>
          <w:noProof w:val="0"/>
          <w:color w:val="2F9C0A"/>
          <w:szCs w:val="20"/>
          <w:lang w:val="en-US"/>
        </w:rPr>
        <w:t>New-Item</w:t>
      </w:r>
      <w:r w:rsidRPr="000B0F89">
        <w:rPr>
          <w:rFonts w:ascii="Consolas" w:eastAsia="Times New Roman" w:hAnsi="Consolas" w:cs="Times New Roman"/>
          <w:noProof w:val="0"/>
          <w:color w:val="000000"/>
          <w:szCs w:val="20"/>
          <w:shd w:val="clear" w:color="auto" w:fill="FDFDFD"/>
          <w:lang w:val="en-US"/>
        </w:rPr>
        <w:t xml:space="preserve"> </w:t>
      </w:r>
      <w:r w:rsidRPr="000B0F89">
        <w:rPr>
          <w:rFonts w:ascii="Consolas" w:eastAsia="Times New Roman" w:hAnsi="Consolas" w:cs="Times New Roman"/>
          <w:noProof w:val="0"/>
          <w:color w:val="A67F59"/>
          <w:szCs w:val="20"/>
          <w:lang w:val="en-US"/>
        </w:rPr>
        <w:t>-</w:t>
      </w:r>
      <w:r w:rsidRPr="000B0F89">
        <w:rPr>
          <w:rFonts w:ascii="Consolas" w:eastAsia="Times New Roman" w:hAnsi="Consolas" w:cs="Times New Roman"/>
          <w:noProof w:val="0"/>
          <w:color w:val="000000"/>
          <w:szCs w:val="20"/>
          <w:shd w:val="clear" w:color="auto" w:fill="FDFDFD"/>
          <w:lang w:val="en-US"/>
        </w:rPr>
        <w:t xml:space="preserve">Path </w:t>
      </w:r>
      <w:r w:rsidRPr="000B0F89">
        <w:rPr>
          <w:rFonts w:ascii="Consolas" w:eastAsia="Times New Roman" w:hAnsi="Consolas" w:cs="Times New Roman"/>
          <w:noProof w:val="0"/>
          <w:color w:val="A67F59"/>
          <w:szCs w:val="20"/>
          <w:lang w:val="en-US"/>
        </w:rPr>
        <w:t>$</w:t>
      </w:r>
      <w:proofErr w:type="spellStart"/>
      <w:r w:rsidRPr="000B0F89">
        <w:rPr>
          <w:rFonts w:ascii="Consolas" w:eastAsia="Times New Roman" w:hAnsi="Consolas" w:cs="Times New Roman"/>
          <w:noProof w:val="0"/>
          <w:color w:val="A67F59"/>
          <w:szCs w:val="20"/>
          <w:lang w:val="en-US"/>
        </w:rPr>
        <w:t>registryPath</w:t>
      </w:r>
      <w:proofErr w:type="spellEnd"/>
    </w:p>
    <w:p w14:paraId="6A224AAA" w14:textId="2F86CF97" w:rsidR="000B0F89" w:rsidRPr="0080050C" w:rsidRDefault="000B0F89" w:rsidP="000B0F89">
      <w:r w:rsidRPr="000B0F89">
        <w:rPr>
          <w:rFonts w:ascii="Consolas" w:eastAsia="Times New Roman" w:hAnsi="Consolas" w:cs="Times New Roman"/>
          <w:noProof w:val="0"/>
          <w:color w:val="2F9C0A"/>
          <w:szCs w:val="20"/>
          <w:lang w:val="en-US"/>
        </w:rPr>
        <w:t>New-</w:t>
      </w:r>
      <w:proofErr w:type="spellStart"/>
      <w:r w:rsidRPr="000B0F89">
        <w:rPr>
          <w:rFonts w:ascii="Consolas" w:eastAsia="Times New Roman" w:hAnsi="Consolas" w:cs="Times New Roman"/>
          <w:noProof w:val="0"/>
          <w:color w:val="2F9C0A"/>
          <w:szCs w:val="20"/>
          <w:lang w:val="en-US"/>
        </w:rPr>
        <w:t>ItemProperty</w:t>
      </w:r>
      <w:proofErr w:type="spellEnd"/>
      <w:r w:rsidRPr="000B0F89">
        <w:rPr>
          <w:rFonts w:ascii="Consolas" w:eastAsia="Times New Roman" w:hAnsi="Consolas" w:cs="Times New Roman"/>
          <w:noProof w:val="0"/>
          <w:color w:val="000000"/>
          <w:szCs w:val="20"/>
          <w:shd w:val="clear" w:color="auto" w:fill="FDFDFD"/>
          <w:lang w:val="en-US"/>
        </w:rPr>
        <w:t xml:space="preserve"> </w:t>
      </w:r>
      <w:r w:rsidRPr="000B0F89">
        <w:rPr>
          <w:rFonts w:ascii="Consolas" w:eastAsia="Times New Roman" w:hAnsi="Consolas" w:cs="Times New Roman"/>
          <w:noProof w:val="0"/>
          <w:color w:val="A67F59"/>
          <w:szCs w:val="20"/>
          <w:lang w:val="en-US"/>
        </w:rPr>
        <w:t>-</w:t>
      </w:r>
      <w:r w:rsidRPr="000B0F89">
        <w:rPr>
          <w:rFonts w:ascii="Consolas" w:eastAsia="Times New Roman" w:hAnsi="Consolas" w:cs="Times New Roman"/>
          <w:noProof w:val="0"/>
          <w:color w:val="000000"/>
          <w:szCs w:val="20"/>
          <w:shd w:val="clear" w:color="auto" w:fill="FDFDFD"/>
          <w:lang w:val="en-US"/>
        </w:rPr>
        <w:t xml:space="preserve">Path </w:t>
      </w:r>
      <w:r w:rsidRPr="000B0F89">
        <w:rPr>
          <w:rFonts w:ascii="Consolas" w:eastAsia="Times New Roman" w:hAnsi="Consolas" w:cs="Times New Roman"/>
          <w:noProof w:val="0"/>
          <w:color w:val="A67F59"/>
          <w:szCs w:val="20"/>
          <w:lang w:val="en-US"/>
        </w:rPr>
        <w:t>$</w:t>
      </w:r>
      <w:proofErr w:type="spellStart"/>
      <w:r w:rsidRPr="000B0F89">
        <w:rPr>
          <w:rFonts w:ascii="Consolas" w:eastAsia="Times New Roman" w:hAnsi="Consolas" w:cs="Times New Roman"/>
          <w:noProof w:val="0"/>
          <w:color w:val="A67F59"/>
          <w:szCs w:val="20"/>
          <w:lang w:val="en-US"/>
        </w:rPr>
        <w:t>registryPath</w:t>
      </w:r>
      <w:proofErr w:type="spellEnd"/>
      <w:r w:rsidRPr="000B0F89">
        <w:rPr>
          <w:rFonts w:ascii="Consolas" w:eastAsia="Times New Roman" w:hAnsi="Consolas" w:cs="Times New Roman"/>
          <w:noProof w:val="0"/>
          <w:color w:val="000000"/>
          <w:szCs w:val="20"/>
          <w:shd w:val="clear" w:color="auto" w:fill="FDFDFD"/>
          <w:lang w:val="en-US"/>
        </w:rPr>
        <w:t xml:space="preserve"> </w:t>
      </w:r>
      <w:r w:rsidRPr="000B0F89">
        <w:rPr>
          <w:rFonts w:ascii="Consolas" w:eastAsia="Times New Roman" w:hAnsi="Consolas" w:cs="Times New Roman"/>
          <w:noProof w:val="0"/>
          <w:color w:val="A67F59"/>
          <w:szCs w:val="20"/>
          <w:lang w:val="en-US"/>
        </w:rPr>
        <w:t>-</w:t>
      </w:r>
      <w:r w:rsidRPr="000B0F89">
        <w:rPr>
          <w:rFonts w:ascii="Consolas" w:eastAsia="Times New Roman" w:hAnsi="Consolas" w:cs="Times New Roman"/>
          <w:noProof w:val="0"/>
          <w:color w:val="000000"/>
          <w:szCs w:val="20"/>
          <w:shd w:val="clear" w:color="auto" w:fill="FDFDFD"/>
          <w:lang w:val="en-US"/>
        </w:rPr>
        <w:t xml:space="preserve">Name </w:t>
      </w:r>
      <w:r w:rsidRPr="000B0F89">
        <w:rPr>
          <w:rFonts w:ascii="Consolas" w:eastAsia="Times New Roman" w:hAnsi="Consolas" w:cs="Times New Roman"/>
          <w:noProof w:val="0"/>
          <w:color w:val="2F9C0A"/>
          <w:szCs w:val="20"/>
          <w:lang w:val="en-US"/>
        </w:rPr>
        <w:t>"</w:t>
      </w:r>
      <w:proofErr w:type="spellStart"/>
      <w:r w:rsidRPr="000B0F89">
        <w:rPr>
          <w:rFonts w:ascii="Consolas" w:eastAsia="Times New Roman" w:hAnsi="Consolas" w:cs="Times New Roman"/>
          <w:noProof w:val="0"/>
          <w:color w:val="2F9C0A"/>
          <w:szCs w:val="20"/>
          <w:lang w:val="en-US"/>
        </w:rPr>
        <w:t>Switch.System.IO.UseLegacyPathHandling</w:t>
      </w:r>
      <w:proofErr w:type="spellEnd"/>
      <w:r w:rsidRPr="000B0F89">
        <w:rPr>
          <w:rFonts w:ascii="Consolas" w:eastAsia="Times New Roman" w:hAnsi="Consolas" w:cs="Times New Roman"/>
          <w:noProof w:val="0"/>
          <w:color w:val="2F9C0A"/>
          <w:szCs w:val="20"/>
          <w:lang w:val="en-US"/>
        </w:rPr>
        <w:t>"</w:t>
      </w:r>
      <w:r w:rsidRPr="000B0F89">
        <w:rPr>
          <w:rFonts w:ascii="Consolas" w:eastAsia="Times New Roman" w:hAnsi="Consolas" w:cs="Times New Roman"/>
          <w:noProof w:val="0"/>
          <w:color w:val="000000"/>
          <w:szCs w:val="20"/>
          <w:shd w:val="clear" w:color="auto" w:fill="FDFDFD"/>
          <w:lang w:val="en-US"/>
        </w:rPr>
        <w:t xml:space="preserve"> </w:t>
      </w:r>
      <w:r w:rsidRPr="000B0F89">
        <w:rPr>
          <w:rFonts w:ascii="Consolas" w:eastAsia="Times New Roman" w:hAnsi="Consolas" w:cs="Times New Roman"/>
          <w:noProof w:val="0"/>
          <w:color w:val="A67F59"/>
          <w:szCs w:val="20"/>
          <w:lang w:val="en-US"/>
        </w:rPr>
        <w:t>-</w:t>
      </w:r>
      <w:r w:rsidRPr="000B0F89">
        <w:rPr>
          <w:rFonts w:ascii="Consolas" w:eastAsia="Times New Roman" w:hAnsi="Consolas" w:cs="Times New Roman"/>
          <w:noProof w:val="0"/>
          <w:color w:val="000000"/>
          <w:szCs w:val="20"/>
          <w:shd w:val="clear" w:color="auto" w:fill="FDFDFD"/>
          <w:lang w:val="en-US"/>
        </w:rPr>
        <w:t xml:space="preserve">Value </w:t>
      </w:r>
      <w:r w:rsidRPr="000B0F89">
        <w:rPr>
          <w:rFonts w:ascii="Consolas" w:eastAsia="Times New Roman" w:hAnsi="Consolas" w:cs="Times New Roman"/>
          <w:noProof w:val="0"/>
          <w:color w:val="2F9C0A"/>
          <w:szCs w:val="20"/>
          <w:lang w:val="en-US"/>
        </w:rPr>
        <w:t>"false"</w:t>
      </w:r>
    </w:p>
    <w:p w14:paraId="003483EB" w14:textId="2FC92870" w:rsidR="000B0F89" w:rsidRDefault="000B0F89" w:rsidP="00774467"/>
    <w:p w14:paraId="53211FA9" w14:textId="76583572" w:rsidR="000B0F89" w:rsidRDefault="000B0F89" w:rsidP="00774467">
      <w:r>
        <w:t>PowerShell then needs to be restarted.</w:t>
      </w:r>
    </w:p>
    <w:p w14:paraId="683372ED" w14:textId="2DADD0EB"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39" w:name="Last"/>
      <w:bookmarkEnd w:id="39"/>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Pr="0080050C"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35B9FF72" w14:textId="3EDD92A0" w:rsidR="008063AB" w:rsidRPr="0080050C" w:rsidRDefault="00674AF7" w:rsidP="008063AB">
      <w:pPr>
        <w:pStyle w:val="Heading5"/>
      </w:pPr>
      <w:r w:rsidRPr="0080050C">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0"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0"/>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lastRenderedPageBreak/>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lastRenderedPageBreak/>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1" w:name="_Toc30060801"/>
      <w:bookmarkStart w:id="42" w:name="_Toc30767788"/>
      <w:r w:rsidRPr="0080050C">
        <w:lastRenderedPageBreak/>
        <w:t>Deployment Process</w:t>
      </w:r>
      <w:bookmarkEnd w:id="41"/>
      <w:bookmarkEnd w:id="42"/>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3" w:name="_Toc30060802"/>
      <w:bookmarkStart w:id="44" w:name="_Toc30767789"/>
      <w:r w:rsidRPr="0080050C">
        <w:t>Download the cod</w:t>
      </w:r>
      <w:r w:rsidR="003D635B" w:rsidRPr="0080050C">
        <w:t>e</w:t>
      </w:r>
      <w:bookmarkEnd w:id="43"/>
      <w:bookmarkEnd w:id="44"/>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5" w:name="_Toc30060803"/>
      <w:bookmarkStart w:id="46" w:name="_Toc30767790"/>
      <w:bookmarkStart w:id="47" w:name="_Hlk28683217"/>
      <w:r w:rsidRPr="0080050C">
        <w:t>Orchestration Script</w:t>
      </w:r>
      <w:bookmarkEnd w:id="45"/>
      <w:bookmarkEnd w:id="46"/>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8" w:name="_Toc30060804"/>
      <w:bookmarkStart w:id="49"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8"/>
      <w:bookmarkEnd w:id="49"/>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80050C">
        <w:t>The s</w:t>
      </w:r>
      <w:r w:rsidR="008B55D4" w:rsidRPr="0080050C">
        <w:t xml:space="preserve">cript will ask for </w:t>
      </w:r>
      <w:r w:rsidR="00F13369" w:rsidRPr="0080050C">
        <w:t>three</w:t>
      </w:r>
      <w:r w:rsidR="008B55D4" w:rsidRPr="0080050C">
        <w:t xml:space="preserve"> mandatory parameters during the execution</w:t>
      </w:r>
      <w:r w:rsidR="00D418A0" w:rsidRPr="0080050C">
        <w:t xml:space="preserve"> (SubscriptionId, OrganisationPublicIPAddress, </w:t>
      </w:r>
      <w:r w:rsidR="009C4481" w:rsidRPr="0080050C">
        <w:t xml:space="preserve">and </w:t>
      </w:r>
      <w:r w:rsidR="00D418A0" w:rsidRPr="0080050C">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77777777" w:rsidR="008E61FF" w:rsidRPr="0080050C" w:rsidRDefault="00E94CB5" w:rsidP="004160A7">
      <w:r w:rsidRPr="0080050C">
        <w:t xml:space="preserve">There are two types of parameters; mandatory and optional. </w:t>
      </w:r>
    </w:p>
    <w:p w14:paraId="65D2A8A7" w14:textId="08F9C173" w:rsidR="008E61FF" w:rsidRPr="0080050C" w:rsidRDefault="00E94CB5" w:rsidP="004160A7">
      <w:r w:rsidRPr="0080050C">
        <w:t xml:space="preserve">Mandatory parameters </w:t>
      </w:r>
      <w:r w:rsidR="00884244" w:rsidRPr="0080050C">
        <w:t xml:space="preserve">ignore </w:t>
      </w:r>
      <w:r w:rsidRPr="0080050C">
        <w:t>assigned default values, and request parameter definition during the execution.</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65A46B89" w:rsidR="007C19AE" w:rsidRPr="0080050C" w:rsidRDefault="00E94CB5" w:rsidP="004160A7">
      <w:r w:rsidRPr="0080050C">
        <w:t>Optional</w:t>
      </w:r>
      <w:r w:rsidR="00F739D9" w:rsidRPr="0080050C">
        <w:t xml:space="preserve"> parameters</w:t>
      </w:r>
      <w:r w:rsidRPr="0080050C">
        <w:t xml:space="preserve"> take </w:t>
      </w:r>
      <w:r w:rsidR="00884244" w:rsidRPr="0080050C">
        <w:t>default values defined</w:t>
      </w:r>
      <w:r w:rsidR="003A3A8E" w:rsidRPr="0080050C">
        <w:t xml:space="preserve"> on the right side of </w:t>
      </w:r>
      <w:r w:rsidR="003615F2" w:rsidRPr="0080050C">
        <w:t>equality sign</w:t>
      </w:r>
      <w:r w:rsidR="003614D4">
        <w:t>.  T</w:t>
      </w:r>
      <w:r w:rsidR="005944FD" w:rsidRPr="0080050C">
        <w:t xml:space="preserve">hey </w:t>
      </w:r>
      <w:r w:rsidR="005E10BF" w:rsidRPr="0080050C">
        <w:t>can</w:t>
      </w:r>
      <w:r w:rsidR="005944FD" w:rsidRPr="0080050C">
        <w:t xml:space="preserve"> be modified when more control is required, but not changing them would not cause </w:t>
      </w:r>
      <w:r w:rsidR="000C5F25">
        <w:t xml:space="preserve">a </w:t>
      </w:r>
      <w:r w:rsidR="005944FD" w:rsidRPr="0080050C">
        <w:t>solution to fail.</w:t>
      </w:r>
      <w:r w:rsidRPr="0080050C">
        <w:t xml:space="preserve">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33D644A2" w:rsidR="00985996" w:rsidRPr="0080050C" w:rsidRDefault="00985996" w:rsidP="00BC5534">
      <w:pPr>
        <w:pStyle w:val="Heading6"/>
      </w:pPr>
      <w:r w:rsidRPr="0080050C">
        <w:lastRenderedPageBreak/>
        <w:t>Optional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proofErr w:type="spellStart"/>
      <w:r w:rsidR="00785964" w:rsidRPr="0080050C">
        <w:rPr>
          <w:rFonts w:ascii="Lucida Console" w:hAnsi="Lucida Console" w:cs="Lucida Console"/>
          <w:noProof w:val="0"/>
          <w:color w:val="auto"/>
          <w:sz w:val="18"/>
          <w:szCs w:val="18"/>
        </w:rPr>
        <w:t>TagName</w:t>
      </w:r>
      <w:proofErr w:type="spellEnd"/>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proofErr w:type="spellStart"/>
      <w:r w:rsidR="00785964" w:rsidRPr="0080050C">
        <w:rPr>
          <w:rFonts w:ascii="Lucida Console" w:hAnsi="Lucida Console" w:cs="Lucida Console"/>
          <w:noProof w:val="0"/>
          <w:color w:val="8B0000"/>
          <w:sz w:val="18"/>
          <w:szCs w:val="18"/>
        </w:rPr>
        <w:t>TagValue</w:t>
      </w:r>
      <w:proofErr w:type="spellEnd"/>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lastRenderedPageBreak/>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0" w:name="_Toc29193007"/>
      <w:bookmarkEnd w:id="50"/>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1" w:name="_Toc30060805"/>
      <w:bookmarkStart w:id="52"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1"/>
      <w:bookmarkEnd w:id="52"/>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3"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xml:space="preserve">“### Script Executed with Errors - </w:t>
      </w:r>
      <w:proofErr w:type="spellStart"/>
      <w:r w:rsidRPr="0080050C">
        <w:rPr>
          <w:rFonts w:eastAsia="Times New Roman" w:cs="Calibri"/>
          <w:noProof w:val="0"/>
          <w:color w:val="757575"/>
          <w:szCs w:val="20"/>
          <w:lang w:eastAsia="en-GB"/>
        </w:rPr>
        <w:t>DeployOrchestrator</w:t>
      </w:r>
      <w:proofErr w:type="spellEnd"/>
      <w:r w:rsidRPr="0080050C">
        <w:rPr>
          <w:rFonts w:eastAsia="Times New Roman" w:cs="Calibri"/>
          <w:noProof w:val="0"/>
          <w:color w:val="757575"/>
          <w:szCs w:val="20"/>
          <w:lang w:eastAsia="en-GB"/>
        </w:rPr>
        <w:t>”</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4" w:name="_Toc30060806"/>
      <w:bookmarkStart w:id="55"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4"/>
      <w:bookmarkEnd w:id="55"/>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6"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6"/>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7" w:name="_Toc29193010"/>
      <w:bookmarkEnd w:id="57"/>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8"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59"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lastRenderedPageBreak/>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lastRenderedPageBreak/>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C78BFD1" w:rsidR="006966EC" w:rsidRPr="0080050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7"/>
    </w:p>
    <w:p w14:paraId="4363BD1D" w14:textId="19C6D97E" w:rsidR="00DA35F7" w:rsidRPr="0080050C" w:rsidRDefault="00DA35F7" w:rsidP="00DA35F7">
      <w:pPr>
        <w:pStyle w:val="Heading2"/>
      </w:pPr>
      <w:bookmarkStart w:id="60" w:name="_Toc30767794"/>
      <w:r w:rsidRPr="0080050C">
        <w:t>Summary</w:t>
      </w:r>
      <w:bookmarkEnd w:id="60"/>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lastRenderedPageBreak/>
        <w:br w:type="page"/>
      </w:r>
    </w:p>
    <w:p w14:paraId="50A0421B" w14:textId="6FC0F7F9" w:rsidR="00BD0181" w:rsidRPr="0080050C" w:rsidRDefault="00D223D5" w:rsidP="00E21857">
      <w:pPr>
        <w:pStyle w:val="Heading1"/>
      </w:pPr>
      <w:bookmarkStart w:id="61" w:name="_Toc30060807"/>
      <w:bookmarkStart w:id="62" w:name="_Toc30767795"/>
      <w:r w:rsidRPr="0080050C">
        <w:lastRenderedPageBreak/>
        <w:t>How to execute</w:t>
      </w:r>
      <w:r w:rsidR="00D50C2E" w:rsidRPr="0080050C">
        <w:t xml:space="preserve"> </w:t>
      </w:r>
      <w:r w:rsidR="00E21857" w:rsidRPr="0080050C">
        <w:t>the solution</w:t>
      </w:r>
      <w:bookmarkEnd w:id="61"/>
      <w:bookmarkEnd w:id="62"/>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3" w:name="_Toc30060808"/>
      <w:bookmarkStart w:id="64" w:name="_Toc30767796"/>
      <w:r w:rsidRPr="0080050C">
        <w:t>Finding Solution Resources</w:t>
      </w:r>
      <w:bookmarkEnd w:id="63"/>
      <w:bookmarkEnd w:id="64"/>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5" w:name="_Toc30060809"/>
      <w:bookmarkStart w:id="66" w:name="_Toc30767797"/>
      <w:r w:rsidRPr="0080050C">
        <w:t>How to find solution resources</w:t>
      </w:r>
      <w:bookmarkEnd w:id="65"/>
      <w:bookmarkEnd w:id="66"/>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7" w:name="_Toc30060810"/>
      <w:bookmarkStart w:id="68"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7"/>
      <w:bookmarkEnd w:id="68"/>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69" w:name="_Ref29223160"/>
      <w:bookmarkStart w:id="70" w:name="_Toc30060811"/>
      <w:bookmarkStart w:id="71"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69"/>
      <w:bookmarkEnd w:id="70"/>
      <w:bookmarkEnd w:id="71"/>
    </w:p>
    <w:p w14:paraId="1FA70F13" w14:textId="02C38DBC" w:rsidR="00FF1DA2" w:rsidRPr="0080050C" w:rsidRDefault="006C0E17" w:rsidP="006C0E17">
      <w:pPr>
        <w:pStyle w:val="Heading3"/>
      </w:pPr>
      <w:bookmarkStart w:id="72" w:name="_Toc30060812"/>
      <w:bookmarkStart w:id="73"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2"/>
      <w:bookmarkEnd w:id="73"/>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4" w:name="_Toc30060813"/>
      <w:bookmarkStart w:id="75"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4"/>
      <w:bookmarkEnd w:id="75"/>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6" w:name="_Toc30060814"/>
      <w:bookmarkStart w:id="77" w:name="_Toc30767802"/>
      <w:r w:rsidRPr="0080050C">
        <w:t>Logging</w:t>
      </w:r>
      <w:r w:rsidR="00863C08" w:rsidRPr="0080050C">
        <w:t xml:space="preserve"> &amp; Monitoring</w:t>
      </w:r>
      <w:bookmarkEnd w:id="76"/>
      <w:bookmarkEnd w:id="77"/>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8" w:name="_Toc30060815"/>
      <w:bookmarkStart w:id="79"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8"/>
      <w:bookmarkEnd w:id="79"/>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0" w:name="_Toc29193021"/>
      <w:bookmarkStart w:id="81" w:name="_Toc30060816"/>
      <w:bookmarkStart w:id="82" w:name="_Toc30767804"/>
      <w:bookmarkEnd w:id="80"/>
      <w:r w:rsidRPr="0080050C">
        <w:t xml:space="preserve">Custom </w:t>
      </w:r>
      <w:r w:rsidR="00D930B6" w:rsidRPr="0080050C">
        <w:t xml:space="preserve">SQL </w:t>
      </w:r>
      <w:r w:rsidRPr="0080050C">
        <w:t>Lo</w:t>
      </w:r>
      <w:r w:rsidR="006B737A" w:rsidRPr="0080050C">
        <w:t>g</w:t>
      </w:r>
      <w:r w:rsidRPr="0080050C">
        <w:t>ging</w:t>
      </w:r>
      <w:bookmarkEnd w:id="81"/>
      <w:bookmarkEnd w:id="82"/>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r w:rsidR="00F20D65" w:rsidRPr="0080050C">
        <w:rPr>
          <w:rFonts w:ascii="Consolas" w:hAnsi="Consolas" w:cs="Consolas"/>
          <w:color w:val="808080"/>
          <w:sz w:val="19"/>
          <w:szCs w:val="19"/>
        </w:rPr>
        <w:t>LoadId</w:t>
      </w:r>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3" w:name="_Toc28877127"/>
      <w:bookmarkStart w:id="84" w:name="_Toc29193023"/>
      <w:bookmarkStart w:id="85" w:name="_Toc30060817"/>
      <w:bookmarkStart w:id="86" w:name="_Toc30767805"/>
      <w:bookmarkEnd w:id="83"/>
      <w:bookmarkEnd w:id="84"/>
      <w:r w:rsidRPr="0080050C">
        <w:lastRenderedPageBreak/>
        <w:t xml:space="preserve">Turning </w:t>
      </w:r>
      <w:r w:rsidR="000E1147" w:rsidRPr="0080050C">
        <w:t xml:space="preserve">the </w:t>
      </w:r>
      <w:r w:rsidRPr="0080050C">
        <w:t>solution on/off</w:t>
      </w:r>
      <w:bookmarkEnd w:id="85"/>
      <w:bookmarkEnd w:id="86"/>
    </w:p>
    <w:p w14:paraId="60464D62" w14:textId="260BF5C8" w:rsidR="00D8095E" w:rsidRPr="0080050C" w:rsidRDefault="001E3D7C" w:rsidP="004160A7">
      <w:pPr>
        <w:pStyle w:val="Heading3"/>
      </w:pPr>
      <w:bookmarkStart w:id="87" w:name="_Ref29217023"/>
      <w:bookmarkStart w:id="88" w:name="_Toc30060818"/>
      <w:bookmarkStart w:id="89" w:name="_Toc30767806"/>
      <w:r w:rsidRPr="0080050C">
        <w:t>Enable/Disable the solution</w:t>
      </w:r>
      <w:bookmarkEnd w:id="87"/>
      <w:bookmarkEnd w:id="88"/>
      <w:bookmarkEnd w:id="89"/>
    </w:p>
    <w:p w14:paraId="1320A235" w14:textId="60AD6DDD" w:rsidR="00CF7BDF" w:rsidRPr="0080050C" w:rsidRDefault="005970CC" w:rsidP="00CF7BDF">
      <w:pPr>
        <w:pStyle w:val="Heading4"/>
      </w:pPr>
      <w:bookmarkStart w:id="90" w:name="_How_to_enable/disable"/>
      <w:bookmarkStart w:id="91" w:name="_Ref30065013"/>
      <w:bookmarkEnd w:id="90"/>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1"/>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w:t>
      </w:r>
      <w:r w:rsidR="00070B1D" w:rsidRPr="0080050C">
        <w:lastRenderedPageBreak/>
        <w:t xml:space="preserve">does not 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2" w:name="_Toc30767807"/>
      <w:bookmarkStart w:id="93" w:name="_Hlk30777035"/>
      <w:r w:rsidRPr="0080050C">
        <w:t>Summary</w:t>
      </w:r>
      <w:bookmarkEnd w:id="92"/>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3"/>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4" w:name="_Toc30060819"/>
      <w:bookmarkStart w:id="95" w:name="_Toc30767808"/>
      <w:r w:rsidRPr="0080050C">
        <w:t xml:space="preserve">How to </w:t>
      </w:r>
      <w:r w:rsidR="009B548D" w:rsidRPr="0080050C">
        <w:t>add your own data</w:t>
      </w:r>
      <w:bookmarkEnd w:id="94"/>
      <w:bookmarkEnd w:id="95"/>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6" w:name="_Toc30060820"/>
      <w:bookmarkStart w:id="97"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6"/>
      <w:bookmarkEnd w:id="97"/>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8" w:name="_Toc30060821"/>
      <w:bookmarkStart w:id="99" w:name="_Toc30767810"/>
      <w:r w:rsidRPr="0080050C">
        <w:t>Overview</w:t>
      </w:r>
      <w:bookmarkEnd w:id="98"/>
      <w:bookmarkEnd w:id="99"/>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0" w:name="_Toc30060822"/>
      <w:bookmarkStart w:id="101"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0"/>
      <w:bookmarkEnd w:id="101"/>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2" w:name="_Ref29464163"/>
      <w:bookmarkStart w:id="103" w:name="_Toc30060823"/>
      <w:bookmarkStart w:id="104" w:name="_Toc30767812"/>
      <w:bookmarkStart w:id="105" w:name="_Ref29367162"/>
      <w:r w:rsidRPr="0080050C">
        <w:t>How to c</w:t>
      </w:r>
      <w:r w:rsidR="5497C7BD" w:rsidRPr="0080050C">
        <w:t>onfigure Synapse Analytics</w:t>
      </w:r>
      <w:bookmarkEnd w:id="102"/>
      <w:bookmarkEnd w:id="103"/>
      <w:bookmarkEnd w:id="104"/>
      <w:r w:rsidR="00B43892" w:rsidRPr="0080050C">
        <w:t xml:space="preserve"> </w:t>
      </w:r>
      <w:bookmarkEnd w:id="105"/>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6"/>
        <w:gridCol w:w="4315"/>
        <w:gridCol w:w="1089"/>
        <w:gridCol w:w="2290"/>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6"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6"/>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35"/>
        <w:gridCol w:w="5749"/>
        <w:gridCol w:w="592"/>
        <w:gridCol w:w="1384"/>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7" w:name="_Toc30060824"/>
      <w:bookmarkStart w:id="108"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7"/>
      <w:bookmarkEnd w:id="108"/>
    </w:p>
    <w:p w14:paraId="6A696C10" w14:textId="50020421" w:rsidR="00D24AED" w:rsidRPr="0080050C" w:rsidRDefault="00D24AED" w:rsidP="00CB766D">
      <w:pPr>
        <w:pStyle w:val="Heading3"/>
      </w:pPr>
      <w:bookmarkStart w:id="109" w:name="_Toc30060825"/>
      <w:bookmarkStart w:id="110" w:name="_Toc30767814"/>
      <w:r w:rsidRPr="0080050C">
        <w:t>Overview</w:t>
      </w:r>
      <w:bookmarkEnd w:id="109"/>
      <w:bookmarkEnd w:id="110"/>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1" w:name="_Toc30060826"/>
      <w:bookmarkStart w:id="112" w:name="_Toc30767815"/>
      <w:r w:rsidRPr="0080050C">
        <w:t>How to c</w:t>
      </w:r>
      <w:r w:rsidR="00095C70" w:rsidRPr="0080050C">
        <w:t xml:space="preserve">onfigure </w:t>
      </w:r>
      <w:r w:rsidR="00D06EFE" w:rsidRPr="0080050C">
        <w:t>Azure Data Lake Storage</w:t>
      </w:r>
      <w:bookmarkEnd w:id="111"/>
      <w:bookmarkEnd w:id="112"/>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3" w:name="_Toc30060827"/>
      <w:bookmarkStart w:id="114" w:name="_Toc30767816"/>
      <w:r w:rsidRPr="0080050C">
        <w:t>How to c</w:t>
      </w:r>
      <w:r w:rsidR="00716D10" w:rsidRPr="0080050C">
        <w:t xml:space="preserve">reate </w:t>
      </w:r>
      <w:r w:rsidR="007D4575" w:rsidRPr="0080050C">
        <w:t>Synapse Analytics</w:t>
      </w:r>
      <w:r w:rsidR="00716D10" w:rsidRPr="0080050C">
        <w:t xml:space="preserve"> Objects</w:t>
      </w:r>
      <w:bookmarkEnd w:id="113"/>
      <w:bookmarkEnd w:id="114"/>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75pt" o:ole="">
            <v:imagedata r:id="rId93" o:title=""/>
          </v:shape>
          <o:OLEObject Type="Embed" ProgID="Visio.Drawing.15" ShapeID="_x0000_i1025" DrawAspect="Content" ObjectID="_1705130869"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2.75pt" o:ole="">
            <v:imagedata r:id="rId95" o:title=""/>
          </v:shape>
          <o:OLEObject Type="Embed" ProgID="Visio.Drawing.15" ShapeID="_x0000_i1026" DrawAspect="Content" ObjectID="_1705130870"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lastRenderedPageBreak/>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lastRenderedPageBreak/>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5" w:name="_Toc30060828"/>
      <w:bookmarkStart w:id="116" w:name="_Toc30767817"/>
      <w:r w:rsidRPr="0080050C">
        <w:lastRenderedPageBreak/>
        <w:t>How to c</w:t>
      </w:r>
      <w:r w:rsidR="00716D10" w:rsidRPr="0080050C">
        <w:t xml:space="preserve">onfigure </w:t>
      </w:r>
      <w:r w:rsidR="007D4575" w:rsidRPr="0080050C">
        <w:t>Synapse Analytics</w:t>
      </w:r>
      <w:bookmarkEnd w:id="115"/>
      <w:bookmarkEnd w:id="116"/>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414"/>
        <w:gridCol w:w="1089"/>
        <w:gridCol w:w="2192"/>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7" w:name="_Toc30060829"/>
      <w:bookmarkStart w:id="118" w:name="_Toc30767818"/>
      <w:r w:rsidRPr="0080050C">
        <w:t>Power BI Model</w:t>
      </w:r>
      <w:bookmarkEnd w:id="117"/>
      <w:bookmarkEnd w:id="118"/>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19" w:name="_Toc30767819"/>
      <w:r w:rsidRPr="0080050C">
        <w:t>Summary</w:t>
      </w:r>
      <w:bookmarkEnd w:id="119"/>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0" w:name="_FAQs"/>
      <w:bookmarkStart w:id="121" w:name="_Toc30060830"/>
      <w:bookmarkStart w:id="122" w:name="_Ref30169141"/>
      <w:bookmarkStart w:id="123" w:name="_Ref30169147"/>
      <w:bookmarkStart w:id="124" w:name="_Toc30767820"/>
      <w:bookmarkEnd w:id="120"/>
      <w:r w:rsidRPr="0080050C">
        <w:lastRenderedPageBreak/>
        <w:t>FAQs</w:t>
      </w:r>
      <w:bookmarkEnd w:id="121"/>
      <w:bookmarkEnd w:id="122"/>
      <w:bookmarkEnd w:id="123"/>
      <w:bookmarkEnd w:id="124"/>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5" w:name="_Toc30060831"/>
      <w:bookmarkStart w:id="126" w:name="_Toc30767821"/>
      <w:r w:rsidRPr="0080050C">
        <w:t>Resolving Issues</w:t>
      </w:r>
      <w:bookmarkEnd w:id="125"/>
      <w:bookmarkEnd w:id="126"/>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7" w:name="_Toc30060832"/>
      <w:bookmarkStart w:id="128" w:name="_Toc30767822"/>
      <w:r w:rsidRPr="0080050C">
        <w:t xml:space="preserve">What are the most common </w:t>
      </w:r>
      <w:r w:rsidR="0097573F" w:rsidRPr="0080050C">
        <w:t xml:space="preserve">execution </w:t>
      </w:r>
      <w:r w:rsidRPr="0080050C">
        <w:t>issues</w:t>
      </w:r>
      <w:bookmarkEnd w:id="127"/>
      <w:bookmarkEnd w:id="128"/>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29" w:name="_Toc30060833"/>
      <w:bookmarkStart w:id="130"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29"/>
      <w:bookmarkEnd w:id="130"/>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1" w:name="_Toc30060834"/>
      <w:bookmarkStart w:id="132" w:name="_Toc30767824"/>
      <w:r w:rsidRPr="0080050C">
        <w:lastRenderedPageBreak/>
        <w:t>Data Refresh</w:t>
      </w:r>
      <w:bookmarkEnd w:id="131"/>
      <w:bookmarkEnd w:id="132"/>
    </w:p>
    <w:p w14:paraId="29E5F755" w14:textId="0600C0B4" w:rsidR="0057357A" w:rsidRPr="0080050C" w:rsidRDefault="00057BB3" w:rsidP="0057357A">
      <w:pPr>
        <w:pStyle w:val="Heading3"/>
      </w:pPr>
      <w:bookmarkStart w:id="133" w:name="_Toc30060835"/>
      <w:bookmarkStart w:id="134" w:name="_Toc30767825"/>
      <w:r w:rsidRPr="0080050C">
        <w:t>How to refresh</w:t>
      </w:r>
      <w:r w:rsidR="00377EDD" w:rsidRPr="0080050C">
        <w:t xml:space="preserve"> </w:t>
      </w:r>
      <w:r w:rsidR="00294BCF" w:rsidRPr="0080050C">
        <w:t xml:space="preserve">a </w:t>
      </w:r>
      <w:r w:rsidR="00377EDD" w:rsidRPr="0080050C">
        <w:t>Power BI report with fresh data</w:t>
      </w:r>
      <w:bookmarkEnd w:id="133"/>
      <w:bookmarkEnd w:id="134"/>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77777777"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5" w:name="_Ref29222020"/>
      <w:bookmarkStart w:id="136" w:name="_Toc30060836"/>
      <w:bookmarkStart w:id="137"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5"/>
      <w:bookmarkEnd w:id="136"/>
      <w:bookmarkEnd w:id="137"/>
    </w:p>
    <w:p w14:paraId="15FD179F" w14:textId="2B46C9BF" w:rsidR="006D5F74" w:rsidRPr="0080050C" w:rsidRDefault="00917EDB" w:rsidP="007D5E3D">
      <w:pPr>
        <w:pStyle w:val="Heading3"/>
      </w:pPr>
      <w:bookmarkStart w:id="138" w:name="_Toc30060837"/>
      <w:bookmarkStart w:id="139" w:name="_Ref30065133"/>
      <w:bookmarkStart w:id="140" w:name="_Toc30767827"/>
      <w:r w:rsidRPr="0080050C">
        <w:t>How to remove</w:t>
      </w:r>
      <w:r w:rsidR="00C40EC8" w:rsidRPr="0080050C">
        <w:t xml:space="preserve"> the</w:t>
      </w:r>
      <w:r w:rsidRPr="0080050C">
        <w:t xml:space="preserve"> solution</w:t>
      </w:r>
      <w:bookmarkEnd w:id="138"/>
      <w:bookmarkEnd w:id="139"/>
      <w:r w:rsidR="00521339" w:rsidRPr="0080050C">
        <w:t xml:space="preserve"> from the Azure Portal</w:t>
      </w:r>
      <w:bookmarkEnd w:id="140"/>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1" w:name="_Toc30060838"/>
      <w:bookmarkStart w:id="142" w:name="_Toc30767828"/>
      <w:r w:rsidRPr="0080050C">
        <w:lastRenderedPageBreak/>
        <w:t>Cost</w:t>
      </w:r>
      <w:r w:rsidR="007D4575" w:rsidRPr="0080050C">
        <w:t>s</w:t>
      </w:r>
      <w:bookmarkEnd w:id="141"/>
      <w:bookmarkEnd w:id="142"/>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3" w:name="_Toc30060839"/>
      <w:bookmarkStart w:id="144"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3"/>
      <w:bookmarkEnd w:id="144"/>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5" w:name="_Toc30060840"/>
      <w:bookmarkStart w:id="146" w:name="_Toc30767830"/>
      <w:r w:rsidRPr="0080050C">
        <w:t>How to minimize running cost</w:t>
      </w:r>
      <w:r w:rsidR="00521339" w:rsidRPr="0080050C">
        <w:t>s</w:t>
      </w:r>
      <w:bookmarkEnd w:id="145"/>
      <w:bookmarkEnd w:id="146"/>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7" w:name="_Toc30060841"/>
      <w:bookmarkStart w:id="148" w:name="_Toc30767831"/>
      <w:r w:rsidRPr="0080050C">
        <w:lastRenderedPageBreak/>
        <w:t>Accessing Azure Resources</w:t>
      </w:r>
      <w:bookmarkEnd w:id="147"/>
      <w:bookmarkEnd w:id="148"/>
    </w:p>
    <w:p w14:paraId="4B4388CD" w14:textId="28F7B068" w:rsidR="00692444" w:rsidRPr="0080050C" w:rsidRDefault="00692444" w:rsidP="00692444">
      <w:pPr>
        <w:pStyle w:val="Heading3"/>
      </w:pPr>
      <w:bookmarkStart w:id="149" w:name="_Ref29318850"/>
      <w:bookmarkStart w:id="150" w:name="_Toc30060842"/>
      <w:bookmarkStart w:id="151" w:name="_Toc30767832"/>
      <w:r w:rsidRPr="0080050C">
        <w:t xml:space="preserve">How to </w:t>
      </w:r>
      <w:r w:rsidR="00F62949" w:rsidRPr="0080050C">
        <w:t>c</w:t>
      </w:r>
      <w:r w:rsidR="0093764B" w:rsidRPr="0080050C">
        <w:t xml:space="preserve">onnect to </w:t>
      </w:r>
      <w:r w:rsidR="007D4575" w:rsidRPr="0080050C">
        <w:t>Synapse Analytics</w:t>
      </w:r>
      <w:bookmarkEnd w:id="149"/>
      <w:bookmarkEnd w:id="150"/>
      <w:bookmarkEnd w:id="151"/>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2" w:name="_Hlk28958473"/>
      <w:r w:rsidRPr="0080050C">
        <w:t>SynapseAnaytics-AdminLogin</w:t>
      </w:r>
    </w:p>
    <w:bookmarkEnd w:id="152"/>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3" w:name="_Toc30060843"/>
      <w:bookmarkStart w:id="154" w:name="_Toc30767833"/>
      <w:r w:rsidRPr="0080050C">
        <w:lastRenderedPageBreak/>
        <w:t xml:space="preserve">How to obtain </w:t>
      </w:r>
      <w:r w:rsidR="00790DCB" w:rsidRPr="0080050C">
        <w:t>s</w:t>
      </w:r>
      <w:r w:rsidRPr="0080050C">
        <w:t>ecrets from Key Vault</w:t>
      </w:r>
      <w:bookmarkEnd w:id="153"/>
      <w:bookmarkEnd w:id="154"/>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5" w:name="_Toc30767834"/>
      <w:r w:rsidRPr="0080050C">
        <w:t>Summary</w:t>
      </w:r>
      <w:bookmarkEnd w:id="155"/>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D00143" w14:textId="77777777" w:rsidR="0030674E" w:rsidRDefault="0030674E" w:rsidP="00DD0C24">
      <w:r>
        <w:separator/>
      </w:r>
    </w:p>
  </w:endnote>
  <w:endnote w:type="continuationSeparator" w:id="0">
    <w:p w14:paraId="54FADC10" w14:textId="77777777" w:rsidR="0030674E" w:rsidRDefault="0030674E" w:rsidP="00DD0C24">
      <w:r>
        <w:continuationSeparator/>
      </w:r>
    </w:p>
  </w:endnote>
  <w:endnote w:type="continuationNotice" w:id="1">
    <w:p w14:paraId="467D5F8B" w14:textId="77777777" w:rsidR="0030674E" w:rsidRDefault="0030674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Lucida Console">
    <w:panose1 w:val="020B0609040504020204"/>
    <w:charset w:val="00"/>
    <w:family w:val="modern"/>
    <w:pitch w:val="fixed"/>
    <w:sig w:usb0="8000028F" w:usb1="00001800" w:usb2="00000000" w:usb3="00000000" w:csb0="0000001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10557790"/>
      <w:docPartObj>
        <w:docPartGallery w:val="Page Numbers (Bottom of Page)"/>
        <w:docPartUnique/>
      </w:docPartObj>
    </w:sdtPr>
    <w:sdtEndPr>
      <w:rPr>
        <w:rStyle w:val="PageNumber"/>
      </w:rPr>
    </w:sdtEndPr>
    <w:sdtContent>
      <w:p w14:paraId="445AF1D7" w14:textId="77777777" w:rsidR="00E078BE" w:rsidRDefault="00E078BE"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E078BE" w:rsidRDefault="00E078BE"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E078BE" w:rsidRPr="006D4F80" w:rsidRDefault="00E078BE"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2DA22ECF" w:rsidR="00E078BE" w:rsidRPr="00DD0C24" w:rsidRDefault="00E078BE"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D4DA2D" w14:textId="77777777" w:rsidR="00E078BE" w:rsidRDefault="00E078BE"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7253A" w14:textId="77777777" w:rsidR="0030674E" w:rsidRDefault="0030674E" w:rsidP="00DD0C24">
      <w:r>
        <w:separator/>
      </w:r>
    </w:p>
  </w:footnote>
  <w:footnote w:type="continuationSeparator" w:id="0">
    <w:p w14:paraId="099DCC48" w14:textId="77777777" w:rsidR="0030674E" w:rsidRDefault="0030674E" w:rsidP="00DD0C24">
      <w:r>
        <w:continuationSeparator/>
      </w:r>
    </w:p>
  </w:footnote>
  <w:footnote w:type="continuationNotice" w:id="1">
    <w:p w14:paraId="30ED5FD1" w14:textId="77777777" w:rsidR="0030674E" w:rsidRDefault="0030674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29FB0" w14:textId="77777777" w:rsidR="00E078BE" w:rsidRDefault="00E078B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AD7362" w14:textId="77777777" w:rsidR="00E078BE" w:rsidRDefault="00E078B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F21F32" w14:textId="77777777" w:rsidR="00E078BE" w:rsidRPr="00DC5777" w:rsidRDefault="00E078BE"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2"/>
    <w:compatSetting w:name="useWord2013TrackBottomHyphenation" w:uri="http://schemas.microsoft.com/office/word" w:val="1"/>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0BAB"/>
    <w:rsid w:val="000112DD"/>
    <w:rsid w:val="000113C4"/>
    <w:rsid w:val="0001143E"/>
    <w:rsid w:val="00011AAE"/>
    <w:rsid w:val="00011C0E"/>
    <w:rsid w:val="000122E4"/>
    <w:rsid w:val="000124AD"/>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0F89"/>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A"/>
    <w:rsid w:val="00175254"/>
    <w:rsid w:val="001753A9"/>
    <w:rsid w:val="001759CF"/>
    <w:rsid w:val="00175AC8"/>
    <w:rsid w:val="00176105"/>
    <w:rsid w:val="001762BD"/>
    <w:rsid w:val="00176415"/>
    <w:rsid w:val="001764D3"/>
    <w:rsid w:val="00176895"/>
    <w:rsid w:val="00176D13"/>
    <w:rsid w:val="00176D1C"/>
    <w:rsid w:val="00176E52"/>
    <w:rsid w:val="00177DAC"/>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6EE1"/>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74E"/>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3B"/>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C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B86"/>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29"/>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500E"/>
    <w:rsid w:val="008759D4"/>
    <w:rsid w:val="00875A48"/>
    <w:rsid w:val="00875C58"/>
    <w:rsid w:val="00875C83"/>
    <w:rsid w:val="0087601F"/>
    <w:rsid w:val="00876582"/>
    <w:rsid w:val="008766F9"/>
    <w:rsid w:val="00876826"/>
    <w:rsid w:val="00876830"/>
    <w:rsid w:val="0087698D"/>
    <w:rsid w:val="00876D6F"/>
    <w:rsid w:val="00876F97"/>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8AF"/>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0B5"/>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6C"/>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97F"/>
    <w:rsid w:val="00AA0D69"/>
    <w:rsid w:val="00AA0F40"/>
    <w:rsid w:val="00AA0FD2"/>
    <w:rsid w:val="00AA1516"/>
    <w:rsid w:val="00AA154D"/>
    <w:rsid w:val="00AA199B"/>
    <w:rsid w:val="00AA21C1"/>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46A"/>
    <w:rsid w:val="00B224B4"/>
    <w:rsid w:val="00B224B5"/>
    <w:rsid w:val="00B22637"/>
    <w:rsid w:val="00B22724"/>
    <w:rsid w:val="00B2277C"/>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827"/>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11AD"/>
    <w:rsid w:val="00C91225"/>
    <w:rsid w:val="00C913D3"/>
    <w:rsid w:val="00C916F2"/>
    <w:rsid w:val="00C91873"/>
    <w:rsid w:val="00C9190D"/>
    <w:rsid w:val="00C91A6D"/>
    <w:rsid w:val="00C91AF3"/>
    <w:rsid w:val="00C91CE5"/>
    <w:rsid w:val="00C91F3C"/>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AC2"/>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338"/>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D01EA"/>
    <w:rsid w:val="00DD048B"/>
    <w:rsid w:val="00DD04CF"/>
    <w:rsid w:val="00DD077C"/>
    <w:rsid w:val="00DD0AEC"/>
    <w:rsid w:val="00DD0BD2"/>
    <w:rsid w:val="00DD0C24"/>
    <w:rsid w:val="00DD10FD"/>
    <w:rsid w:val="00DD1111"/>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8BE"/>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A23"/>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9CB"/>
    <w:rsid w:val="00FC5C8D"/>
    <w:rsid w:val="00FC60C8"/>
    <w:rsid w:val="00FC6723"/>
    <w:rsid w:val="00FC6726"/>
    <w:rsid w:val="00FC67CB"/>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27AFAE"/>
  <w15:docId w15:val="{4F50DC40-1F17-44B3-A206-CBBFEF102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character" w:customStyle="1" w:styleId="token">
    <w:name w:val="token"/>
    <w:basedOn w:val="DefaultParagraphFont"/>
    <w:rsid w:val="000B0F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975531378">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6.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53" Type="http://schemas.openxmlformats.org/officeDocument/2006/relationships/hyperlink" Target="https://powerbi.microsoft.com/en-us/desktop/" TargetMode="External"/><Relationship Id="rId74" Type="http://schemas.openxmlformats.org/officeDocument/2006/relationships/image" Target="media/image47.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azure.microsoft.com/" TargetMode="Externa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2.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99.png"/><Relationship Id="rId54" Type="http://schemas.openxmlformats.org/officeDocument/2006/relationships/hyperlink" Target="https://powerbi.microsoft.com/en-us/pricing/"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package" Target="embeddings/Microsoft_Visio_Drawing1.vsdx"/><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 TargetMode="External"/><Relationship Id="rId28" Type="http://schemas.openxmlformats.org/officeDocument/2006/relationships/image" Target="media/image11.png"/><Relationship Id="rId49" Type="http://schemas.openxmlformats.org/officeDocument/2006/relationships/hyperlink" Target="https://powerbi.microsoft.com/en-us/pricing/"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azure.microsoft.com" TargetMode="External"/><Relationship Id="rId135" Type="http://schemas.openxmlformats.org/officeDocument/2006/relationships/image" Target="media/image103.png"/><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1.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6" Type="http://schemas.openxmlformats.org/officeDocument/2006/relationships/image" Target="media/image2.png"/><Relationship Id="rId37" Type="http://schemas.openxmlformats.org/officeDocument/2006/relationships/image" Target="media/image18.png"/><Relationship Id="rId58" Type="http://schemas.openxmlformats.org/officeDocument/2006/relationships/hyperlink" Target="https://portal.azure.com/" TargetMode="External"/><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3.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4.xml><?xml version="1.0" encoding="utf-8"?>
<ds:datastoreItem xmlns:ds="http://schemas.openxmlformats.org/officeDocument/2006/customXml" ds:itemID="{46A1C789-37E0-4619-B930-0C486A24A315}">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8</TotalTime>
  <Pages>77</Pages>
  <Words>13872</Words>
  <Characters>79071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92758</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3</cp:revision>
  <dcterms:created xsi:type="dcterms:W3CDTF">2022-01-31T16:36:00Z</dcterms:created>
  <dcterms:modified xsi:type="dcterms:W3CDTF">2022-01-31T16:41:00Z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