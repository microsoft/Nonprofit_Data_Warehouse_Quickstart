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68D8552" w:rsidR="00A30689" w:rsidRPr="0080050C" w:rsidRDefault="00A30689" w:rsidP="00DD0C24">
                <w:pPr>
                  <w:pStyle w:val="NoSpacing"/>
                  <w:rPr>
                    <w:color w:val="FEFFFF" w:themeColor="text2"/>
                  </w:rPr>
                </w:pPr>
                <w:r w:rsidRPr="0080050C">
                  <w:rPr>
                    <w:color w:val="FEFFFF" w:themeColor="text2"/>
                  </w:rPr>
                  <w:t>1.</w:t>
                </w:r>
                <w:r w:rsidR="00064D58">
                  <w:rPr>
                    <w:color w:val="FEFFFF" w:themeColor="text2"/>
                  </w:rPr>
                  <w:t>1</w:t>
                </w:r>
              </w:p>
            </w:tc>
            <w:tc>
              <w:tcPr>
                <w:tcW w:w="2268" w:type="dxa"/>
                <w:tcBorders>
                  <w:left w:val="single" w:sz="4" w:space="0" w:color="auto"/>
                </w:tcBorders>
                <w:vAlign w:val="center"/>
              </w:tcPr>
              <w:p w14:paraId="106E7E55" w14:textId="50A689F7" w:rsidR="00A30689" w:rsidRPr="0080050C" w:rsidRDefault="00EA31EC" w:rsidP="00DD0C24">
                <w:pPr>
                  <w:pStyle w:val="NoSpacing"/>
                </w:pPr>
                <w:r>
                  <w:t>Final</w:t>
                </w:r>
                <w:r w:rsidR="00064D58">
                  <w:t>- updated</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6039899B" w:rsidR="00A30689" w:rsidRPr="0080050C" w:rsidRDefault="000F5FDC" w:rsidP="00DD0C24">
                <w:pPr>
                  <w:pStyle w:val="NoSpacing"/>
                </w:pPr>
                <w:r w:rsidRPr="0080050C">
                  <w:t>20</w:t>
                </w:r>
                <w:r w:rsidR="00CD0DF2" w:rsidRPr="0080050C">
                  <w:t>/0</w:t>
                </w:r>
                <w:r w:rsidR="00064D58">
                  <w:t>2</w:t>
                </w:r>
                <w:r w:rsidR="00CD0DF2" w:rsidRPr="0080050C">
                  <w:t>/2020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C723FB"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C723FB">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C723FB">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C723FB">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C723FB">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C723FB">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C723FB">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C723FB">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C723FB">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C723FB">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C723FB">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C723FB">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C723FB">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C723FB">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C723FB">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C723FB">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C723FB">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C723FB">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C723FB">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C723FB">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C723FB">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C723FB">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C723FB">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C723FB">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C723FB">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C723FB">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C723FB">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C723FB">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C723FB">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C723FB">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C723FB">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C723FB">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C723FB">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C723FB">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C723FB">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C723FB">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C723FB">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C723FB">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C723FB">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C723FB">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C723FB">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C723FB">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C723FB">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C723FB">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C723FB">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C723FB">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C723FB">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C723FB">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C723FB">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C723FB">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C723FB">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C723FB">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C723FB">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C723FB">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C723FB">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C723FB">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C723FB">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C723FB">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C723FB">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C723FB">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C723FB">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Default="00E94206" w:rsidP="00E94206">
      <w:pPr>
        <w:ind w:left="360"/>
      </w:pPr>
    </w:p>
    <w:p w14:paraId="29B78034" w14:textId="2F28181C" w:rsidR="00DF069E" w:rsidRDefault="00DF069E" w:rsidP="00DF069E">
      <w:r>
        <w:t xml:space="preserve">INSTALLATION NOTE:  </w:t>
      </w:r>
      <w:r w:rsidR="005B4F43">
        <w:t xml:space="preserve">Due to </w:t>
      </w:r>
      <w:r w:rsidR="0069335C">
        <w:t xml:space="preserve">to variability in </w:t>
      </w:r>
      <w:r w:rsidR="00AC1D24">
        <w:t xml:space="preserve">installation environments, </w:t>
      </w:r>
      <w:r w:rsidR="0033666F">
        <w:t>it is possible that mismatches in Power</w:t>
      </w:r>
      <w:r w:rsidR="00524B9B">
        <w:t>S</w:t>
      </w:r>
      <w:r w:rsidR="0033666F">
        <w:t xml:space="preserve">hell versions or installed modules may conflict with the scripting.  </w:t>
      </w:r>
      <w:r w:rsidR="00524B9B">
        <w:t>It is possible to stand up a Windows 10 virtual machine in your Azure tenant to provide a clean PowerShell environment for installation.</w:t>
      </w:r>
    </w:p>
    <w:p w14:paraId="3C2C7043" w14:textId="77777777" w:rsidR="00DF069E" w:rsidRPr="0080050C" w:rsidRDefault="00DF069E"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35BCD1B"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D22D58">
        <w:t>LocalMachine</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6DC86579"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w:t>
      </w:r>
      <w:r w:rsidR="009C1CFD">
        <w:t xml:space="preserve">pe </w:t>
      </w:r>
      <w:r w:rsidR="003E6DB6">
        <w:t>All</w:t>
      </w:r>
      <w:r w:rsidR="00963E98">
        <w:t>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39" w:name="Last"/>
      <w:bookmarkEnd w:id="39"/>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14D3CCFA" w14:textId="77777777" w:rsidR="00B60AC4" w:rsidRDefault="00B60AC4" w:rsidP="00D9080D"/>
    <w:p w14:paraId="5DAABE4B" w14:textId="31762223" w:rsidR="00B60AC4" w:rsidRPr="0080050C" w:rsidRDefault="00B60AC4" w:rsidP="00D9080D">
      <w:r>
        <w:t>INSTALLATION NOTE:  Successful completion of the installation script requires that the account doing the installation be a</w:t>
      </w:r>
      <w:r w:rsidR="00712F5B">
        <w:t>n explicit member of the admin group created in this step.</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0"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0"/>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lastRenderedPageBreak/>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1" w:name="_Toc30060801"/>
      <w:bookmarkStart w:id="42" w:name="_Toc30767788"/>
      <w:r w:rsidRPr="0080050C">
        <w:lastRenderedPageBreak/>
        <w:t>Deployment Process</w:t>
      </w:r>
      <w:bookmarkEnd w:id="41"/>
      <w:bookmarkEnd w:id="42"/>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3" w:name="_Toc30060802"/>
      <w:bookmarkStart w:id="44" w:name="_Toc30767789"/>
      <w:r w:rsidRPr="0080050C">
        <w:t>Download the cod</w:t>
      </w:r>
      <w:r w:rsidR="003D635B" w:rsidRPr="0080050C">
        <w:t>e</w:t>
      </w:r>
      <w:bookmarkEnd w:id="43"/>
      <w:bookmarkEnd w:id="44"/>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5" w:name="_Toc30060803"/>
      <w:bookmarkStart w:id="46" w:name="_Toc30767790"/>
      <w:bookmarkStart w:id="47" w:name="_Hlk28683217"/>
      <w:r w:rsidRPr="0080050C">
        <w:t>Orchestration Script</w:t>
      </w:r>
      <w:bookmarkEnd w:id="45"/>
      <w:bookmarkEnd w:id="46"/>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8" w:name="_Toc30060804"/>
      <w:bookmarkStart w:id="49"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8"/>
      <w:bookmarkEnd w:id="49"/>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0" w:name="_Toc29193007"/>
      <w:bookmarkEnd w:id="50"/>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1" w:name="_Toc30060805"/>
      <w:bookmarkStart w:id="52"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1"/>
      <w:bookmarkEnd w:id="52"/>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3"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4" w:name="_Toc30060806"/>
      <w:bookmarkStart w:id="55"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4"/>
      <w:bookmarkEnd w:id="55"/>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6"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6"/>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7" w:name="_Toc29193010"/>
      <w:bookmarkEnd w:id="57"/>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8"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59"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lastRenderedPageBreak/>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lastRenderedPageBreak/>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F7073C0" w:rsidR="006966E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7"/>
    </w:p>
    <w:p w14:paraId="1815908D" w14:textId="4E690FFD" w:rsidR="00524493" w:rsidRDefault="00524493" w:rsidP="009B6AC3"/>
    <w:p w14:paraId="2F973FD1" w14:textId="77777777" w:rsidR="00524493" w:rsidRDefault="00524493" w:rsidP="009B6AC3"/>
    <w:p w14:paraId="1414BD79" w14:textId="3EC0EE93" w:rsidR="00012504" w:rsidRPr="0080050C" w:rsidRDefault="00524493" w:rsidP="00012504">
      <w:pPr>
        <w:pStyle w:val="Heading4"/>
      </w:pPr>
      <w:r>
        <w:t>Updating</w:t>
      </w:r>
      <w:r w:rsidR="00012504" w:rsidRPr="0080050C">
        <w:t xml:space="preserve"> Power BI </w:t>
      </w:r>
      <w:r>
        <w:t>dataset</w:t>
      </w:r>
      <w:r w:rsidR="008A0E15">
        <w:t>s</w:t>
      </w:r>
    </w:p>
    <w:p w14:paraId="0FFEB29E" w14:textId="2BD50D19" w:rsidR="00012504" w:rsidRDefault="00012504" w:rsidP="009B6AC3"/>
    <w:p w14:paraId="422EBA63" w14:textId="21C90908" w:rsidR="00012504" w:rsidRDefault="00504C7B" w:rsidP="009B6AC3">
      <w:r>
        <w:t xml:space="preserve">Once the report has been published to the workspace and user access assigned, the data set needs to be updated with the name of the Synapse server that has been created as part of the </w:t>
      </w:r>
      <w:r w:rsidR="0085017E">
        <w:t>installation script.</w:t>
      </w:r>
    </w:p>
    <w:p w14:paraId="386C3439" w14:textId="52362DC7" w:rsidR="0085017E" w:rsidRDefault="00A5173B" w:rsidP="00B01791">
      <w:pPr>
        <w:pStyle w:val="ListParagraph"/>
        <w:numPr>
          <w:ilvl w:val="0"/>
          <w:numId w:val="41"/>
        </w:numPr>
      </w:pPr>
      <w:r>
        <w:lastRenderedPageBreak/>
        <w:t xml:space="preserve">In the appropriate </w:t>
      </w:r>
      <w:r w:rsidR="00920D19">
        <w:t>workspace, select the datasets tab.</w:t>
      </w:r>
    </w:p>
    <w:p w14:paraId="03870E6D" w14:textId="454C7B16" w:rsidR="00920D19" w:rsidRDefault="007A5F37" w:rsidP="00B01791">
      <w:pPr>
        <w:pStyle w:val="ListParagraph"/>
        <w:numPr>
          <w:ilvl w:val="0"/>
          <w:numId w:val="41"/>
        </w:numPr>
      </w:pPr>
      <w:r>
        <w:t>For the Model report select the elipsis (…)</w:t>
      </w:r>
      <w:r w:rsidR="00D834C4">
        <w:t xml:space="preserve">, for More Options </w:t>
      </w:r>
      <w:r>
        <w:t xml:space="preserve">and </w:t>
      </w:r>
      <w:r w:rsidR="007014B4">
        <w:t xml:space="preserve">select </w:t>
      </w:r>
      <w:r>
        <w:t>Settings</w:t>
      </w:r>
      <w:r w:rsidR="007014B4">
        <w:t>.</w:t>
      </w:r>
    </w:p>
    <w:p w14:paraId="221AD80E" w14:textId="5026EAA0" w:rsidR="007014B4" w:rsidRDefault="007014B4" w:rsidP="00B01791">
      <w:pPr>
        <w:pStyle w:val="ListParagraph"/>
        <w:numPr>
          <w:ilvl w:val="0"/>
          <w:numId w:val="41"/>
        </w:numPr>
      </w:pPr>
      <w:r>
        <w:t xml:space="preserve">Expand the Parameters options and </w:t>
      </w:r>
      <w:r w:rsidR="00622859">
        <w:t xml:space="preserve">update the SQLServer value to be the name of the new Synapse </w:t>
      </w:r>
      <w:r w:rsidR="00EB2598">
        <w:t>resource that was just installed.  The database should be the same as the default value in the report.   If not, also correct this to be the database name as installed in the Synapse resource.</w:t>
      </w:r>
    </w:p>
    <w:p w14:paraId="0003E900" w14:textId="70A2F0B8" w:rsidR="00EB2598" w:rsidRDefault="00AF0BDA" w:rsidP="00B01791">
      <w:pPr>
        <w:pStyle w:val="ListParagraph"/>
        <w:numPr>
          <w:ilvl w:val="0"/>
          <w:numId w:val="41"/>
        </w:numPr>
      </w:pPr>
      <w:r>
        <w:t>Click ‘Apply’</w:t>
      </w:r>
    </w:p>
    <w:p w14:paraId="35F9A8D2" w14:textId="67266355" w:rsidR="00AF0BDA" w:rsidRDefault="00AF0BDA" w:rsidP="00B01791">
      <w:pPr>
        <w:pStyle w:val="ListParagraph"/>
        <w:numPr>
          <w:ilvl w:val="0"/>
          <w:numId w:val="41"/>
        </w:numPr>
      </w:pPr>
      <w:r>
        <w:t>This will prompt you to al</w:t>
      </w:r>
      <w:r w:rsidR="00427D2B">
        <w:t>so ‘Edit Credentials’, under Data Source Credentials.</w:t>
      </w:r>
    </w:p>
    <w:p w14:paraId="46BDAE16" w14:textId="6AA60013" w:rsidR="00427D2B" w:rsidRDefault="00F649BD" w:rsidP="00B01791">
      <w:pPr>
        <w:pStyle w:val="ListParagraph"/>
        <w:numPr>
          <w:ilvl w:val="0"/>
          <w:numId w:val="41"/>
        </w:numPr>
      </w:pPr>
      <w:r>
        <w:t xml:space="preserve">You can use the Synapse Administrator username and password as stored in Keyvault.  However as you move this solution </w:t>
      </w:r>
      <w:r w:rsidR="00385576">
        <w:t>towards a production deployment, you make want to use a diffe</w:t>
      </w:r>
      <w:r w:rsidR="00B90055">
        <w:t>rent authentication method.</w:t>
      </w:r>
    </w:p>
    <w:p w14:paraId="1B5CC5EC" w14:textId="471AEDB1" w:rsidR="0085017E" w:rsidRDefault="0085017E" w:rsidP="009B6AC3"/>
    <w:p w14:paraId="6F1D770A" w14:textId="77777777" w:rsidR="0085017E" w:rsidRPr="0080050C" w:rsidRDefault="0085017E" w:rsidP="009B6AC3"/>
    <w:p w14:paraId="4363BD1D" w14:textId="19C6D97E" w:rsidR="00DA35F7" w:rsidRPr="0080050C" w:rsidRDefault="00DA35F7" w:rsidP="00DA35F7">
      <w:pPr>
        <w:pStyle w:val="Heading2"/>
      </w:pPr>
      <w:bookmarkStart w:id="60" w:name="_Toc30767794"/>
      <w:r w:rsidRPr="0080050C">
        <w:t>Summary</w:t>
      </w:r>
      <w:bookmarkEnd w:id="60"/>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br w:type="page"/>
      </w:r>
    </w:p>
    <w:p w14:paraId="50A0421B" w14:textId="6FC0F7F9" w:rsidR="00BD0181" w:rsidRPr="0080050C" w:rsidRDefault="00D223D5" w:rsidP="00E21857">
      <w:pPr>
        <w:pStyle w:val="Heading1"/>
      </w:pPr>
      <w:bookmarkStart w:id="61" w:name="_Toc30060807"/>
      <w:bookmarkStart w:id="62" w:name="_Toc30767795"/>
      <w:r w:rsidRPr="0080050C">
        <w:lastRenderedPageBreak/>
        <w:t>How to execute</w:t>
      </w:r>
      <w:r w:rsidR="00D50C2E" w:rsidRPr="0080050C">
        <w:t xml:space="preserve"> </w:t>
      </w:r>
      <w:r w:rsidR="00E21857" w:rsidRPr="0080050C">
        <w:t>the solution</w:t>
      </w:r>
      <w:bookmarkEnd w:id="61"/>
      <w:bookmarkEnd w:id="62"/>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3" w:name="_Toc30060808"/>
      <w:bookmarkStart w:id="64" w:name="_Toc30767796"/>
      <w:r w:rsidRPr="0080050C">
        <w:t>Finding Solution Resources</w:t>
      </w:r>
      <w:bookmarkEnd w:id="63"/>
      <w:bookmarkEnd w:id="64"/>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5" w:name="_Toc30060809"/>
      <w:bookmarkStart w:id="66" w:name="_Toc30767797"/>
      <w:r w:rsidRPr="0080050C">
        <w:t>How to find solution resources</w:t>
      </w:r>
      <w:bookmarkEnd w:id="65"/>
      <w:bookmarkEnd w:id="66"/>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7" w:name="_Toc30060810"/>
      <w:bookmarkStart w:id="68"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7"/>
      <w:bookmarkEnd w:id="68"/>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69" w:name="_Ref29223160"/>
      <w:bookmarkStart w:id="70" w:name="_Toc30060811"/>
      <w:bookmarkStart w:id="71"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69"/>
      <w:bookmarkEnd w:id="70"/>
      <w:bookmarkEnd w:id="71"/>
    </w:p>
    <w:p w14:paraId="1FA70F13" w14:textId="02C38DBC" w:rsidR="00FF1DA2" w:rsidRPr="0080050C" w:rsidRDefault="006C0E17" w:rsidP="006C0E17">
      <w:pPr>
        <w:pStyle w:val="Heading3"/>
      </w:pPr>
      <w:bookmarkStart w:id="72" w:name="_Toc30060812"/>
      <w:bookmarkStart w:id="73"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2"/>
      <w:bookmarkEnd w:id="73"/>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4" w:name="_Toc30060813"/>
      <w:bookmarkStart w:id="75"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4"/>
      <w:bookmarkEnd w:id="75"/>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6" w:name="_Toc30060814"/>
      <w:bookmarkStart w:id="77" w:name="_Toc30767802"/>
      <w:r w:rsidRPr="0080050C">
        <w:t>Logging</w:t>
      </w:r>
      <w:r w:rsidR="00863C08" w:rsidRPr="0080050C">
        <w:t xml:space="preserve"> &amp; Monitoring</w:t>
      </w:r>
      <w:bookmarkEnd w:id="76"/>
      <w:bookmarkEnd w:id="77"/>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8" w:name="_Toc30060815"/>
      <w:bookmarkStart w:id="79"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8"/>
      <w:bookmarkEnd w:id="79"/>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0" w:name="_Toc29193021"/>
      <w:bookmarkStart w:id="81" w:name="_Toc30060816"/>
      <w:bookmarkStart w:id="82" w:name="_Toc30767804"/>
      <w:bookmarkEnd w:id="80"/>
      <w:r w:rsidRPr="0080050C">
        <w:t xml:space="preserve">Custom </w:t>
      </w:r>
      <w:r w:rsidR="00D930B6" w:rsidRPr="0080050C">
        <w:t xml:space="preserve">SQL </w:t>
      </w:r>
      <w:r w:rsidRPr="0080050C">
        <w:t>Lo</w:t>
      </w:r>
      <w:r w:rsidR="006B737A" w:rsidRPr="0080050C">
        <w:t>g</w:t>
      </w:r>
      <w:r w:rsidRPr="0080050C">
        <w:t>ging</w:t>
      </w:r>
      <w:bookmarkEnd w:id="81"/>
      <w:bookmarkEnd w:id="82"/>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3" w:name="_Toc28877127"/>
      <w:bookmarkStart w:id="84" w:name="_Toc29193023"/>
      <w:bookmarkStart w:id="85" w:name="_Toc30060817"/>
      <w:bookmarkStart w:id="86" w:name="_Toc30767805"/>
      <w:bookmarkEnd w:id="83"/>
      <w:bookmarkEnd w:id="84"/>
      <w:r w:rsidRPr="0080050C">
        <w:lastRenderedPageBreak/>
        <w:t xml:space="preserve">Turning </w:t>
      </w:r>
      <w:r w:rsidR="000E1147" w:rsidRPr="0080050C">
        <w:t xml:space="preserve">the </w:t>
      </w:r>
      <w:r w:rsidRPr="0080050C">
        <w:t>solution on/off</w:t>
      </w:r>
      <w:bookmarkEnd w:id="85"/>
      <w:bookmarkEnd w:id="86"/>
    </w:p>
    <w:p w14:paraId="60464D62" w14:textId="260BF5C8" w:rsidR="00D8095E" w:rsidRPr="0080050C" w:rsidRDefault="001E3D7C" w:rsidP="004160A7">
      <w:pPr>
        <w:pStyle w:val="Heading3"/>
      </w:pPr>
      <w:bookmarkStart w:id="87" w:name="_Ref29217023"/>
      <w:bookmarkStart w:id="88" w:name="_Toc30060818"/>
      <w:bookmarkStart w:id="89" w:name="_Toc30767806"/>
      <w:r w:rsidRPr="0080050C">
        <w:t>Enable/Disable the solution</w:t>
      </w:r>
      <w:bookmarkEnd w:id="87"/>
      <w:bookmarkEnd w:id="88"/>
      <w:bookmarkEnd w:id="89"/>
    </w:p>
    <w:p w14:paraId="1320A235" w14:textId="60AD6DDD" w:rsidR="00CF7BDF" w:rsidRPr="0080050C" w:rsidRDefault="005970CC" w:rsidP="00CF7BDF">
      <w:pPr>
        <w:pStyle w:val="Heading4"/>
      </w:pPr>
      <w:bookmarkStart w:id="90" w:name="_How_to_enable/disable"/>
      <w:bookmarkStart w:id="91" w:name="_Ref30065013"/>
      <w:bookmarkEnd w:id="90"/>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1"/>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2" w:name="_Toc30767807"/>
      <w:bookmarkStart w:id="93" w:name="_Hlk30777035"/>
      <w:r w:rsidRPr="0080050C">
        <w:t>Summary</w:t>
      </w:r>
      <w:bookmarkEnd w:id="92"/>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3"/>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4" w:name="_Toc30060819"/>
      <w:bookmarkStart w:id="95" w:name="_Toc30767808"/>
      <w:r w:rsidRPr="0080050C">
        <w:t xml:space="preserve">How to </w:t>
      </w:r>
      <w:r w:rsidR="009B548D" w:rsidRPr="0080050C">
        <w:t>add your own data</w:t>
      </w:r>
      <w:bookmarkEnd w:id="94"/>
      <w:bookmarkEnd w:id="95"/>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6" w:name="_Toc30060820"/>
      <w:bookmarkStart w:id="97"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6"/>
      <w:bookmarkEnd w:id="97"/>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8" w:name="_Toc30060821"/>
      <w:bookmarkStart w:id="99" w:name="_Toc30767810"/>
      <w:r w:rsidRPr="0080050C">
        <w:t>Overview</w:t>
      </w:r>
      <w:bookmarkEnd w:id="98"/>
      <w:bookmarkEnd w:id="99"/>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0" w:name="_Toc30060822"/>
      <w:bookmarkStart w:id="101"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0"/>
      <w:bookmarkEnd w:id="101"/>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2" w:name="_Ref29464163"/>
      <w:bookmarkStart w:id="103" w:name="_Toc30060823"/>
      <w:bookmarkStart w:id="104" w:name="_Toc30767812"/>
      <w:bookmarkStart w:id="105" w:name="_Ref29367162"/>
      <w:r w:rsidRPr="0080050C">
        <w:t>How to c</w:t>
      </w:r>
      <w:r w:rsidR="5497C7BD" w:rsidRPr="0080050C">
        <w:t>onfigure Synapse Analytics</w:t>
      </w:r>
      <w:bookmarkEnd w:id="102"/>
      <w:bookmarkEnd w:id="103"/>
      <w:bookmarkEnd w:id="104"/>
      <w:r w:rsidR="00B43892" w:rsidRPr="0080050C">
        <w:t xml:space="preserve"> </w:t>
      </w:r>
      <w:bookmarkEnd w:id="105"/>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6"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6"/>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7" w:name="_Toc30060824"/>
      <w:bookmarkStart w:id="108"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7"/>
      <w:bookmarkEnd w:id="108"/>
    </w:p>
    <w:p w14:paraId="6A696C10" w14:textId="50020421" w:rsidR="00D24AED" w:rsidRPr="0080050C" w:rsidRDefault="00D24AED" w:rsidP="00CB766D">
      <w:pPr>
        <w:pStyle w:val="Heading3"/>
      </w:pPr>
      <w:bookmarkStart w:id="109" w:name="_Toc30060825"/>
      <w:bookmarkStart w:id="110" w:name="_Toc30767814"/>
      <w:r w:rsidRPr="0080050C">
        <w:t>Overview</w:t>
      </w:r>
      <w:bookmarkEnd w:id="109"/>
      <w:bookmarkEnd w:id="110"/>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1" w:name="_Toc30060826"/>
      <w:bookmarkStart w:id="112" w:name="_Toc30767815"/>
      <w:r w:rsidRPr="0080050C">
        <w:t>How to c</w:t>
      </w:r>
      <w:r w:rsidR="00095C70" w:rsidRPr="0080050C">
        <w:t xml:space="preserve">onfigure </w:t>
      </w:r>
      <w:r w:rsidR="00D06EFE" w:rsidRPr="0080050C">
        <w:t>Azure Data Lake Storage</w:t>
      </w:r>
      <w:bookmarkEnd w:id="111"/>
      <w:bookmarkEnd w:id="112"/>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3" w:name="_Toc30060827"/>
      <w:bookmarkStart w:id="114" w:name="_Toc30767816"/>
      <w:r w:rsidRPr="0080050C">
        <w:t>How to c</w:t>
      </w:r>
      <w:r w:rsidR="00716D10" w:rsidRPr="0080050C">
        <w:t xml:space="preserve">reate </w:t>
      </w:r>
      <w:r w:rsidR="007D4575" w:rsidRPr="0080050C">
        <w:t>Synapse Analytics</w:t>
      </w:r>
      <w:r w:rsidR="00716D10" w:rsidRPr="0080050C">
        <w:t xml:space="preserve"> Objects</w:t>
      </w:r>
      <w:bookmarkEnd w:id="113"/>
      <w:bookmarkEnd w:id="114"/>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648040201"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648040202"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5" w:name="_Toc30060828"/>
      <w:bookmarkStart w:id="116" w:name="_Toc30767817"/>
      <w:r w:rsidRPr="0080050C">
        <w:lastRenderedPageBreak/>
        <w:t>How to c</w:t>
      </w:r>
      <w:r w:rsidR="00716D10" w:rsidRPr="0080050C">
        <w:t xml:space="preserve">onfigure </w:t>
      </w:r>
      <w:r w:rsidR="007D4575" w:rsidRPr="0080050C">
        <w:t>Synapse Analytics</w:t>
      </w:r>
      <w:bookmarkEnd w:id="115"/>
      <w:bookmarkEnd w:id="116"/>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7" w:name="_Toc30060829"/>
      <w:bookmarkStart w:id="118" w:name="_Toc30767818"/>
      <w:r w:rsidRPr="0080050C">
        <w:t>Power BI Model</w:t>
      </w:r>
      <w:bookmarkEnd w:id="117"/>
      <w:bookmarkEnd w:id="118"/>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19" w:name="_Toc30767819"/>
      <w:r w:rsidRPr="0080050C">
        <w:t>Summary</w:t>
      </w:r>
      <w:bookmarkEnd w:id="119"/>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0" w:name="_FAQs"/>
      <w:bookmarkStart w:id="121" w:name="_Toc30060830"/>
      <w:bookmarkStart w:id="122" w:name="_Ref30169141"/>
      <w:bookmarkStart w:id="123" w:name="_Ref30169147"/>
      <w:bookmarkStart w:id="124" w:name="_Toc30767820"/>
      <w:bookmarkEnd w:id="120"/>
      <w:r w:rsidRPr="0080050C">
        <w:lastRenderedPageBreak/>
        <w:t>FAQs</w:t>
      </w:r>
      <w:bookmarkEnd w:id="121"/>
      <w:bookmarkEnd w:id="122"/>
      <w:bookmarkEnd w:id="123"/>
      <w:bookmarkEnd w:id="124"/>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5" w:name="_Toc30060831"/>
      <w:bookmarkStart w:id="126" w:name="_Toc30767821"/>
      <w:r w:rsidRPr="0080050C">
        <w:t>Resolving Issues</w:t>
      </w:r>
      <w:bookmarkEnd w:id="125"/>
      <w:bookmarkEnd w:id="126"/>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7" w:name="_Toc30060832"/>
      <w:bookmarkStart w:id="128" w:name="_Toc30767822"/>
      <w:r w:rsidRPr="0080050C">
        <w:t xml:space="preserve">What are the most common </w:t>
      </w:r>
      <w:r w:rsidR="0097573F" w:rsidRPr="0080050C">
        <w:t xml:space="preserve">execution </w:t>
      </w:r>
      <w:r w:rsidRPr="0080050C">
        <w:t>issues</w:t>
      </w:r>
      <w:bookmarkEnd w:id="127"/>
      <w:bookmarkEnd w:id="128"/>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29" w:name="_Toc30060833"/>
      <w:bookmarkStart w:id="130"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29"/>
      <w:bookmarkEnd w:id="130"/>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1" w:name="_Toc30060834"/>
      <w:bookmarkStart w:id="132" w:name="_Toc30767824"/>
      <w:r w:rsidRPr="0080050C">
        <w:lastRenderedPageBreak/>
        <w:t>Data Refresh</w:t>
      </w:r>
      <w:bookmarkEnd w:id="131"/>
      <w:bookmarkEnd w:id="132"/>
    </w:p>
    <w:p w14:paraId="29E5F755" w14:textId="0600C0B4" w:rsidR="0057357A" w:rsidRPr="0080050C" w:rsidRDefault="00057BB3" w:rsidP="0057357A">
      <w:pPr>
        <w:pStyle w:val="Heading3"/>
      </w:pPr>
      <w:bookmarkStart w:id="133" w:name="_Toc30060835"/>
      <w:bookmarkStart w:id="134" w:name="_Toc30767825"/>
      <w:r w:rsidRPr="0080050C">
        <w:t>How to refresh</w:t>
      </w:r>
      <w:r w:rsidR="00377EDD" w:rsidRPr="0080050C">
        <w:t xml:space="preserve"> </w:t>
      </w:r>
      <w:r w:rsidR="00294BCF" w:rsidRPr="0080050C">
        <w:t xml:space="preserve">a </w:t>
      </w:r>
      <w:r w:rsidR="00377EDD" w:rsidRPr="0080050C">
        <w:t>Power BI report with fresh data</w:t>
      </w:r>
      <w:bookmarkEnd w:id="133"/>
      <w:bookmarkEnd w:id="134"/>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632E8510"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5" w:name="_Ref29222020"/>
      <w:bookmarkStart w:id="136" w:name="_Toc30060836"/>
      <w:bookmarkStart w:id="137"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5"/>
      <w:bookmarkEnd w:id="136"/>
      <w:bookmarkEnd w:id="137"/>
    </w:p>
    <w:p w14:paraId="15FD179F" w14:textId="2B46C9BF" w:rsidR="006D5F74" w:rsidRPr="0080050C" w:rsidRDefault="00917EDB" w:rsidP="007D5E3D">
      <w:pPr>
        <w:pStyle w:val="Heading3"/>
      </w:pPr>
      <w:bookmarkStart w:id="138" w:name="_Toc30060837"/>
      <w:bookmarkStart w:id="139" w:name="_Ref30065133"/>
      <w:bookmarkStart w:id="140" w:name="_Toc30767827"/>
      <w:r w:rsidRPr="0080050C">
        <w:t>How to remove</w:t>
      </w:r>
      <w:r w:rsidR="00C40EC8" w:rsidRPr="0080050C">
        <w:t xml:space="preserve"> the</w:t>
      </w:r>
      <w:r w:rsidRPr="0080050C">
        <w:t xml:space="preserve"> solution</w:t>
      </w:r>
      <w:bookmarkEnd w:id="138"/>
      <w:bookmarkEnd w:id="139"/>
      <w:r w:rsidR="00521339" w:rsidRPr="0080050C">
        <w:t xml:space="preserve"> from the Azure Portal</w:t>
      </w:r>
      <w:bookmarkEnd w:id="140"/>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1" w:name="_Toc30060838"/>
      <w:bookmarkStart w:id="142" w:name="_Toc30767828"/>
      <w:r w:rsidRPr="0080050C">
        <w:lastRenderedPageBreak/>
        <w:t>Cost</w:t>
      </w:r>
      <w:r w:rsidR="007D4575" w:rsidRPr="0080050C">
        <w:t>s</w:t>
      </w:r>
      <w:bookmarkEnd w:id="141"/>
      <w:bookmarkEnd w:id="142"/>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3" w:name="_Toc30060839"/>
      <w:bookmarkStart w:id="144"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3"/>
      <w:bookmarkEnd w:id="144"/>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5" w:name="_Toc30060840"/>
      <w:bookmarkStart w:id="146" w:name="_Toc30767830"/>
      <w:r w:rsidRPr="0080050C">
        <w:t>How to minimize running cost</w:t>
      </w:r>
      <w:r w:rsidR="00521339" w:rsidRPr="0080050C">
        <w:t>s</w:t>
      </w:r>
      <w:bookmarkEnd w:id="145"/>
      <w:bookmarkEnd w:id="146"/>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7" w:name="_Toc30060841"/>
      <w:bookmarkStart w:id="148" w:name="_Toc30767831"/>
      <w:r w:rsidRPr="0080050C">
        <w:lastRenderedPageBreak/>
        <w:t>Accessing Azure Resources</w:t>
      </w:r>
      <w:bookmarkEnd w:id="147"/>
      <w:bookmarkEnd w:id="148"/>
    </w:p>
    <w:p w14:paraId="4B4388CD" w14:textId="28F7B068" w:rsidR="00692444" w:rsidRPr="0080050C" w:rsidRDefault="00692444" w:rsidP="00692444">
      <w:pPr>
        <w:pStyle w:val="Heading3"/>
      </w:pPr>
      <w:bookmarkStart w:id="149" w:name="_Ref29318850"/>
      <w:bookmarkStart w:id="150" w:name="_Toc30060842"/>
      <w:bookmarkStart w:id="151" w:name="_Toc30767832"/>
      <w:r w:rsidRPr="0080050C">
        <w:t xml:space="preserve">How to </w:t>
      </w:r>
      <w:r w:rsidR="00F62949" w:rsidRPr="0080050C">
        <w:t>c</w:t>
      </w:r>
      <w:r w:rsidR="0093764B" w:rsidRPr="0080050C">
        <w:t xml:space="preserve">onnect to </w:t>
      </w:r>
      <w:r w:rsidR="007D4575" w:rsidRPr="0080050C">
        <w:t>Synapse Analytics</w:t>
      </w:r>
      <w:bookmarkEnd w:id="149"/>
      <w:bookmarkEnd w:id="150"/>
      <w:bookmarkEnd w:id="151"/>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2" w:name="_Hlk28958473"/>
      <w:r w:rsidRPr="0080050C">
        <w:t>SynapseAnaytics-AdminLogin</w:t>
      </w:r>
    </w:p>
    <w:bookmarkEnd w:id="152"/>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3" w:name="_Toc30060843"/>
      <w:bookmarkStart w:id="154" w:name="_Toc30767833"/>
      <w:r w:rsidRPr="0080050C">
        <w:lastRenderedPageBreak/>
        <w:t xml:space="preserve">How to obtain </w:t>
      </w:r>
      <w:r w:rsidR="00790DCB" w:rsidRPr="0080050C">
        <w:t>s</w:t>
      </w:r>
      <w:r w:rsidRPr="0080050C">
        <w:t>ecrets from Key Vault</w:t>
      </w:r>
      <w:bookmarkEnd w:id="153"/>
      <w:bookmarkEnd w:id="154"/>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5" w:name="_Toc30767834"/>
      <w:r w:rsidRPr="0080050C">
        <w:t>Summary</w:t>
      </w:r>
      <w:bookmarkEnd w:id="155"/>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00C5A" w14:textId="77777777" w:rsidR="00C723FB" w:rsidRDefault="00C723FB" w:rsidP="00DD0C24">
      <w:r>
        <w:separator/>
      </w:r>
    </w:p>
  </w:endnote>
  <w:endnote w:type="continuationSeparator" w:id="0">
    <w:p w14:paraId="05C1575D" w14:textId="77777777" w:rsidR="00C723FB" w:rsidRDefault="00C723FB" w:rsidP="00DD0C24">
      <w:r>
        <w:continuationSeparator/>
      </w:r>
    </w:p>
  </w:endnote>
  <w:endnote w:type="continuationNotice" w:id="1">
    <w:p w14:paraId="104C810E" w14:textId="77777777" w:rsidR="00C723FB" w:rsidRDefault="00C723F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6FAD1" w14:textId="77777777" w:rsidR="00C723FB" w:rsidRDefault="00C723FB" w:rsidP="00DD0C24">
      <w:r>
        <w:separator/>
      </w:r>
    </w:p>
  </w:footnote>
  <w:footnote w:type="continuationSeparator" w:id="0">
    <w:p w14:paraId="0D85D762" w14:textId="77777777" w:rsidR="00C723FB" w:rsidRDefault="00C723FB" w:rsidP="00DD0C24">
      <w:r>
        <w:continuationSeparator/>
      </w:r>
    </w:p>
  </w:footnote>
  <w:footnote w:type="continuationNotice" w:id="1">
    <w:p w14:paraId="5CFB4620" w14:textId="77777777" w:rsidR="00C723FB" w:rsidRDefault="00C723F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04"/>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4D58"/>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C31"/>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1F"/>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66F"/>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576"/>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6DB6"/>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D2B"/>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C7B"/>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93"/>
    <w:rsid w:val="005244CB"/>
    <w:rsid w:val="00524B9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4F43"/>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09"/>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59"/>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5C"/>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4B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2F5B"/>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37"/>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17E"/>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15"/>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D19"/>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3E98"/>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CFD"/>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73B"/>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1D24"/>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BDA"/>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1791"/>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963"/>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AC4"/>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055"/>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3FB"/>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0F9A"/>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D58"/>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4C4"/>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C7BCB"/>
    <w:rsid w:val="00DD01EA"/>
    <w:rsid w:val="00DD048B"/>
    <w:rsid w:val="00DD04CF"/>
    <w:rsid w:val="00DD077C"/>
    <w:rsid w:val="00DD0AEC"/>
    <w:rsid w:val="00DD0BD2"/>
    <w:rsid w:val="00DD0C24"/>
    <w:rsid w:val="00DD10FD"/>
    <w:rsid w:val="00DD1111"/>
    <w:rsid w:val="00DD113F"/>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69E"/>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98"/>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9BD"/>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53" Type="http://schemas.openxmlformats.org/officeDocument/2006/relationships/hyperlink" Target="https://powerbi.microsoft.com/en-us/desktop/" TargetMode="External"/><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powerbi.microsoft.com/en-us/pricing/"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package" Target="embeddings/Microsoft_Visio_Drawing1.vsdx"/><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powerbi.microsoft.com/en-us/pricing/"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azure.microsoft.com" TargetMode="External"/><Relationship Id="rId135" Type="http://schemas.openxmlformats.org/officeDocument/2006/relationships/image" Target="media/image103.png"/><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hyperlink" Target="https://portal.azure.com/" TargetMode="External"/><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B24CF5F-97B0-4C6E-BF6B-2A985C626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813</TotalTime>
  <Pages>76</Pages>
  <Words>13963</Words>
  <Characters>79595</Characters>
  <Application>Microsoft Office Word</Application>
  <DocSecurity>0</DocSecurity>
  <Lines>663</Lines>
  <Paragraphs>186</Paragraphs>
  <ScaleCrop>false</ScaleCrop>
  <Company/>
  <LinksUpToDate>false</LinksUpToDate>
  <CharactersWithSpaces>93372</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480</cp:revision>
  <dcterms:created xsi:type="dcterms:W3CDTF">2020-01-21T05:07:00Z</dcterms:created>
  <dcterms:modified xsi:type="dcterms:W3CDTF">2020-04-10T21:10:00Z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