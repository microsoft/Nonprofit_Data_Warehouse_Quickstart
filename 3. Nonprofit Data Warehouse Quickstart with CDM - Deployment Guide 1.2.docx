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1" w:name="_Toc399174937"/>
          <w:bookmarkStart w:id="2" w:name="_Toc7190509"/>
          <w:r w:rsidRPr="00377A8C">
            <w:lastRenderedPageBreak/>
            <w:t>Reference Information</w:t>
          </w:r>
          <w:bookmarkEnd w:id="1"/>
          <w:bookmarkEnd w:id="2"/>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377A8C" w:rsidRDefault="00A30689" w:rsidP="00DD0C24">
                <w:pPr>
                  <w:pStyle w:val="NoSpacing"/>
                  <w:rPr>
                    <w:rFonts w:hint="eastAsia"/>
                    <w:color w:val="FEFFFF" w:themeColor="text2"/>
                  </w:rPr>
                </w:pPr>
                <w:r w:rsidRPr="00377A8C">
                  <w:rPr>
                    <w:color w:val="FEFFFF" w:themeColor="text2"/>
                  </w:rPr>
                  <w:t>1.0</w:t>
                </w:r>
              </w:p>
            </w:tc>
            <w:tc>
              <w:tcPr>
                <w:tcW w:w="2268" w:type="dxa"/>
                <w:tcBorders>
                  <w:left w:val="single" w:sz="4" w:space="0" w:color="auto"/>
                </w:tcBorders>
                <w:vAlign w:val="center"/>
              </w:tcPr>
              <w:p w14:paraId="106E7E55" w14:textId="6639ABB4" w:rsidR="00A30689" w:rsidRPr="00377A8C" w:rsidRDefault="003B6CB3" w:rsidP="00DD0C24">
                <w:pPr>
                  <w:pStyle w:val="NoSpacing"/>
                  <w:rPr>
                    <w:rFonts w:hint="eastAsia"/>
                  </w:rPr>
                </w:pPr>
                <w:r>
                  <w:t>Final</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39318759" w:rsidR="00A30689" w:rsidRPr="00377A8C" w:rsidRDefault="00FE19A8" w:rsidP="00DD0C24">
                <w:pPr>
                  <w:pStyle w:val="NoSpacing"/>
                  <w:rPr>
                    <w:rFonts w:hint="eastAsia"/>
                  </w:rPr>
                </w:pPr>
                <w:r w:rsidRPr="00377A8C">
                  <w:t>22</w:t>
                </w:r>
                <w:r w:rsidR="00F43ACB" w:rsidRPr="00377A8C">
                  <w:t>/01/2020</w:t>
                </w:r>
              </w:p>
            </w:tc>
          </w:tr>
          <w:tr w:rsidR="00E02ECD"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53097DFB" w:rsidR="00E02ECD" w:rsidRPr="00377A8C" w:rsidRDefault="00E02ECD" w:rsidP="00E02ECD">
                <w:pPr>
                  <w:pStyle w:val="NoSpacing"/>
                  <w:rPr>
                    <w:rFonts w:hint="eastAsia"/>
                    <w:color w:val="FEFFFF" w:themeColor="text2"/>
                  </w:rPr>
                </w:pPr>
                <w:r w:rsidRPr="00377A8C">
                  <w:rPr>
                    <w:color w:val="FEFFFF" w:themeColor="text2"/>
                  </w:rPr>
                  <w:t>1.</w:t>
                </w:r>
                <w:r>
                  <w:rPr>
                    <w:color w:val="FEFFFF" w:themeColor="text2"/>
                  </w:rPr>
                  <w:t>2</w:t>
                </w:r>
              </w:p>
            </w:tc>
            <w:tc>
              <w:tcPr>
                <w:tcW w:w="2268" w:type="dxa"/>
                <w:tcBorders>
                  <w:left w:val="single" w:sz="4" w:space="0" w:color="auto"/>
                </w:tcBorders>
                <w:vAlign w:val="center"/>
              </w:tcPr>
              <w:p w14:paraId="6EAA2C92" w14:textId="04AE05DC" w:rsidR="00E02ECD" w:rsidRPr="00377A8C" w:rsidRDefault="00E02ECD" w:rsidP="00E02ECD">
                <w:pPr>
                  <w:pStyle w:val="NoSpacing"/>
                  <w:rPr>
                    <w:rFonts w:hint="eastAsia"/>
                  </w:rPr>
                </w:pPr>
                <w:r>
                  <w:t>Bug Update</w:t>
                </w:r>
              </w:p>
            </w:tc>
            <w:tc>
              <w:tcPr>
                <w:tcW w:w="1985" w:type="dxa"/>
                <w:tcBorders>
                  <w:left w:val="nil"/>
                </w:tcBorders>
                <w:vAlign w:val="center"/>
              </w:tcPr>
              <w:p w14:paraId="117CC33F" w14:textId="7D59B659" w:rsidR="00E02ECD" w:rsidRPr="00377A8C" w:rsidRDefault="00E02ECD" w:rsidP="00E02ECD">
                <w:pPr>
                  <w:pStyle w:val="NoSpacing"/>
                  <w:rPr>
                    <w:rFonts w:hint="eastAsia"/>
                  </w:rPr>
                </w:pPr>
                <w:r>
                  <w:t>Microsoft</w:t>
                </w:r>
              </w:p>
            </w:tc>
            <w:tc>
              <w:tcPr>
                <w:tcW w:w="1984" w:type="dxa"/>
                <w:tcBorders>
                  <w:left w:val="nil"/>
                </w:tcBorders>
                <w:vAlign w:val="center"/>
              </w:tcPr>
              <w:p w14:paraId="7A5AF211" w14:textId="2E3306F8" w:rsidR="00E02ECD" w:rsidRPr="00377A8C" w:rsidRDefault="00E02ECD" w:rsidP="00E02ECD">
                <w:pPr>
                  <w:pStyle w:val="NoSpacing"/>
                  <w:rPr>
                    <w:rFonts w:hint="eastAsia"/>
                  </w:rPr>
                </w:pPr>
                <w:r>
                  <w:t>31</w:t>
                </w:r>
                <w:r w:rsidRPr="00377A8C">
                  <w:t>/01/202</w:t>
                </w:r>
                <w:r>
                  <w:t>2</w:t>
                </w:r>
              </w:p>
            </w:tc>
          </w:tr>
          <w:tr w:rsidR="00E02ECD"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E02ECD" w:rsidRPr="00377A8C" w:rsidRDefault="00E02ECD" w:rsidP="00E02ECD">
                <w:pPr>
                  <w:pStyle w:val="NoSpacing"/>
                  <w:rPr>
                    <w:rFonts w:hint="eastAsia"/>
                  </w:rPr>
                </w:pPr>
              </w:p>
            </w:tc>
            <w:tc>
              <w:tcPr>
                <w:tcW w:w="2268" w:type="dxa"/>
                <w:tcBorders>
                  <w:left w:val="single" w:sz="4" w:space="0" w:color="auto"/>
                </w:tcBorders>
                <w:vAlign w:val="center"/>
              </w:tcPr>
              <w:p w14:paraId="3F0AB304" w14:textId="77777777" w:rsidR="00E02ECD" w:rsidRPr="00377A8C" w:rsidRDefault="00E02ECD" w:rsidP="00E02ECD">
                <w:pPr>
                  <w:pStyle w:val="NoSpacing"/>
                  <w:rPr>
                    <w:rFonts w:hint="eastAsia"/>
                  </w:rPr>
                </w:pPr>
              </w:p>
            </w:tc>
            <w:tc>
              <w:tcPr>
                <w:tcW w:w="1985" w:type="dxa"/>
                <w:tcBorders>
                  <w:left w:val="nil"/>
                </w:tcBorders>
                <w:vAlign w:val="center"/>
              </w:tcPr>
              <w:p w14:paraId="188272A7" w14:textId="77777777" w:rsidR="00E02ECD" w:rsidRPr="00377A8C" w:rsidRDefault="00E02ECD" w:rsidP="00E02ECD">
                <w:pPr>
                  <w:pStyle w:val="NoSpacing"/>
                  <w:rPr>
                    <w:rFonts w:hint="eastAsia"/>
                  </w:rPr>
                </w:pPr>
              </w:p>
            </w:tc>
            <w:tc>
              <w:tcPr>
                <w:tcW w:w="1984" w:type="dxa"/>
                <w:tcBorders>
                  <w:left w:val="nil"/>
                </w:tcBorders>
                <w:vAlign w:val="center"/>
              </w:tcPr>
              <w:p w14:paraId="5F752E1C" w14:textId="77777777" w:rsidR="00E02ECD" w:rsidRPr="00377A8C" w:rsidRDefault="00E02ECD" w:rsidP="00E02ECD">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3" w:name="_Toc7190511" w:displacedByCustomXml="next"/>
      </w:sdtContent>
    </w:sdt>
    <w:bookmarkEnd w:id="3"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150555">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150555">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150555">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150555">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150555">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150555">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150555">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150555">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150555">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150555">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150555">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150555">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150555">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150555">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150555">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150555">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150555">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150555">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150555">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150555">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150555">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150555">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150555">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150555">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150555">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150555">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150555">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150555">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150555">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150555">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150555">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150555">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150555">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150555">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150555">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150555">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150555">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150555">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150555">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150555">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150555">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150555">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150555">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150555">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150555">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150555">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150555">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150555">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150555">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150555">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150555">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150555">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150555">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150555">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150555">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150555">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150555">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150555">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150555">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150555">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150555">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150555">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4" w:name="_Toc30618663"/>
      <w:r w:rsidRPr="00377A8C">
        <w:lastRenderedPageBreak/>
        <w:t>Introduction</w:t>
      </w:r>
      <w:bookmarkEnd w:id="4"/>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5" w:name="_Toc30618664"/>
      <w:bookmarkStart w:id="6" w:name="_Ref29222088"/>
      <w:r w:rsidRPr="00377A8C">
        <w:lastRenderedPageBreak/>
        <w:t>Deployment Checklist</w:t>
      </w:r>
      <w:bookmarkEnd w:id="5"/>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7" w:name="_Toc30618665"/>
      <w:r w:rsidRPr="00377A8C">
        <w:t>Pre-deployment Steps</w:t>
      </w:r>
      <w:bookmarkEnd w:id="7"/>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8" w:name="_Toc30618666"/>
      <w:r w:rsidRPr="00377A8C">
        <w:t>Deployment Steps</w:t>
      </w:r>
      <w:bookmarkEnd w:id="8"/>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9" w:name="_Toc30618667"/>
      <w:r w:rsidRPr="00377A8C">
        <w:t>Post-deployment steps</w:t>
      </w:r>
      <w:bookmarkEnd w:id="9"/>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0" w:name="_How_to_deploy"/>
      <w:bookmarkStart w:id="11" w:name="_Toc30618668"/>
      <w:bookmarkEnd w:id="10"/>
      <w:r w:rsidRPr="00377A8C">
        <w:lastRenderedPageBreak/>
        <w:t xml:space="preserve">How to </w:t>
      </w:r>
      <w:r w:rsidR="00750A5C" w:rsidRPr="00377A8C">
        <w:t>d</w:t>
      </w:r>
      <w:r w:rsidRPr="00377A8C">
        <w:t>eploy from GitHub</w:t>
      </w:r>
      <w:bookmarkEnd w:id="6"/>
      <w:bookmarkEnd w:id="11"/>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2" w:name="_Toc30618669"/>
      <w:r w:rsidRPr="00377A8C">
        <w:t>Prerequisit</w:t>
      </w:r>
      <w:r w:rsidR="00686500" w:rsidRPr="00377A8C">
        <w:t>e</w:t>
      </w:r>
      <w:r w:rsidRPr="00377A8C">
        <w:t>s</w:t>
      </w:r>
      <w:bookmarkEnd w:id="12"/>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3" w:name="_Ref29380954"/>
      <w:bookmarkStart w:id="14" w:name="_Toc30618670"/>
      <w:r w:rsidRPr="00377A8C">
        <w:t>Required Tools</w:t>
      </w:r>
      <w:bookmarkEnd w:id="13"/>
      <w:bookmarkEnd w:id="14"/>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5" w:name="_Ref29381168"/>
      <w:bookmarkStart w:id="16"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5"/>
      <w:bookmarkEnd w:id="16"/>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7" w:name="_Ref28688700"/>
      <w:r w:rsidRPr="00377A8C">
        <w:t>Azure Release Manager with permissions defined below</w:t>
      </w:r>
      <w:bookmarkEnd w:id="17"/>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8"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19" w:author="Scott Hudson" w:date="2020-01-24T15:23:00Z">
        <w:r w:rsidR="00A764A2">
          <w:t xml:space="preserve"> (or the use of </w:t>
        </w:r>
        <w:r w:rsidR="005B5E15">
          <w:t xml:space="preserve">Microsoft </w:t>
        </w:r>
        <w:r w:rsidR="00A764A2">
          <w:t>Dynam</w:t>
        </w:r>
        <w:r w:rsidR="005B5E15">
          <w:t>ics)</w:t>
        </w:r>
      </w:ins>
      <w:r w:rsidR="00AB4FB0">
        <w:t xml:space="preserve">, see </w:t>
      </w:r>
      <w:ins w:id="20"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1" w:author="Scott Hudson" w:date="2020-01-24T15:18:00Z">
        <w:r w:rsidR="00AB4FB0">
          <w:t>for details.</w:t>
        </w:r>
        <w:r w:rsidR="007F3C20">
          <w:t xml:space="preserve"> </w:t>
        </w:r>
      </w:ins>
      <w:ins w:id="22"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3"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3"/>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2E32E0EC" w:rsidR="00826207" w:rsidRDefault="00826207" w:rsidP="00826207">
      <w:pPr>
        <w:pStyle w:val="ListParagraph"/>
        <w:numPr>
          <w:ilvl w:val="0"/>
          <w:numId w:val="5"/>
        </w:numPr>
      </w:pPr>
      <w:r w:rsidRPr="00377A8C">
        <w:t>Configure PowerShell</w:t>
      </w:r>
    </w:p>
    <w:p w14:paraId="70EB964C" w14:textId="31158549" w:rsidR="00E02ECD" w:rsidRPr="00377A8C" w:rsidRDefault="00E02ECD" w:rsidP="00E02ECD">
      <w:pPr>
        <w:pStyle w:val="ListParagraph"/>
        <w:numPr>
          <w:ilvl w:val="0"/>
          <w:numId w:val="5"/>
        </w:numPr>
        <w:rPr>
          <w:rFonts w:hint="eastAsia"/>
        </w:rPr>
      </w:pPr>
      <w:r>
        <w:t>Make required registry change to allow for Legacy Path Handling</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1A2D6793" w14:textId="0C9296B5" w:rsidR="001C6BAD" w:rsidRPr="00377A8C" w:rsidRDefault="003E781E" w:rsidP="00030F8C">
      <w:pPr>
        <w:pStyle w:val="ListParagraph"/>
        <w:numPr>
          <w:ilvl w:val="0"/>
          <w:numId w:val="5"/>
        </w:numPr>
        <w:rPr>
          <w:rFonts w:hint="eastAsia"/>
        </w:rPr>
      </w:pPr>
      <w:r w:rsidRPr="00377A8C">
        <w:t xml:space="preserve">Assign </w:t>
      </w:r>
      <w:r w:rsidR="0078336E" w:rsidRPr="00377A8C">
        <w:t>AAD Groups to Resource Group</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lastRenderedPageBreak/>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09DE20D8"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3B6CB3">
        <w:t>AllUsers</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08613FE8" w14:textId="77777777" w:rsidR="00E02ECD" w:rsidRDefault="00E02ECD" w:rsidP="00E02ECD">
      <w:r>
        <w:t>As the AzureRM modules for PowerShell are being depreicated, the Data Warehouse Quickstart code deployments scripts have been updated to use the Az modules as this is the current Azure modules.</w:t>
      </w:r>
    </w:p>
    <w:p w14:paraId="15DD5810" w14:textId="77777777" w:rsidR="00E02ECD" w:rsidRPr="0080050C" w:rsidRDefault="00E02ECD" w:rsidP="00E02ECD">
      <w:r w:rsidRPr="0080050C">
        <w:t>PowerShell will require the Azure “Az” modules to be installed. Th</w:t>
      </w:r>
      <w:r>
        <w:t>ese</w:t>
      </w:r>
      <w:r w:rsidRPr="0080050C">
        <w:t xml:space="preserve"> modules allow PowerShell to create resources and configure resources in Azure Tenant.  </w:t>
      </w:r>
    </w:p>
    <w:p w14:paraId="67881ACD" w14:textId="77777777" w:rsidR="00E02ECD" w:rsidRPr="0080050C" w:rsidRDefault="00E02ECD" w:rsidP="00E02ECD">
      <w:r w:rsidRPr="0080050C">
        <w:t>This can be achieved by following the below steps:</w:t>
      </w:r>
    </w:p>
    <w:p w14:paraId="6B792521" w14:textId="77777777" w:rsidR="00E02ECD" w:rsidRPr="0080050C" w:rsidRDefault="00E02ECD" w:rsidP="00E02ECD">
      <w:pPr>
        <w:pStyle w:val="ListParagraph"/>
        <w:numPr>
          <w:ilvl w:val="0"/>
          <w:numId w:val="52"/>
        </w:numPr>
      </w:pPr>
      <w:r w:rsidRPr="0080050C">
        <w:t>Open the PowerShell Console as administrator.</w:t>
      </w:r>
    </w:p>
    <w:p w14:paraId="21924A17" w14:textId="77777777" w:rsidR="00E02ECD" w:rsidRPr="0080050C" w:rsidRDefault="00E02ECD" w:rsidP="00E02ECD">
      <w:pPr>
        <w:pStyle w:val="ListParagraph"/>
        <w:numPr>
          <w:ilvl w:val="0"/>
          <w:numId w:val="52"/>
        </w:numPr>
      </w:pPr>
      <w:r w:rsidRPr="0080050C">
        <w:t xml:space="preserve">In the PowerShell Console, enter “Install-Module </w:t>
      </w:r>
      <w:r>
        <w:t xml:space="preserve">-Name </w:t>
      </w:r>
      <w:r w:rsidRPr="0080050C">
        <w:t xml:space="preserve">Az </w:t>
      </w:r>
      <w:r>
        <w:t xml:space="preserve">-Repository PSGallery </w:t>
      </w:r>
      <w:r w:rsidRPr="0080050C">
        <w:t xml:space="preserve">-AllowClobber -Force -Scope </w:t>
      </w:r>
      <w:r>
        <w:t>AllUsers</w:t>
      </w:r>
      <w:r w:rsidRPr="0080050C">
        <w:t>”. This may take a few moments to run, but installation progress will be displayed during the execution.</w:t>
      </w:r>
    </w:p>
    <w:p w14:paraId="04312BCD" w14:textId="77777777" w:rsidR="00E02ECD" w:rsidRPr="0080050C" w:rsidRDefault="00E02ECD" w:rsidP="00E02ECD">
      <w:pPr>
        <w:pStyle w:val="ListParagraph"/>
      </w:pPr>
    </w:p>
    <w:p w14:paraId="6D6A09F9" w14:textId="77777777" w:rsidR="00E02ECD" w:rsidRPr="0080050C" w:rsidRDefault="00E02ECD" w:rsidP="00E02ECD">
      <w:pPr>
        <w:pStyle w:val="ListParagraph"/>
      </w:pPr>
      <w:r w:rsidRPr="00D13338">
        <w:drawing>
          <wp:inline distT="0" distB="0" distL="0" distR="0" wp14:anchorId="576FB85E" wp14:editId="7400CEA7">
            <wp:extent cx="4305331" cy="609604"/>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7"/>
                    <a:stretch>
                      <a:fillRect/>
                    </a:stretch>
                  </pic:blipFill>
                  <pic:spPr>
                    <a:xfrm>
                      <a:off x="0" y="0"/>
                      <a:ext cx="4305331" cy="609604"/>
                    </a:xfrm>
                    <a:prstGeom prst="rect">
                      <a:avLst/>
                    </a:prstGeom>
                  </pic:spPr>
                </pic:pic>
              </a:graphicData>
            </a:graphic>
          </wp:inline>
        </w:drawing>
      </w:r>
      <w:r w:rsidRPr="00D13338">
        <w:t xml:space="preserve"> </w:t>
      </w:r>
    </w:p>
    <w:p w14:paraId="180D7FA2" w14:textId="77777777" w:rsidR="00E02ECD" w:rsidRPr="0080050C" w:rsidRDefault="00E02ECD" w:rsidP="00E02ECD"/>
    <w:p w14:paraId="58E62C29" w14:textId="77777777" w:rsidR="00E02ECD" w:rsidRDefault="00E02ECD" w:rsidP="00E02ECD">
      <w:pPr>
        <w:pStyle w:val="ListParagraph"/>
        <w:numPr>
          <w:ilvl w:val="0"/>
          <w:numId w:val="52"/>
        </w:numPr>
      </w:pPr>
      <w:r w:rsidRPr="0080050C">
        <w:t>When the console displays an empty line and no error, installation will have been successful.</w:t>
      </w:r>
    </w:p>
    <w:p w14:paraId="11391796" w14:textId="77777777" w:rsidR="00E02ECD" w:rsidRDefault="00E02ECD" w:rsidP="00E02ECD">
      <w:r>
        <w:t>PowerShell also needs to be able to read Legacy Paths in the OS to provide copy of the source files to Azure.  The following needs to be run from PowerShell to add a registry key.</w:t>
      </w:r>
    </w:p>
    <w:p w14:paraId="564A7E2D" w14:textId="77777777" w:rsidR="00E02ECD" w:rsidRPr="000B0F89" w:rsidRDefault="00E02ECD" w:rsidP="00E02ECD">
      <w:pPr>
        <w:spacing w:after="0"/>
        <w:jc w:val="left"/>
        <w:rPr>
          <w:rFonts w:ascii="Consolas" w:eastAsia="Times New Roman" w:hAnsi="Consolas" w:cs="Times New Roman"/>
          <w:noProof w:val="0"/>
          <w:color w:val="000000"/>
          <w:szCs w:val="20"/>
          <w:shd w:val="clear" w:color="auto" w:fill="FDFDFD"/>
          <w:lang w:val="en-US"/>
        </w:rPr>
      </w:pPr>
      <w:r w:rsidRPr="000B0F89">
        <w:rPr>
          <w:rFonts w:ascii="Consolas" w:eastAsia="Times New Roman" w:hAnsi="Consolas" w:cs="Times New Roman"/>
          <w:noProof w:val="0"/>
          <w:color w:val="A67F59"/>
          <w:szCs w:val="20"/>
          <w:lang w:val="en-US"/>
        </w:rPr>
        <w:t>$</w:t>
      </w:r>
      <w:proofErr w:type="spellStart"/>
      <w:r w:rsidRPr="000B0F89">
        <w:rPr>
          <w:rFonts w:ascii="Consolas" w:eastAsia="Times New Roman" w:hAnsi="Consolas" w:cs="Times New Roman"/>
          <w:noProof w:val="0"/>
          <w:color w:val="A67F59"/>
          <w:szCs w:val="20"/>
          <w:lang w:val="en-US"/>
        </w:rPr>
        <w:t>registryPath</w:t>
      </w:r>
      <w:proofErr w:type="spellEnd"/>
      <w:r w:rsidRPr="000B0F89">
        <w:rPr>
          <w:rFonts w:ascii="Consolas" w:eastAsia="Times New Roman" w:hAnsi="Consolas" w:cs="Times New Roman"/>
          <w:noProof w:val="0"/>
          <w:color w:val="000000"/>
          <w:szCs w:val="20"/>
          <w:shd w:val="clear" w:color="auto" w:fill="FDFDFD"/>
          <w:lang w:val="en-US"/>
        </w:rPr>
        <w:t xml:space="preserve"> = </w:t>
      </w:r>
      <w:r w:rsidRPr="000B0F89">
        <w:rPr>
          <w:rFonts w:ascii="Consolas" w:eastAsia="Times New Roman" w:hAnsi="Consolas" w:cs="Times New Roman"/>
          <w:noProof w:val="0"/>
          <w:color w:val="2F9C0A"/>
          <w:szCs w:val="20"/>
          <w:lang w:val="en-US"/>
        </w:rPr>
        <w:t>"HKLM:\SOFTWARE\Microsoft</w:t>
      </w:r>
      <w:r>
        <w:rPr>
          <w:rFonts w:ascii="Consolas" w:eastAsia="Times New Roman" w:hAnsi="Consolas" w:cs="Times New Roman"/>
          <w:noProof w:val="0"/>
          <w:color w:val="2F9C0A"/>
          <w:szCs w:val="20"/>
          <w:lang w:val="en-US"/>
        </w:rPr>
        <w:t>\</w:t>
      </w:r>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NETFramework</w:t>
      </w:r>
      <w:proofErr w:type="spellEnd"/>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AppContext</w:t>
      </w:r>
      <w:proofErr w:type="spellEnd"/>
      <w:r w:rsidRPr="000B0F89">
        <w:rPr>
          <w:rFonts w:ascii="Consolas" w:eastAsia="Times New Roman" w:hAnsi="Consolas" w:cs="Times New Roman"/>
          <w:noProof w:val="0"/>
          <w:color w:val="2F9C0A"/>
          <w:szCs w:val="20"/>
          <w:lang w:val="en-US"/>
        </w:rPr>
        <w:t>"</w:t>
      </w:r>
    </w:p>
    <w:p w14:paraId="02D77664" w14:textId="77777777" w:rsidR="00E02ECD" w:rsidRPr="000B0F89" w:rsidRDefault="00E02ECD" w:rsidP="00E02ECD">
      <w:pPr>
        <w:spacing w:after="0"/>
        <w:jc w:val="left"/>
        <w:rPr>
          <w:rFonts w:ascii="Consolas" w:eastAsia="Times New Roman" w:hAnsi="Consolas" w:cs="Times New Roman"/>
          <w:noProof w:val="0"/>
          <w:color w:val="000000"/>
          <w:szCs w:val="20"/>
          <w:shd w:val="clear" w:color="auto" w:fill="FDFDFD"/>
          <w:lang w:val="en-US"/>
        </w:rPr>
      </w:pPr>
      <w:r w:rsidRPr="000B0F89">
        <w:rPr>
          <w:rFonts w:ascii="Consolas" w:eastAsia="Times New Roman" w:hAnsi="Consolas" w:cs="Times New Roman"/>
          <w:noProof w:val="0"/>
          <w:color w:val="2F9C0A"/>
          <w:szCs w:val="20"/>
          <w:lang w:val="en-US"/>
        </w:rPr>
        <w:t>New-Item</w:t>
      </w:r>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Path </w:t>
      </w:r>
      <w:r w:rsidRPr="000B0F89">
        <w:rPr>
          <w:rFonts w:ascii="Consolas" w:eastAsia="Times New Roman" w:hAnsi="Consolas" w:cs="Times New Roman"/>
          <w:noProof w:val="0"/>
          <w:color w:val="A67F59"/>
          <w:szCs w:val="20"/>
          <w:lang w:val="en-US"/>
        </w:rPr>
        <w:t>$</w:t>
      </w:r>
      <w:proofErr w:type="spellStart"/>
      <w:r w:rsidRPr="000B0F89">
        <w:rPr>
          <w:rFonts w:ascii="Consolas" w:eastAsia="Times New Roman" w:hAnsi="Consolas" w:cs="Times New Roman"/>
          <w:noProof w:val="0"/>
          <w:color w:val="A67F59"/>
          <w:szCs w:val="20"/>
          <w:lang w:val="en-US"/>
        </w:rPr>
        <w:t>registryPath</w:t>
      </w:r>
      <w:proofErr w:type="spellEnd"/>
    </w:p>
    <w:p w14:paraId="1EE59F57" w14:textId="77777777" w:rsidR="00E02ECD" w:rsidRPr="0080050C" w:rsidRDefault="00E02ECD" w:rsidP="00E02ECD">
      <w:r w:rsidRPr="000B0F89">
        <w:rPr>
          <w:rFonts w:ascii="Consolas" w:eastAsia="Times New Roman" w:hAnsi="Consolas" w:cs="Times New Roman"/>
          <w:noProof w:val="0"/>
          <w:color w:val="2F9C0A"/>
          <w:szCs w:val="20"/>
          <w:lang w:val="en-US"/>
        </w:rPr>
        <w:t>New-</w:t>
      </w:r>
      <w:proofErr w:type="spellStart"/>
      <w:r w:rsidRPr="000B0F89">
        <w:rPr>
          <w:rFonts w:ascii="Consolas" w:eastAsia="Times New Roman" w:hAnsi="Consolas" w:cs="Times New Roman"/>
          <w:noProof w:val="0"/>
          <w:color w:val="2F9C0A"/>
          <w:szCs w:val="20"/>
          <w:lang w:val="en-US"/>
        </w:rPr>
        <w:t>ItemProperty</w:t>
      </w:r>
      <w:proofErr w:type="spellEnd"/>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Path </w:t>
      </w:r>
      <w:r w:rsidRPr="000B0F89">
        <w:rPr>
          <w:rFonts w:ascii="Consolas" w:eastAsia="Times New Roman" w:hAnsi="Consolas" w:cs="Times New Roman"/>
          <w:noProof w:val="0"/>
          <w:color w:val="A67F59"/>
          <w:szCs w:val="20"/>
          <w:lang w:val="en-US"/>
        </w:rPr>
        <w:t>$</w:t>
      </w:r>
      <w:proofErr w:type="spellStart"/>
      <w:r w:rsidRPr="000B0F89">
        <w:rPr>
          <w:rFonts w:ascii="Consolas" w:eastAsia="Times New Roman" w:hAnsi="Consolas" w:cs="Times New Roman"/>
          <w:noProof w:val="0"/>
          <w:color w:val="A67F59"/>
          <w:szCs w:val="20"/>
          <w:lang w:val="en-US"/>
        </w:rPr>
        <w:t>registryPath</w:t>
      </w:r>
      <w:proofErr w:type="spellEnd"/>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Name </w:t>
      </w:r>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Switch.System.IO.UseLegacyPathHandling</w:t>
      </w:r>
      <w:proofErr w:type="spellEnd"/>
      <w:r w:rsidRPr="000B0F89">
        <w:rPr>
          <w:rFonts w:ascii="Consolas" w:eastAsia="Times New Roman" w:hAnsi="Consolas" w:cs="Times New Roman"/>
          <w:noProof w:val="0"/>
          <w:color w:val="2F9C0A"/>
          <w:szCs w:val="20"/>
          <w:lang w:val="en-US"/>
        </w:rPr>
        <w:t>"</w:t>
      </w:r>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Value </w:t>
      </w:r>
      <w:r w:rsidRPr="000B0F89">
        <w:rPr>
          <w:rFonts w:ascii="Consolas" w:eastAsia="Times New Roman" w:hAnsi="Consolas" w:cs="Times New Roman"/>
          <w:noProof w:val="0"/>
          <w:color w:val="2F9C0A"/>
          <w:szCs w:val="20"/>
          <w:lang w:val="en-US"/>
        </w:rPr>
        <w:t>"false"</w:t>
      </w:r>
    </w:p>
    <w:p w14:paraId="6A1E8B3F" w14:textId="77777777" w:rsidR="00E02ECD" w:rsidRDefault="00E02ECD" w:rsidP="00E02ECD"/>
    <w:p w14:paraId="30D0DB09" w14:textId="77777777" w:rsidR="00E02ECD" w:rsidRDefault="00E02ECD" w:rsidP="00E02ECD">
      <w:r>
        <w:t>PowerShell then needs to be restarted.</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Pr="00377A8C"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35B9FF72" w14:textId="6D1CF0C7" w:rsidR="008063AB" w:rsidRPr="00377A8C" w:rsidRDefault="00341FD9" w:rsidP="008063AB">
      <w:pPr>
        <w:pStyle w:val="Heading5"/>
        <w:rPr>
          <w:rFonts w:hint="eastAsia"/>
        </w:rPr>
      </w:pPr>
      <w:r w:rsidRPr="00377A8C">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lastRenderedPageBreak/>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lastRenderedPageBreak/>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4" w:name="_Toc30618673"/>
      <w:r w:rsidRPr="00377A8C">
        <w:lastRenderedPageBreak/>
        <w:t>Deployment Process</w:t>
      </w:r>
      <w:bookmarkEnd w:id="24"/>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5"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5"/>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6" w:name="_Toc30618675"/>
      <w:bookmarkStart w:id="27" w:name="_Hlk28683217"/>
      <w:r w:rsidRPr="00377A8C">
        <w:t>Orchestration Script</w:t>
      </w:r>
      <w:bookmarkEnd w:id="26"/>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8"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8"/>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 xml:space="preserve">by querying “my </w:t>
      </w:r>
      <w:proofErr w:type="spellStart"/>
      <w:r w:rsidR="00C070C1" w:rsidRPr="00377A8C">
        <w:rPr>
          <w:noProof w:val="0"/>
        </w:rPr>
        <w:t>ip</w:t>
      </w:r>
      <w:proofErr w:type="spellEnd"/>
      <w:r w:rsidR="00C070C1" w:rsidRPr="00377A8C">
        <w:rPr>
          <w:noProof w:val="0"/>
        </w:rPr>
        <w:t xml:space="preserve">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proofErr w:type="spellStart"/>
      <w:r w:rsidR="00785964" w:rsidRPr="00377A8C">
        <w:rPr>
          <w:rFonts w:ascii="Lucida Console" w:hAnsi="Lucida Console" w:cs="Lucida Console"/>
          <w:noProof w:val="0"/>
          <w:color w:val="auto"/>
          <w:sz w:val="18"/>
          <w:szCs w:val="18"/>
        </w:rPr>
        <w:t>TagName</w:t>
      </w:r>
      <w:proofErr w:type="spellEnd"/>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proofErr w:type="spellStart"/>
      <w:r w:rsidR="00785964" w:rsidRPr="00377A8C">
        <w:rPr>
          <w:rFonts w:ascii="Lucida Console" w:hAnsi="Lucida Console" w:cs="Lucida Console"/>
          <w:noProof w:val="0"/>
          <w:color w:val="8B0000"/>
          <w:sz w:val="18"/>
          <w:szCs w:val="18"/>
        </w:rPr>
        <w:t>TagValue</w:t>
      </w:r>
      <w:proofErr w:type="spellEnd"/>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29" w:name="_Toc29193007"/>
      <w:bookmarkEnd w:id="29"/>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0"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0"/>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Failure of the script can be identified when there are exceptions outputted in red in the PowerShell ISE console. The message “### Script Executed with Errors - </w:t>
      </w:r>
      <w:proofErr w:type="spellStart"/>
      <w:r w:rsidRPr="00377A8C">
        <w:rPr>
          <w:rFonts w:eastAsia="Times New Roman" w:cs="Calibri"/>
          <w:noProof w:val="0"/>
          <w:color w:val="757575"/>
          <w:szCs w:val="20"/>
          <w:lang w:eastAsia="en-GB"/>
        </w:rPr>
        <w:t>DeployOrchestrator</w:t>
      </w:r>
      <w:proofErr w:type="spellEnd"/>
      <w:r w:rsidRPr="00377A8C">
        <w:rPr>
          <w:rFonts w:eastAsia="Times New Roman" w:cs="Calibri"/>
          <w:noProof w:val="0"/>
          <w:color w:val="757575"/>
          <w:szCs w:val="20"/>
          <w:lang w:eastAsia="en-GB"/>
        </w:rPr>
        <w:t>”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1"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1"/>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2"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2"/>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3" w:name="_Toc29193010"/>
      <w:bookmarkEnd w:id="33"/>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043A3A9C" w:rsidR="00511676" w:rsidRPr="00377A8C"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7"/>
    </w:p>
    <w:p w14:paraId="7662286B" w14:textId="77777777" w:rsidR="003560BC" w:rsidRPr="00377A8C" w:rsidRDefault="003560BC" w:rsidP="003560BC">
      <w:pPr>
        <w:pStyle w:val="Heading2"/>
        <w:rPr>
          <w:rFonts w:hint="eastAsia"/>
        </w:rPr>
      </w:pPr>
      <w:bookmarkStart w:id="34" w:name="_Toc30618679"/>
      <w:r w:rsidRPr="00377A8C">
        <w:t>Summary</w:t>
      </w:r>
      <w:bookmarkEnd w:id="34"/>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5"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5"/>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6" w:name="_Toc30618681"/>
      <w:r w:rsidRPr="00377A8C">
        <w:t>Finding Solution Resources</w:t>
      </w:r>
      <w:bookmarkEnd w:id="36"/>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7" w:name="_Toc30618682"/>
      <w:r w:rsidRPr="00377A8C">
        <w:t>How to find solution resources</w:t>
      </w:r>
      <w:bookmarkEnd w:id="37"/>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8"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8"/>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39" w:name="_Ref29223160"/>
      <w:bookmarkStart w:id="40"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39"/>
      <w:bookmarkEnd w:id="40"/>
    </w:p>
    <w:p w14:paraId="1FA70F13" w14:textId="02C38DBC" w:rsidR="00FF1DA2" w:rsidRPr="00377A8C" w:rsidRDefault="006C0E17" w:rsidP="006C0E17">
      <w:pPr>
        <w:pStyle w:val="Heading3"/>
        <w:rPr>
          <w:rFonts w:hint="eastAsia"/>
        </w:rPr>
      </w:pPr>
      <w:bookmarkStart w:id="41"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1"/>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2"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2"/>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3" w:name="_Toc30618687"/>
      <w:r w:rsidRPr="00377A8C">
        <w:lastRenderedPageBreak/>
        <w:t>Logging</w:t>
      </w:r>
      <w:r w:rsidR="00863C08" w:rsidRPr="00377A8C">
        <w:t xml:space="preserve"> &amp; Monitoring</w:t>
      </w:r>
      <w:bookmarkEnd w:id="43"/>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4"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4"/>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5" w:name="_Toc29193021"/>
      <w:bookmarkStart w:id="46" w:name="_Toc30618689"/>
      <w:bookmarkEnd w:id="45"/>
      <w:r w:rsidRPr="00377A8C">
        <w:t xml:space="preserve">Custom </w:t>
      </w:r>
      <w:r w:rsidR="00D930B6" w:rsidRPr="00377A8C">
        <w:t xml:space="preserve">SQL </w:t>
      </w:r>
      <w:r w:rsidRPr="00377A8C">
        <w:t>Lo</w:t>
      </w:r>
      <w:r w:rsidR="006B737A" w:rsidRPr="00377A8C">
        <w:t>g</w:t>
      </w:r>
      <w:r w:rsidRPr="00377A8C">
        <w:t>ging</w:t>
      </w:r>
      <w:bookmarkEnd w:id="46"/>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proofErr w:type="spellStart"/>
      <w:r w:rsidRPr="00377A8C">
        <w:rPr>
          <w:rFonts w:ascii="Consolas" w:hAnsi="Consolas" w:cs="Consolas"/>
          <w:color w:val="808080"/>
          <w:sz w:val="19"/>
          <w:szCs w:val="19"/>
        </w:rPr>
        <w:t>LoadId</w:t>
      </w:r>
      <w:proofErr w:type="spellEnd"/>
      <w:r w:rsidRPr="00377A8C">
        <w:rPr>
          <w:rFonts w:ascii="Consolas" w:hAnsi="Consolas" w:cs="Consolas"/>
          <w:color w:val="808080"/>
          <w:sz w:val="19"/>
          <w:szCs w:val="19"/>
        </w:rPr>
        <w:t>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7" w:name="_Toc28877127"/>
      <w:bookmarkStart w:id="48" w:name="_Toc29193023"/>
      <w:bookmarkStart w:id="49" w:name="_Toc30618690"/>
      <w:bookmarkEnd w:id="47"/>
      <w:bookmarkEnd w:id="48"/>
      <w:r w:rsidRPr="00377A8C">
        <w:lastRenderedPageBreak/>
        <w:t>Turning solution on/off</w:t>
      </w:r>
      <w:bookmarkEnd w:id="49"/>
    </w:p>
    <w:p w14:paraId="60464D62" w14:textId="296B0A72" w:rsidR="00D8095E" w:rsidRPr="00377A8C" w:rsidRDefault="001E3D7C" w:rsidP="004160A7">
      <w:pPr>
        <w:pStyle w:val="Heading3"/>
        <w:rPr>
          <w:rFonts w:hint="eastAsia"/>
        </w:rPr>
      </w:pPr>
      <w:bookmarkStart w:id="50" w:name="_Ref29217023"/>
      <w:bookmarkStart w:id="51" w:name="_Toc30618691"/>
      <w:r w:rsidRPr="00377A8C">
        <w:t>Enable/Disable the solution</w:t>
      </w:r>
      <w:bookmarkEnd w:id="50"/>
      <w:bookmarkEnd w:id="51"/>
    </w:p>
    <w:p w14:paraId="1320A235" w14:textId="60AD6DDD" w:rsidR="00CF7BDF" w:rsidRPr="00377A8C" w:rsidRDefault="005970CC" w:rsidP="00CF7BDF">
      <w:pPr>
        <w:pStyle w:val="Heading4"/>
        <w:rPr>
          <w:rFonts w:hint="eastAsia"/>
        </w:rPr>
      </w:pPr>
      <w:bookmarkStart w:id="52" w:name="_How_to_enable/disable"/>
      <w:bookmarkEnd w:id="52"/>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3" w:name="_Toc30767807"/>
      <w:r>
        <w:t>Summary</w:t>
      </w:r>
      <w:bookmarkEnd w:id="53"/>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4" w:name="_Toc30618692"/>
      <w:r w:rsidRPr="00377A8C">
        <w:lastRenderedPageBreak/>
        <w:t xml:space="preserve">How to </w:t>
      </w:r>
      <w:r w:rsidR="00EF4206" w:rsidRPr="00377A8C">
        <w:t>add your own data</w:t>
      </w:r>
      <w:bookmarkEnd w:id="54"/>
    </w:p>
    <w:p w14:paraId="46B2EE04" w14:textId="77777777" w:rsidR="00241CE6" w:rsidRDefault="00241CE6" w:rsidP="00241CE6">
      <w:pPr>
        <w:rPr>
          <w:rFonts w:hint="eastAsia"/>
        </w:rPr>
      </w:pPr>
      <w:bookmarkStart w:id="55"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5"/>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6" w:name="_Toc30618694"/>
      <w:r w:rsidRPr="00377A8C">
        <w:t>Overview</w:t>
      </w:r>
      <w:bookmarkEnd w:id="56"/>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7"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7"/>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8" w:name="_Ref29464163"/>
      <w:bookmarkStart w:id="59" w:name="_Toc30618696"/>
      <w:bookmarkStart w:id="60" w:name="_Ref29367162"/>
      <w:r w:rsidRPr="00377A8C">
        <w:lastRenderedPageBreak/>
        <w:t>How to c</w:t>
      </w:r>
      <w:r w:rsidR="5497C7BD" w:rsidRPr="00377A8C">
        <w:t>onfigure Synapse Analytics</w:t>
      </w:r>
      <w:bookmarkEnd w:id="58"/>
      <w:bookmarkEnd w:id="59"/>
      <w:r w:rsidR="5497C7BD" w:rsidRPr="00377A8C">
        <w:t xml:space="preserve"> </w:t>
      </w:r>
      <w:bookmarkEnd w:id="60"/>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1"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1"/>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2"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2"/>
    </w:p>
    <w:p w14:paraId="6A696C10" w14:textId="50020421" w:rsidR="00D24AED" w:rsidRPr="00377A8C" w:rsidRDefault="00D24AED" w:rsidP="00CB766D">
      <w:pPr>
        <w:pStyle w:val="Heading3"/>
        <w:rPr>
          <w:rFonts w:hint="eastAsia"/>
        </w:rPr>
      </w:pPr>
      <w:bookmarkStart w:id="63" w:name="_Toc30618698"/>
      <w:r w:rsidRPr="00377A8C">
        <w:t>Overview</w:t>
      </w:r>
      <w:bookmarkEnd w:id="63"/>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4" w:name="_Toc30618699"/>
      <w:r w:rsidRPr="00377A8C">
        <w:t>How to c</w:t>
      </w:r>
      <w:r w:rsidR="00095C70" w:rsidRPr="00377A8C">
        <w:t xml:space="preserve">onfigure </w:t>
      </w:r>
      <w:r w:rsidR="00D06EFE" w:rsidRPr="00377A8C">
        <w:t>Azure Data Lake Storage</w:t>
      </w:r>
      <w:bookmarkEnd w:id="64"/>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proofErr w:type="spellStart"/>
      <w:proofErr w:type="gramStart"/>
      <w:r w:rsidR="006542F9" w:rsidRPr="00377A8C">
        <w:rPr>
          <w:noProof w:val="0"/>
        </w:rPr>
        <w:t>m</w:t>
      </w:r>
      <w:r w:rsidR="1570B43C" w:rsidRPr="00377A8C">
        <w:rPr>
          <w:noProof w:val="0"/>
        </w:rPr>
        <w:t>odel.json</w:t>
      </w:r>
      <w:proofErr w:type="spellEnd"/>
      <w:proofErr w:type="gramEnd"/>
      <w:r w:rsidR="1570B43C" w:rsidRPr="00377A8C">
        <w:rPr>
          <w:noProof w:val="0"/>
        </w:rPr>
        <w:t xml:space="preserve"> defin</w:t>
      </w:r>
      <w:r w:rsidR="00337F24" w:rsidRPr="00377A8C">
        <w:rPr>
          <w:noProof w:val="0"/>
        </w:rPr>
        <w:t>i</w:t>
      </w:r>
      <w:r w:rsidR="1570B43C" w:rsidRPr="00377A8C">
        <w:rPr>
          <w:noProof w:val="0"/>
        </w:rPr>
        <w:t xml:space="preserve">tion file. The model </w:t>
      </w:r>
      <w:proofErr w:type="gramStart"/>
      <w:r w:rsidR="1570B43C" w:rsidRPr="00377A8C">
        <w:rPr>
          <w:noProof w:val="0"/>
        </w:rPr>
        <w:t>has to</w:t>
      </w:r>
      <w:proofErr w:type="gramEnd"/>
      <w:r w:rsidR="1570B43C" w:rsidRPr="00377A8C">
        <w:rPr>
          <w:noProof w:val="0"/>
        </w:rPr>
        <w:t xml:space="preserve"> be an exact reflection of the file structure defined </w:t>
      </w:r>
      <w:r w:rsidR="00337F24" w:rsidRPr="00377A8C">
        <w:rPr>
          <w:noProof w:val="0"/>
        </w:rPr>
        <w:t>i</w:t>
      </w:r>
      <w:r w:rsidR="1570B43C" w:rsidRPr="00377A8C">
        <w:rPr>
          <w:noProof w:val="0"/>
        </w:rPr>
        <w:t xml:space="preserve">n ADLS. If the structure of the </w:t>
      </w:r>
      <w:proofErr w:type="spellStart"/>
      <w:proofErr w:type="gramStart"/>
      <w:r w:rsidR="006542F9" w:rsidRPr="00377A8C">
        <w:rPr>
          <w:noProof w:val="0"/>
        </w:rPr>
        <w:t>m</w:t>
      </w:r>
      <w:r w:rsidR="1570B43C" w:rsidRPr="00377A8C">
        <w:rPr>
          <w:noProof w:val="0"/>
        </w:rPr>
        <w:t>odel.json</w:t>
      </w:r>
      <w:proofErr w:type="spellEnd"/>
      <w:proofErr w:type="gramEnd"/>
      <w:r w:rsidR="1570B43C" w:rsidRPr="00377A8C">
        <w:rPr>
          <w:noProof w:val="0"/>
        </w:rPr>
        <w:t xml:space="preserve">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w:t>
      </w:r>
      <w:proofErr w:type="spellStart"/>
      <w:r w:rsidR="00E54940" w:rsidRPr="00377A8C">
        <w:rPr>
          <w:noProof w:val="0"/>
        </w:rPr>
        <w:t>msnfp_PaymentMethod</w:t>
      </w:r>
      <w:proofErr w:type="spellEnd"/>
      <w:r w:rsidR="00E54940" w:rsidRPr="00377A8C">
        <w:rPr>
          <w:noProof w:val="0"/>
        </w:rPr>
        <w:t xml:space="preserve">, </w:t>
      </w:r>
      <w:proofErr w:type="spellStart"/>
      <w:r w:rsidR="00E54940" w:rsidRPr="00377A8C">
        <w:rPr>
          <w:noProof w:val="0"/>
        </w:rPr>
        <w:t>msnfp_PaymentSchedule</w:t>
      </w:r>
      <w:proofErr w:type="spellEnd"/>
      <w:r w:rsidR="00E54940" w:rsidRPr="00377A8C">
        <w:rPr>
          <w:noProof w:val="0"/>
        </w:rPr>
        <w:t xml:space="preserve"> and </w:t>
      </w:r>
      <w:proofErr w:type="spellStart"/>
      <w:r w:rsidR="00E54940" w:rsidRPr="00377A8C">
        <w:rPr>
          <w:noProof w:val="0"/>
        </w:rPr>
        <w:t>msndfp_Transaction</w:t>
      </w:r>
      <w:proofErr w:type="spellEnd"/>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w:t>
      </w:r>
      <w:proofErr w:type="spellStart"/>
      <w:r w:rsidRPr="00377A8C">
        <w:rPr>
          <w:noProof w:val="0"/>
        </w:rPr>
        <w:t>powerbi</w:t>
      </w:r>
      <w:proofErr w:type="spellEnd"/>
      <w:r w:rsidRPr="00377A8C">
        <w:rPr>
          <w:noProof w:val="0"/>
        </w:rPr>
        <w:t>”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proofErr w:type="spellStart"/>
      <w:r w:rsidRPr="00377A8C">
        <w:rPr>
          <w:noProof w:val="0"/>
        </w:rPr>
        <w:t>model.json</w:t>
      </w:r>
      <w:proofErr w:type="spellEnd"/>
      <w:r w:rsidRPr="00377A8C">
        <w:rPr>
          <w:noProof w:val="0"/>
        </w:rPr>
        <w:t xml:space="preserve">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 xml:space="preserve">The </w:t>
      </w:r>
      <w:proofErr w:type="spellStart"/>
      <w:r w:rsidR="0093018C" w:rsidRPr="00377A8C">
        <w:rPr>
          <w:noProof w:val="0"/>
        </w:rPr>
        <w:t>Non</w:t>
      </w:r>
      <w:r w:rsidR="00F4703C" w:rsidRPr="00377A8C">
        <w:rPr>
          <w:noProof w:val="0"/>
        </w:rPr>
        <w:t>p</w:t>
      </w:r>
      <w:r w:rsidR="0093018C" w:rsidRPr="00377A8C">
        <w:rPr>
          <w:noProof w:val="0"/>
        </w:rPr>
        <w:t>rofit</w:t>
      </w:r>
      <w:proofErr w:type="spellEnd"/>
      <w:r w:rsidR="0093018C" w:rsidRPr="00377A8C">
        <w:rPr>
          <w:noProof w:val="0"/>
        </w:rPr>
        <w:t xml:space="preserve">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5" w:name="_Toc30618700"/>
      <w:r w:rsidRPr="00377A8C">
        <w:t>How to c</w:t>
      </w:r>
      <w:r w:rsidR="00716D10" w:rsidRPr="00377A8C">
        <w:t xml:space="preserve">reate </w:t>
      </w:r>
      <w:r w:rsidR="007D4575" w:rsidRPr="00377A8C">
        <w:t>Synapse Analytics</w:t>
      </w:r>
      <w:r w:rsidR="00716D10" w:rsidRPr="00377A8C">
        <w:t xml:space="preserve"> Objects</w:t>
      </w:r>
      <w:bookmarkEnd w:id="65"/>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5.75pt" o:ole="">
            <v:imagedata r:id="rId96" o:title=""/>
          </v:shape>
          <o:OLEObject Type="Embed" ProgID="Visio.Drawing.15" ShapeID="_x0000_i1025" DrawAspect="Content" ObjectID="_1705131920"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pt" o:ole="">
            <v:imagedata r:id="rId98" o:title=""/>
          </v:shape>
          <o:OLEObject Type="Embed" ProgID="Visio.Drawing.15" ShapeID="_x0000_i1026" DrawAspect="Content" ObjectID="_1705131921"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6" w:name="_Toc30618701"/>
      <w:r w:rsidRPr="00377A8C">
        <w:lastRenderedPageBreak/>
        <w:t>How to c</w:t>
      </w:r>
      <w:r w:rsidR="00716D10" w:rsidRPr="00377A8C">
        <w:t xml:space="preserve">onfigure </w:t>
      </w:r>
      <w:r w:rsidR="007D4575" w:rsidRPr="00377A8C">
        <w:t>Synapse Analytics</w:t>
      </w:r>
      <w:bookmarkEnd w:id="66"/>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7" w:name="_Toc30618702"/>
      <w:r w:rsidRPr="00377A8C">
        <w:t>Power BI Model</w:t>
      </w:r>
      <w:bookmarkEnd w:id="67"/>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8" w:name="_Toc30618703"/>
      <w:r w:rsidRPr="00377A8C">
        <w:lastRenderedPageBreak/>
        <w:t>Summary</w:t>
      </w:r>
      <w:bookmarkEnd w:id="68"/>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69" w:name="_Toc30618704"/>
      <w:r w:rsidRPr="00377A8C">
        <w:lastRenderedPageBreak/>
        <w:t xml:space="preserve">Power BI Dataflows and </w:t>
      </w:r>
      <w:r w:rsidR="00E5777E" w:rsidRPr="00377A8C">
        <w:t xml:space="preserve">the </w:t>
      </w:r>
      <w:r w:rsidR="008F60FF" w:rsidRPr="00377A8C">
        <w:t>Common Data Model</w:t>
      </w:r>
      <w:bookmarkEnd w:id="69"/>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0" w:name="_Toc30618705"/>
      <w:r w:rsidRPr="00377A8C">
        <w:t>How to c</w:t>
      </w:r>
      <w:r w:rsidR="00052078" w:rsidRPr="00377A8C">
        <w:t>onfigure Dataflows and Azure Data Lake Storage integration</w:t>
      </w:r>
      <w:bookmarkEnd w:id="70"/>
    </w:p>
    <w:p w14:paraId="17C896BF" w14:textId="7CE4720C" w:rsidR="00052078" w:rsidRPr="00377A8C" w:rsidRDefault="00617C41" w:rsidP="00620E80">
      <w:pPr>
        <w:pStyle w:val="Heading3"/>
        <w:rPr>
          <w:rFonts w:hint="eastAsia"/>
        </w:rPr>
      </w:pPr>
      <w:bookmarkStart w:id="71" w:name="_Toc30618706"/>
      <w:r w:rsidRPr="00377A8C">
        <w:t xml:space="preserve">Connecting </w:t>
      </w:r>
      <w:r w:rsidR="00620E80" w:rsidRPr="00377A8C">
        <w:t>Azure Data Lake Storage for Dataflow storage</w:t>
      </w:r>
      <w:bookmarkEnd w:id="71"/>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2" w:name="_Toc30618707"/>
      <w:r w:rsidRPr="00377A8C">
        <w:lastRenderedPageBreak/>
        <w:t xml:space="preserve">Configuring </w:t>
      </w:r>
      <w:r w:rsidR="00D61ED1" w:rsidRPr="00377A8C">
        <w:t>workspace Dataflow settings</w:t>
      </w:r>
      <w:bookmarkEnd w:id="72"/>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3"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3"/>
    </w:p>
    <w:p w14:paraId="422FBC89" w14:textId="0FFD9509" w:rsidR="00725CFC" w:rsidRPr="00377A8C" w:rsidRDefault="00725CFC" w:rsidP="00725CFC">
      <w:pPr>
        <w:rPr>
          <w:rFonts w:hint="eastAsia"/>
          <w:noProof w:val="0"/>
        </w:rPr>
      </w:pPr>
      <w:proofErr w:type="gramStart"/>
      <w:r w:rsidRPr="00377A8C">
        <w:rPr>
          <w:noProof w:val="0"/>
        </w:rPr>
        <w:t>Dataflows</w:t>
      </w:r>
      <w:proofErr w:type="gramEnd"/>
      <w:r w:rsidRPr="00377A8C">
        <w:rPr>
          <w:noProof w:val="0"/>
        </w:rPr>
        <w:t xml:space="preserve">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proofErr w:type="gramStart"/>
      <w:r w:rsidR="00FB46B3" w:rsidRPr="00377A8C">
        <w:rPr>
          <w:noProof w:val="0"/>
        </w:rPr>
        <w:t>E.G</w:t>
      </w:r>
      <w:r w:rsidR="00BA2325" w:rsidRPr="00377A8C">
        <w:rPr>
          <w:noProof w:val="0"/>
        </w:rPr>
        <w:t>.</w:t>
      </w:r>
      <w:proofErr w:type="gramEnd"/>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w:t>
      </w:r>
      <w:proofErr w:type="gramStart"/>
      <w:r w:rsidR="005E2212" w:rsidRPr="00377A8C">
        <w:rPr>
          <w:noProof w:val="0"/>
        </w:rPr>
        <w:t>applications</w:t>
      </w:r>
      <w:r w:rsidR="00BB15A6" w:rsidRPr="00377A8C">
        <w:rPr>
          <w:noProof w:val="0"/>
        </w:rPr>
        <w:t>,</w:t>
      </w:r>
      <w:r w:rsidR="005E2212" w:rsidRPr="00377A8C">
        <w:rPr>
          <w:noProof w:val="0"/>
        </w:rPr>
        <w:t xml:space="preserve"> </w:t>
      </w:r>
      <w:r w:rsidR="00B33BD5" w:rsidRPr="00377A8C">
        <w:rPr>
          <w:noProof w:val="0"/>
        </w:rPr>
        <w:t>and</w:t>
      </w:r>
      <w:proofErr w:type="gramEnd"/>
      <w:r w:rsidR="00B33BD5" w:rsidRPr="00377A8C">
        <w:rPr>
          <w:noProof w:val="0"/>
        </w:rPr>
        <w:t xml:space="preserve">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 xml:space="preserve">Server </w:t>
      </w:r>
      <w:proofErr w:type="spellStart"/>
      <w:r w:rsidRPr="00377A8C">
        <w:rPr>
          <w:noProof w:val="0"/>
        </w:rPr>
        <w:t>Url</w:t>
      </w:r>
      <w:proofErr w:type="spellEnd"/>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w:t>
      </w:r>
      <w:proofErr w:type="gramStart"/>
      <w:r w:rsidR="005F1A60" w:rsidRPr="00377A8C">
        <w:rPr>
          <w:noProof w:val="0"/>
        </w:rPr>
        <w:t>as long as</w:t>
      </w:r>
      <w:proofErr w:type="gramEnd"/>
      <w:r w:rsidR="005F1A60" w:rsidRPr="00377A8C">
        <w:rPr>
          <w:noProof w:val="0"/>
        </w:rPr>
        <w:t xml:space="preserve">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 xml:space="preserve">Entity folders and </w:t>
      </w:r>
      <w:proofErr w:type="spellStart"/>
      <w:r w:rsidR="002C2D23" w:rsidRPr="00377A8C">
        <w:rPr>
          <w:noProof w:val="0"/>
        </w:rPr>
        <w:t>model.json</w:t>
      </w:r>
      <w:proofErr w:type="spellEnd"/>
      <w:r w:rsidR="002C2D23" w:rsidRPr="00377A8C">
        <w:rPr>
          <w:noProof w:val="0"/>
        </w:rPr>
        <w:t xml:space="preserve"> file. Each time the dataflow is refreshed</w:t>
      </w:r>
      <w:r w:rsidR="00AF7DD3" w:rsidRPr="00377A8C">
        <w:rPr>
          <w:noProof w:val="0"/>
        </w:rPr>
        <w:t xml:space="preserve">, a snapshot of the </w:t>
      </w:r>
      <w:proofErr w:type="spellStart"/>
      <w:r w:rsidR="00AF7DD3" w:rsidRPr="00377A8C">
        <w:rPr>
          <w:noProof w:val="0"/>
        </w:rPr>
        <w:t>model.json</w:t>
      </w:r>
      <w:proofErr w:type="spellEnd"/>
      <w:r w:rsidR="00AF7DD3" w:rsidRPr="00377A8C">
        <w:rPr>
          <w:noProof w:val="0"/>
        </w:rPr>
        <w:t xml:space="preserve"> file is taken and added to the “</w:t>
      </w:r>
      <w:proofErr w:type="spellStart"/>
      <w:proofErr w:type="gramStart"/>
      <w:r w:rsidR="00AF7DD3" w:rsidRPr="00377A8C">
        <w:rPr>
          <w:noProof w:val="0"/>
        </w:rPr>
        <w:t>model.json</w:t>
      </w:r>
      <w:proofErr w:type="gramEnd"/>
      <w:r w:rsidR="00AF7DD3" w:rsidRPr="00377A8C">
        <w:rPr>
          <w:noProof w:val="0"/>
        </w:rPr>
        <w:t>.snapshots</w:t>
      </w:r>
      <w:proofErr w:type="spellEnd"/>
      <w:r w:rsidR="00AF7DD3" w:rsidRPr="00377A8C">
        <w:rPr>
          <w:noProof w:val="0"/>
        </w:rPr>
        <w:t>”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4" w:name="_Toc30618709"/>
      <w:r w:rsidRPr="00377A8C">
        <w:lastRenderedPageBreak/>
        <w:t>How to a</w:t>
      </w:r>
      <w:r w:rsidR="00D328D1" w:rsidRPr="00377A8C">
        <w:t xml:space="preserve">dd a CDM folder to </w:t>
      </w:r>
      <w:r w:rsidR="00807B0B" w:rsidRPr="00377A8C">
        <w:t>Power BI as a Dataflow</w:t>
      </w:r>
      <w:bookmarkEnd w:id="74"/>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proofErr w:type="spellStart"/>
      <w:proofErr w:type="gramStart"/>
      <w:r w:rsidRPr="00377A8C">
        <w:rPr>
          <w:noProof w:val="0"/>
        </w:rPr>
        <w:t>model.json</w:t>
      </w:r>
      <w:proofErr w:type="spellEnd"/>
      <w:proofErr w:type="gramEnd"/>
      <w:r w:rsidRPr="00377A8C">
        <w:rPr>
          <w:noProof w:val="0"/>
        </w:rPr>
        <w:t xml:space="preserve"> </w:t>
      </w:r>
      <w:r w:rsidR="00FC7731" w:rsidRPr="00377A8C">
        <w:rPr>
          <w:noProof w:val="0"/>
        </w:rPr>
        <w:t xml:space="preserve">containing </w:t>
      </w:r>
      <w:r w:rsidR="000354F9" w:rsidRPr="00377A8C">
        <w:rPr>
          <w:noProof w:val="0"/>
        </w:rPr>
        <w:t xml:space="preserve">a set of entities that form the </w:t>
      </w:r>
      <w:proofErr w:type="spellStart"/>
      <w:r w:rsidR="000354F9" w:rsidRPr="00377A8C">
        <w:rPr>
          <w:noProof w:val="0"/>
        </w:rPr>
        <w:t>Nonprofit</w:t>
      </w:r>
      <w:proofErr w:type="spellEnd"/>
      <w:r w:rsidR="000354F9" w:rsidRPr="00377A8C">
        <w:rPr>
          <w:noProof w:val="0"/>
        </w:rPr>
        <w:t xml:space="preserve">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w:t>
      </w:r>
      <w:proofErr w:type="spellStart"/>
      <w:proofErr w:type="gramStart"/>
      <w:r w:rsidR="005370E7" w:rsidRPr="00377A8C">
        <w:rPr>
          <w:noProof w:val="0"/>
        </w:rPr>
        <w:t>model.json</w:t>
      </w:r>
      <w:proofErr w:type="spellEnd"/>
      <w:proofErr w:type="gramEnd"/>
      <w:r w:rsidR="005370E7" w:rsidRPr="00377A8C">
        <w:rPr>
          <w:noProof w:val="0"/>
        </w:rPr>
        <w:t xml:space="preserve">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w:t>
      </w:r>
      <w:proofErr w:type="spellStart"/>
      <w:r w:rsidRPr="00377A8C">
        <w:rPr>
          <w:noProof w:val="0"/>
        </w:rPr>
        <w:t>model.json</w:t>
      </w:r>
      <w:proofErr w:type="spellEnd"/>
      <w:r w:rsidRPr="00377A8C">
        <w:rPr>
          <w:noProof w:val="0"/>
        </w:rPr>
        <w:t xml:space="preserve">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w:t>
      </w:r>
      <w:proofErr w:type="spellStart"/>
      <w:proofErr w:type="gramStart"/>
      <w:r w:rsidR="00D5398B" w:rsidRPr="00377A8C">
        <w:rPr>
          <w:noProof w:val="0"/>
        </w:rPr>
        <w:t>model.json</w:t>
      </w:r>
      <w:proofErr w:type="spellEnd"/>
      <w:proofErr w:type="gramEnd"/>
      <w:r w:rsidR="00D5398B" w:rsidRPr="00377A8C">
        <w:rPr>
          <w:noProof w:val="0"/>
        </w:rPr>
        <w:t xml:space="preserve">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5" w:name="_Toc30618710"/>
      <w:r w:rsidRPr="00377A8C">
        <w:lastRenderedPageBreak/>
        <w:t xml:space="preserve">How to </w:t>
      </w:r>
      <w:r w:rsidR="00F62DCC" w:rsidRPr="00377A8C">
        <w:t>connect to Dataflows in Power BI Desktop</w:t>
      </w:r>
      <w:bookmarkEnd w:id="75"/>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w:t>
      </w:r>
      <w:proofErr w:type="gramStart"/>
      <w:r w:rsidRPr="00377A8C">
        <w:rPr>
          <w:noProof w:val="0"/>
        </w:rPr>
        <w:t>reports</w:t>
      </w:r>
      <w:proofErr w:type="gramEnd"/>
      <w:r w:rsidRPr="00377A8C">
        <w:rPr>
          <w:noProof w:val="0"/>
        </w:rPr>
        <w:t xml:space="preserve">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6" w:name="_FAQ’s"/>
      <w:bookmarkStart w:id="77" w:name="_Toc30618711"/>
      <w:bookmarkEnd w:id="76"/>
      <w:r w:rsidRPr="00377A8C">
        <w:lastRenderedPageBreak/>
        <w:t>FAQ’s</w:t>
      </w:r>
      <w:bookmarkEnd w:id="77"/>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8" w:name="_Toc30618712"/>
      <w:r w:rsidRPr="00377A8C">
        <w:t>Resolving Issues</w:t>
      </w:r>
      <w:bookmarkEnd w:id="78"/>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79" w:name="_Toc30618713"/>
      <w:r w:rsidRPr="00377A8C">
        <w:t xml:space="preserve">What are the most common </w:t>
      </w:r>
      <w:r w:rsidR="0097573F" w:rsidRPr="00377A8C">
        <w:t xml:space="preserve">execution </w:t>
      </w:r>
      <w:r w:rsidRPr="00377A8C">
        <w:t>issues</w:t>
      </w:r>
      <w:bookmarkEnd w:id="79"/>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0"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0"/>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1" w:name="_Toc30618715"/>
      <w:r w:rsidRPr="00377A8C">
        <w:lastRenderedPageBreak/>
        <w:t>Data Refresh</w:t>
      </w:r>
      <w:bookmarkEnd w:id="81"/>
    </w:p>
    <w:p w14:paraId="29E5F755" w14:textId="5A075274" w:rsidR="0057357A" w:rsidRPr="00377A8C" w:rsidRDefault="00057BB3" w:rsidP="0057357A">
      <w:pPr>
        <w:pStyle w:val="Heading3"/>
        <w:rPr>
          <w:rFonts w:hint="eastAsia"/>
        </w:rPr>
      </w:pPr>
      <w:bookmarkStart w:id="82" w:name="_Toc30618716"/>
      <w:r w:rsidRPr="00377A8C">
        <w:t>How to refresh</w:t>
      </w:r>
      <w:r w:rsidR="00377EDD" w:rsidRPr="00377A8C">
        <w:t xml:space="preserve"> Power BI report with fresh data</w:t>
      </w:r>
      <w:bookmarkEnd w:id="82"/>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3" w:name="_Ref29222020"/>
      <w:bookmarkStart w:id="84" w:name="_Toc30618717"/>
      <w:r w:rsidRPr="00377A8C">
        <w:lastRenderedPageBreak/>
        <w:t>Removing Solution Resources</w:t>
      </w:r>
      <w:bookmarkEnd w:id="83"/>
      <w:bookmarkEnd w:id="84"/>
    </w:p>
    <w:p w14:paraId="15FD179F" w14:textId="676A1618" w:rsidR="006D5F74" w:rsidRPr="00377A8C" w:rsidRDefault="00917EDB" w:rsidP="007D5E3D">
      <w:pPr>
        <w:pStyle w:val="Heading3"/>
        <w:rPr>
          <w:rFonts w:hint="eastAsia"/>
        </w:rPr>
      </w:pPr>
      <w:bookmarkStart w:id="85" w:name="_Toc30618718"/>
      <w:r w:rsidRPr="00377A8C">
        <w:t>How to remove</w:t>
      </w:r>
      <w:r w:rsidR="0008167C" w:rsidRPr="00377A8C">
        <w:t xml:space="preserve"> the</w:t>
      </w:r>
      <w:r w:rsidRPr="00377A8C">
        <w:t xml:space="preserve"> solution</w:t>
      </w:r>
      <w:r w:rsidR="00424EFE" w:rsidRPr="00377A8C">
        <w:t xml:space="preserve"> from the Azure Portal</w:t>
      </w:r>
      <w:bookmarkEnd w:id="85"/>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6" w:name="_Toc30618719"/>
      <w:r w:rsidRPr="00377A8C">
        <w:lastRenderedPageBreak/>
        <w:t>Cost</w:t>
      </w:r>
      <w:r w:rsidR="007D4575" w:rsidRPr="00377A8C">
        <w:t>s</w:t>
      </w:r>
      <w:bookmarkEnd w:id="86"/>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7"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7"/>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8" w:name="_Toc30618721"/>
      <w:r w:rsidRPr="00377A8C">
        <w:t>How to minimize running cost</w:t>
      </w:r>
      <w:r w:rsidR="000D0DEE" w:rsidRPr="00377A8C">
        <w:t>s</w:t>
      </w:r>
      <w:bookmarkEnd w:id="88"/>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89" w:name="_Toc30618722"/>
      <w:r w:rsidRPr="00377A8C">
        <w:lastRenderedPageBreak/>
        <w:t>Accessing Azure Resources</w:t>
      </w:r>
      <w:bookmarkEnd w:id="89"/>
    </w:p>
    <w:p w14:paraId="4B4388CD" w14:textId="28F7B068" w:rsidR="00692444" w:rsidRPr="00377A8C" w:rsidRDefault="00692444" w:rsidP="00692444">
      <w:pPr>
        <w:pStyle w:val="Heading3"/>
        <w:rPr>
          <w:rFonts w:hint="eastAsia"/>
        </w:rPr>
      </w:pPr>
      <w:bookmarkStart w:id="90" w:name="_Ref29318850"/>
      <w:bookmarkStart w:id="91" w:name="_Toc30618723"/>
      <w:r w:rsidRPr="00377A8C">
        <w:t xml:space="preserve">How to </w:t>
      </w:r>
      <w:r w:rsidR="00F62949" w:rsidRPr="00377A8C">
        <w:t>c</w:t>
      </w:r>
      <w:r w:rsidR="0093764B" w:rsidRPr="00377A8C">
        <w:t xml:space="preserve">onnect to </w:t>
      </w:r>
      <w:r w:rsidR="007D4575" w:rsidRPr="00377A8C">
        <w:t>Synapse Analytics</w:t>
      </w:r>
      <w:bookmarkEnd w:id="90"/>
      <w:bookmarkEnd w:id="91"/>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2" w:name="_Hlk28958473"/>
      <w:r w:rsidRPr="00377A8C">
        <w:t>SynapseAnaytics-AdminLogin</w:t>
      </w:r>
    </w:p>
    <w:bookmarkEnd w:id="92"/>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3" w:name="_Toc30618724"/>
      <w:r w:rsidRPr="00377A8C">
        <w:t xml:space="preserve">How to obtain </w:t>
      </w:r>
      <w:r w:rsidR="000D0DEE" w:rsidRPr="00377A8C">
        <w:t>s</w:t>
      </w:r>
      <w:r w:rsidRPr="00377A8C">
        <w:t>ecrets from Key Vault</w:t>
      </w:r>
      <w:bookmarkEnd w:id="93"/>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150555"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4"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5" w:name="_Toc30618725"/>
      <w:r w:rsidRPr="00377A8C">
        <w:t>Summary</w:t>
      </w:r>
      <w:bookmarkEnd w:id="95"/>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9B5B64" w14:textId="77777777" w:rsidR="00150555" w:rsidRDefault="00150555" w:rsidP="00DD0C24">
      <w:pPr>
        <w:rPr>
          <w:rFonts w:hint="eastAsia"/>
        </w:rPr>
      </w:pPr>
      <w:r>
        <w:separator/>
      </w:r>
    </w:p>
  </w:endnote>
  <w:endnote w:type="continuationSeparator" w:id="0">
    <w:p w14:paraId="3EA9F716" w14:textId="77777777" w:rsidR="00150555" w:rsidRDefault="00150555" w:rsidP="00DD0C24">
      <w:pPr>
        <w:rPr>
          <w:rFonts w:hint="eastAsia"/>
        </w:rPr>
      </w:pPr>
      <w:r>
        <w:continuationSeparator/>
      </w:r>
    </w:p>
  </w:endnote>
  <w:endnote w:type="continuationNotice" w:id="1">
    <w:p w14:paraId="4D281F1F" w14:textId="77777777" w:rsidR="00150555" w:rsidRDefault="00150555">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071281" w14:textId="77777777" w:rsidR="00150555" w:rsidRDefault="00150555" w:rsidP="00DD0C24">
      <w:pPr>
        <w:rPr>
          <w:rFonts w:hint="eastAsia"/>
        </w:rPr>
      </w:pPr>
      <w:r>
        <w:separator/>
      </w:r>
    </w:p>
  </w:footnote>
  <w:footnote w:type="continuationSeparator" w:id="0">
    <w:p w14:paraId="3B811A36" w14:textId="77777777" w:rsidR="00150555" w:rsidRDefault="00150555" w:rsidP="00DD0C24">
      <w:pPr>
        <w:rPr>
          <w:rFonts w:hint="eastAsia"/>
        </w:rPr>
      </w:pPr>
      <w:r>
        <w:continuationSeparator/>
      </w:r>
    </w:p>
  </w:footnote>
  <w:footnote w:type="continuationNotice" w:id="1">
    <w:p w14:paraId="7D4E62D1" w14:textId="77777777" w:rsidR="00150555" w:rsidRDefault="00150555">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555"/>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0F80"/>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CD"/>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53" Type="http://schemas.openxmlformats.org/officeDocument/2006/relationships/hyperlink" Target="https://powerbi.microsoft.com/en-us/pricing/" TargetMode="External"/><Relationship Id="rId74" Type="http://schemas.openxmlformats.org/officeDocument/2006/relationships/image" Target="media/image48.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81"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89.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hyperlink" Target="https://portal.azure.com/" TargetMode="External"/><Relationship Id="rId192" Type="http://schemas.openxmlformats.org/officeDocument/2006/relationships/image" Target="cid:image016.jpg@01D5D2D8.576121D0" TargetMode="External"/><Relationship Id="rId12" Type="http://schemas.openxmlformats.org/officeDocument/2006/relationships/hyperlink" Target="https://azure.microsoft.com/" TargetMode="External"/><Relationship Id="rId33" Type="http://schemas.openxmlformats.org/officeDocument/2006/relationships/hyperlink" Target="https://github.com/microsoft/nonprofits"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69.emf"/><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hyperlink" Target="https://azure.microsoft.com/" TargetMode="Externa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cid:image013.jpg@01D5D2D8.576121D0" TargetMode="External"/><Relationship Id="rId27" Type="http://schemas.openxmlformats.org/officeDocument/2006/relationships/image" Target="media/image10.png"/><Relationship Id="rId48" Type="http://schemas.openxmlformats.org/officeDocument/2006/relationships/hyperlink" Target="https://powerbi.microsoft.com/en-us/pricing/"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1.png"/><Relationship Id="rId197" Type="http://schemas.openxmlformats.org/officeDocument/2006/relationships/header" Target="header3.xm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4.png"/><Relationship Id="rId91" Type="http://schemas.openxmlformats.org/officeDocument/2006/relationships/image" Target="media/image64.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hyperlink" Target="https://app.powerbi.com/home" TargetMode="External"/><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50" Type="http://schemas.openxmlformats.org/officeDocument/2006/relationships/image" Target="media/image27.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1" Type="http://schemas.openxmlformats.org/officeDocument/2006/relationships/image" Target="media/image45.png"/><Relationship Id="rId92"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B78622C8-0F2A-4385-B233-E5743D4E5B98}">
  <ds:schemaRefs>
    <ds:schemaRef ds:uri="http://schemas.openxmlformats.org/officeDocument/2006/bibliography"/>
  </ds:schemaRefs>
</ds:datastoreItem>
</file>

<file path=customXml/itemProps4.xml><?xml version="1.0" encoding="utf-8"?>
<ds:datastoreItem xmlns:ds="http://schemas.openxmlformats.org/officeDocument/2006/customXml" ds:itemID="{B0D9FC2E-81FB-425E-B00B-81B5868B9C4E}">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2</TotalTime>
  <Pages>97</Pages>
  <Words>16217</Words>
  <Characters>92437</Characters>
  <Application>Microsoft Office Word</Application>
  <DocSecurity>0</DocSecurity>
  <Lines>770</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108438</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3</cp:revision>
  <dcterms:created xsi:type="dcterms:W3CDTF">2022-01-31T16:56:00Z</dcterms:created>
  <dcterms:modified xsi:type="dcterms:W3CDTF">2022-01-31T16:59:00Z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