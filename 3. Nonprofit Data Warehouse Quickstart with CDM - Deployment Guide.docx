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r w:rsidRPr="00377A8C">
            <w:br w:type="page"/>
          </w:r>
        </w:p>
        <w:p w14:paraId="3BB03362" w14:textId="77777777" w:rsidR="00A30689" w:rsidRPr="00377A8C" w:rsidRDefault="00A30689" w:rsidP="00DD0C24">
          <w:pPr>
            <w:pStyle w:val="RefH1NoTOC"/>
            <w:rPr>
              <w:rFonts w:hint="eastAsia"/>
            </w:rPr>
          </w:pPr>
          <w:bookmarkStart w:id="1" w:name="_Toc399174937"/>
          <w:bookmarkStart w:id="2" w:name="_Toc7190509"/>
          <w:r w:rsidRPr="00377A8C">
            <w:lastRenderedPageBreak/>
            <w:t>Reference Information</w:t>
          </w:r>
          <w:bookmarkEnd w:id="1"/>
          <w:bookmarkEnd w:id="2"/>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C68283A" w:rsidR="00A30689" w:rsidRPr="00377A8C" w:rsidRDefault="00A30689" w:rsidP="00DD0C24">
                <w:pPr>
                  <w:pStyle w:val="NoSpacing"/>
                  <w:rPr>
                    <w:rFonts w:hint="eastAsia"/>
                    <w:color w:val="FEFFFF" w:themeColor="text2"/>
                  </w:rPr>
                </w:pPr>
                <w:r w:rsidRPr="00377A8C">
                  <w:rPr>
                    <w:color w:val="FEFFFF" w:themeColor="text2"/>
                  </w:rPr>
                  <w:t>1.</w:t>
                </w:r>
                <w:r w:rsidR="004E36A7">
                  <w:rPr>
                    <w:color w:val="FEFFFF" w:themeColor="text2"/>
                  </w:rPr>
                  <w:t>1</w:t>
                </w:r>
              </w:p>
            </w:tc>
            <w:tc>
              <w:tcPr>
                <w:tcW w:w="2268" w:type="dxa"/>
                <w:tcBorders>
                  <w:left w:val="single" w:sz="4" w:space="0" w:color="auto"/>
                </w:tcBorders>
                <w:vAlign w:val="center"/>
              </w:tcPr>
              <w:p w14:paraId="106E7E55" w14:textId="5722F547" w:rsidR="00A30689" w:rsidRPr="00377A8C" w:rsidRDefault="003B6CB3" w:rsidP="00DD0C24">
                <w:pPr>
                  <w:pStyle w:val="NoSpacing"/>
                  <w:rPr>
                    <w:rFonts w:hint="eastAsia"/>
                  </w:rPr>
                </w:pPr>
                <w:r>
                  <w:t>Final</w:t>
                </w:r>
                <w:r w:rsidR="004E36A7">
                  <w:t xml:space="preserve"> - updated</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7A66D1C7" w:rsidR="00A30689" w:rsidRPr="00377A8C" w:rsidRDefault="00FE19A8" w:rsidP="00DD0C24">
                <w:pPr>
                  <w:pStyle w:val="NoSpacing"/>
                  <w:rPr>
                    <w:rFonts w:hint="eastAsia"/>
                  </w:rPr>
                </w:pPr>
                <w:r w:rsidRPr="00377A8C">
                  <w:t>2</w:t>
                </w:r>
                <w:r w:rsidR="004E36A7">
                  <w:t>0</w:t>
                </w:r>
                <w:r w:rsidR="00F43ACB" w:rsidRPr="00377A8C">
                  <w:t>/0</w:t>
                </w:r>
                <w:r w:rsidR="004E36A7">
                  <w:t>2</w:t>
                </w:r>
                <w:r w:rsidR="00F43ACB" w:rsidRPr="00377A8C">
                  <w:t>/2020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3" w:name="_Toc7190511" w:displacedByCustomXml="next"/>
      </w:sdtContent>
    </w:sdt>
    <w:bookmarkEnd w:id="3"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995F8D">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995F8D">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995F8D">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995F8D">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995F8D">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995F8D">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995F8D">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995F8D">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995F8D">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995F8D">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995F8D">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995F8D">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995F8D">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995F8D">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995F8D">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995F8D">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995F8D">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995F8D">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995F8D">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995F8D">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995F8D">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995F8D">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995F8D">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995F8D">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995F8D">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995F8D">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995F8D">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995F8D">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995F8D">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995F8D">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995F8D">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995F8D">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995F8D">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995F8D">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995F8D">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995F8D">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995F8D">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995F8D">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995F8D">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995F8D">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995F8D">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995F8D">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995F8D">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995F8D">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995F8D">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995F8D">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995F8D">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995F8D">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995F8D">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995F8D">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995F8D">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995F8D">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995F8D">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995F8D">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995F8D">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995F8D">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995F8D">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995F8D">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995F8D">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995F8D">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995F8D">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995F8D">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4" w:name="_Toc30618663"/>
      <w:r w:rsidRPr="00377A8C">
        <w:lastRenderedPageBreak/>
        <w:t>Introduction</w:t>
      </w:r>
      <w:bookmarkEnd w:id="4"/>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5" w:name="_Toc30618664"/>
      <w:bookmarkStart w:id="6" w:name="_Ref29222088"/>
      <w:r w:rsidRPr="00377A8C">
        <w:lastRenderedPageBreak/>
        <w:t>Deployment Checklist</w:t>
      </w:r>
      <w:bookmarkEnd w:id="5"/>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7" w:name="_Toc30618665"/>
      <w:r w:rsidRPr="00377A8C">
        <w:t>Pre-deployment Steps</w:t>
      </w:r>
      <w:bookmarkEnd w:id="7"/>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8" w:name="_Toc30618666"/>
      <w:r w:rsidRPr="00377A8C">
        <w:t>Deployment Steps</w:t>
      </w:r>
      <w:bookmarkEnd w:id="8"/>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9" w:name="_Toc30618667"/>
      <w:r w:rsidRPr="00377A8C">
        <w:t>Post-deployment steps</w:t>
      </w:r>
      <w:bookmarkEnd w:id="9"/>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0" w:name="_How_to_deploy"/>
      <w:bookmarkStart w:id="11" w:name="_Toc30618668"/>
      <w:bookmarkEnd w:id="10"/>
      <w:r w:rsidRPr="00377A8C">
        <w:lastRenderedPageBreak/>
        <w:t xml:space="preserve">How to </w:t>
      </w:r>
      <w:r w:rsidR="00750A5C" w:rsidRPr="00377A8C">
        <w:t>d</w:t>
      </w:r>
      <w:r w:rsidRPr="00377A8C">
        <w:t>eploy from GitHub</w:t>
      </w:r>
      <w:bookmarkEnd w:id="6"/>
      <w:bookmarkEnd w:id="11"/>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2" w:name="_Toc30618669"/>
      <w:r w:rsidRPr="00377A8C">
        <w:t>Prerequisit</w:t>
      </w:r>
      <w:r w:rsidR="00686500" w:rsidRPr="00377A8C">
        <w:t>e</w:t>
      </w:r>
      <w:r w:rsidRPr="00377A8C">
        <w:t>s</w:t>
      </w:r>
      <w:bookmarkEnd w:id="12"/>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3" w:name="_Ref29380954"/>
      <w:bookmarkStart w:id="14" w:name="_Toc30618670"/>
      <w:r w:rsidRPr="00377A8C">
        <w:t>Required Tools</w:t>
      </w:r>
      <w:bookmarkEnd w:id="13"/>
      <w:bookmarkEnd w:id="14"/>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5" w:name="_Ref29381168"/>
      <w:bookmarkStart w:id="16"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5"/>
      <w:bookmarkEnd w:id="16"/>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7" w:name="_Ref28688700"/>
      <w:r w:rsidRPr="00377A8C">
        <w:t>Azure Release Manager with permissions defined below</w:t>
      </w:r>
      <w:bookmarkEnd w:id="17"/>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8"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19" w:author="Scott Hudson" w:date="2020-01-24T15:23:00Z">
        <w:r w:rsidR="00A764A2">
          <w:t xml:space="preserve"> (or the use of </w:t>
        </w:r>
        <w:r w:rsidR="005B5E15">
          <w:t xml:space="preserve">Microsoft </w:t>
        </w:r>
        <w:r w:rsidR="00A764A2">
          <w:t>Dynam</w:t>
        </w:r>
        <w:r w:rsidR="005B5E15">
          <w:t>ics)</w:t>
        </w:r>
      </w:ins>
      <w:r w:rsidR="00AB4FB0">
        <w:t xml:space="preserve">, see </w:t>
      </w:r>
      <w:ins w:id="20"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1" w:author="Scott Hudson" w:date="2020-01-24T15:18:00Z">
        <w:r w:rsidR="00AB4FB0">
          <w:t>for details.</w:t>
        </w:r>
        <w:r w:rsidR="007F3C20">
          <w:t xml:space="preserve"> </w:t>
        </w:r>
      </w:ins>
      <w:ins w:id="22"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3"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3"/>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2C99168C" w14:textId="77777777" w:rsidR="00322F36" w:rsidRDefault="003E781E" w:rsidP="00322F36">
      <w:pPr>
        <w:pStyle w:val="ListParagraph"/>
        <w:numPr>
          <w:ilvl w:val="0"/>
          <w:numId w:val="5"/>
        </w:numPr>
      </w:pPr>
      <w:r w:rsidRPr="00377A8C">
        <w:t xml:space="preserve">Assign </w:t>
      </w:r>
      <w:r w:rsidR="0078336E" w:rsidRPr="00377A8C">
        <w:t>AAD Groups to Resource Group</w:t>
      </w:r>
    </w:p>
    <w:p w14:paraId="6B29BEEF" w14:textId="77777777" w:rsidR="00322F36" w:rsidRDefault="00322F36" w:rsidP="00322F36">
      <w:pPr>
        <w:pStyle w:val="ListParagraph"/>
      </w:pPr>
    </w:p>
    <w:p w14:paraId="5F9B2D49" w14:textId="0802B6C1" w:rsidR="00322F36" w:rsidRDefault="00322F36" w:rsidP="00322F36">
      <w:r>
        <w:t>INSTALLATION NOTE:  Due to to variability in installation environments, it is possible that mismatches in PowerShell versions or installed modules may conflict with the scripting.  It is possible to stand up a Windows 10 virtual machine in your Azure tenant to provide a clean PowerShell environment for installation.</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lastRenderedPageBreak/>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6E53046C"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42348B">
        <w:t>LocalMachine</w:t>
      </w:r>
      <w:bookmarkStart w:id="24" w:name="_GoBack"/>
      <w:bookmarkEnd w:id="24"/>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Default="00D50D1E" w:rsidP="00D9080D">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5BE481AA" w14:textId="77777777" w:rsidR="00DB6536" w:rsidRDefault="00DB6536" w:rsidP="00D9080D"/>
    <w:p w14:paraId="432496F1" w14:textId="0CFE29B8" w:rsidR="00DB6536" w:rsidRPr="00377A8C" w:rsidRDefault="00DB6536" w:rsidP="00D9080D">
      <w:pPr>
        <w:rPr>
          <w:rFonts w:hint="eastAsia"/>
        </w:rPr>
      </w:pPr>
      <w:r>
        <w:t>INSTALLATION NOTE:  Successful completion of the installation script requires that the account doing the installation be an explicit member of the admin group created in this step.</w:t>
      </w:r>
    </w:p>
    <w:p w14:paraId="35B9FF72" w14:textId="6D1CF0C7" w:rsidR="008063AB" w:rsidRPr="00377A8C" w:rsidRDefault="00341FD9" w:rsidP="008063AB">
      <w:pPr>
        <w:pStyle w:val="Heading5"/>
        <w:rPr>
          <w:rFonts w:hint="eastAsia"/>
        </w:rPr>
      </w:pPr>
      <w:r w:rsidRPr="00377A8C">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lastRenderedPageBreak/>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lastRenderedPageBreak/>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5" w:name="_Toc30618673"/>
      <w:r w:rsidRPr="00377A8C">
        <w:lastRenderedPageBreak/>
        <w:t>Deployment Process</w:t>
      </w:r>
      <w:bookmarkEnd w:id="25"/>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6"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6"/>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7" w:name="_Toc30618675"/>
      <w:bookmarkStart w:id="28" w:name="_Hlk28683217"/>
      <w:r w:rsidRPr="00377A8C">
        <w:t>Orchestration Script</w:t>
      </w:r>
      <w:bookmarkEnd w:id="27"/>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9"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9"/>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by querying “my ip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lastRenderedPageBreak/>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r w:rsidR="00785964" w:rsidRPr="00377A8C">
        <w:rPr>
          <w:rFonts w:ascii="Lucida Console" w:hAnsi="Lucida Console" w:cs="Lucida Console"/>
          <w:noProof w:val="0"/>
          <w:color w:val="auto"/>
          <w:sz w:val="18"/>
          <w:szCs w:val="18"/>
        </w:rPr>
        <w:t>TagName</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TagValue</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30" w:name="_Toc29193007"/>
      <w:bookmarkEnd w:id="30"/>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1"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1"/>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Failure of the script can be identified when there are exceptions outputted in red in the PowerShell ISE console. The message “### Script Executed with Errors - DeployOrchestrator”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2"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2"/>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3"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3"/>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4" w:name="_Toc29193010"/>
      <w:bookmarkEnd w:id="34"/>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043A3A9C" w:rsidR="00511676" w:rsidRPr="00377A8C"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8"/>
    </w:p>
    <w:p w14:paraId="7662286B" w14:textId="77777777" w:rsidR="003560BC" w:rsidRPr="00377A8C" w:rsidRDefault="003560BC" w:rsidP="003560BC">
      <w:pPr>
        <w:pStyle w:val="Heading2"/>
        <w:rPr>
          <w:rFonts w:hint="eastAsia"/>
        </w:rPr>
      </w:pPr>
      <w:bookmarkStart w:id="35" w:name="_Toc30618679"/>
      <w:r w:rsidRPr="00377A8C">
        <w:t>Summary</w:t>
      </w:r>
      <w:bookmarkEnd w:id="35"/>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6"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6"/>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7" w:name="_Toc30618681"/>
      <w:r w:rsidRPr="00377A8C">
        <w:t>Finding Solution Resources</w:t>
      </w:r>
      <w:bookmarkEnd w:id="37"/>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8" w:name="_Toc30618682"/>
      <w:r w:rsidRPr="00377A8C">
        <w:t>How to find solution resources</w:t>
      </w:r>
      <w:bookmarkEnd w:id="38"/>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lastRenderedPageBreak/>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9"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9"/>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40" w:name="_Ref29223160"/>
      <w:bookmarkStart w:id="41"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40"/>
      <w:bookmarkEnd w:id="41"/>
    </w:p>
    <w:p w14:paraId="1FA70F13" w14:textId="02C38DBC" w:rsidR="00FF1DA2" w:rsidRPr="00377A8C" w:rsidRDefault="006C0E17" w:rsidP="006C0E17">
      <w:pPr>
        <w:pStyle w:val="Heading3"/>
        <w:rPr>
          <w:rFonts w:hint="eastAsia"/>
        </w:rPr>
      </w:pPr>
      <w:bookmarkStart w:id="42"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2"/>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3"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3"/>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4" w:name="_Toc30618687"/>
      <w:r w:rsidRPr="00377A8C">
        <w:lastRenderedPageBreak/>
        <w:t>Logging</w:t>
      </w:r>
      <w:r w:rsidR="00863C08" w:rsidRPr="00377A8C">
        <w:t xml:space="preserve"> &amp; Monitoring</w:t>
      </w:r>
      <w:bookmarkEnd w:id="44"/>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5"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5"/>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6" w:name="_Toc29193021"/>
      <w:bookmarkStart w:id="47" w:name="_Toc30618689"/>
      <w:bookmarkEnd w:id="46"/>
      <w:r w:rsidRPr="00377A8C">
        <w:t xml:space="preserve">Custom </w:t>
      </w:r>
      <w:r w:rsidR="00D930B6" w:rsidRPr="00377A8C">
        <w:t xml:space="preserve">SQL </w:t>
      </w:r>
      <w:r w:rsidRPr="00377A8C">
        <w:t>Lo</w:t>
      </w:r>
      <w:r w:rsidR="006B737A" w:rsidRPr="00377A8C">
        <w:t>g</w:t>
      </w:r>
      <w:r w:rsidRPr="00377A8C">
        <w:t>ging</w:t>
      </w:r>
      <w:bookmarkEnd w:id="47"/>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r w:rsidRPr="00377A8C">
        <w:rPr>
          <w:rFonts w:ascii="Consolas" w:hAnsi="Consolas" w:cs="Consolas"/>
          <w:color w:val="808080"/>
          <w:sz w:val="19"/>
          <w:szCs w:val="19"/>
        </w:rPr>
        <w:t>LoadId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8" w:name="_Toc28877127"/>
      <w:bookmarkStart w:id="49" w:name="_Toc29193023"/>
      <w:bookmarkStart w:id="50" w:name="_Toc30618690"/>
      <w:bookmarkEnd w:id="48"/>
      <w:bookmarkEnd w:id="49"/>
      <w:r w:rsidRPr="00377A8C">
        <w:lastRenderedPageBreak/>
        <w:t>Turning solution on/off</w:t>
      </w:r>
      <w:bookmarkEnd w:id="50"/>
    </w:p>
    <w:p w14:paraId="60464D62" w14:textId="296B0A72" w:rsidR="00D8095E" w:rsidRPr="00377A8C" w:rsidRDefault="001E3D7C" w:rsidP="004160A7">
      <w:pPr>
        <w:pStyle w:val="Heading3"/>
        <w:rPr>
          <w:rFonts w:hint="eastAsia"/>
        </w:rPr>
      </w:pPr>
      <w:bookmarkStart w:id="51" w:name="_Ref29217023"/>
      <w:bookmarkStart w:id="52" w:name="_Toc30618691"/>
      <w:r w:rsidRPr="00377A8C">
        <w:t>Enable/Disable the solution</w:t>
      </w:r>
      <w:bookmarkEnd w:id="51"/>
      <w:bookmarkEnd w:id="52"/>
    </w:p>
    <w:p w14:paraId="1320A235" w14:textId="60AD6DDD" w:rsidR="00CF7BDF" w:rsidRPr="00377A8C" w:rsidRDefault="005970CC" w:rsidP="00CF7BDF">
      <w:pPr>
        <w:pStyle w:val="Heading4"/>
        <w:rPr>
          <w:rFonts w:hint="eastAsia"/>
        </w:rPr>
      </w:pPr>
      <w:bookmarkStart w:id="53" w:name="_How_to_enable/disable"/>
      <w:bookmarkEnd w:id="53"/>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4" w:name="_Toc30767807"/>
      <w:r>
        <w:t>Summary</w:t>
      </w:r>
      <w:bookmarkEnd w:id="54"/>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5" w:name="_Toc30618692"/>
      <w:r w:rsidRPr="00377A8C">
        <w:lastRenderedPageBreak/>
        <w:t xml:space="preserve">How to </w:t>
      </w:r>
      <w:r w:rsidR="00EF4206" w:rsidRPr="00377A8C">
        <w:t>add your own data</w:t>
      </w:r>
      <w:bookmarkEnd w:id="55"/>
    </w:p>
    <w:p w14:paraId="46B2EE04" w14:textId="77777777" w:rsidR="00241CE6" w:rsidRDefault="00241CE6" w:rsidP="00241CE6">
      <w:pPr>
        <w:rPr>
          <w:rFonts w:hint="eastAsia"/>
        </w:rPr>
      </w:pPr>
      <w:bookmarkStart w:id="56"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6"/>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7" w:name="_Toc30618694"/>
      <w:r w:rsidRPr="00377A8C">
        <w:t>Overview</w:t>
      </w:r>
      <w:bookmarkEnd w:id="57"/>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8"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8"/>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9" w:name="_Ref29464163"/>
      <w:bookmarkStart w:id="60" w:name="_Toc30618696"/>
      <w:bookmarkStart w:id="61" w:name="_Ref29367162"/>
      <w:r w:rsidRPr="00377A8C">
        <w:lastRenderedPageBreak/>
        <w:t>How to c</w:t>
      </w:r>
      <w:r w:rsidR="5497C7BD" w:rsidRPr="00377A8C">
        <w:t>onfigure Synapse Analytics</w:t>
      </w:r>
      <w:bookmarkEnd w:id="59"/>
      <w:bookmarkEnd w:id="60"/>
      <w:r w:rsidR="5497C7BD" w:rsidRPr="00377A8C">
        <w:t xml:space="preserve"> </w:t>
      </w:r>
      <w:bookmarkEnd w:id="61"/>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2"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2"/>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3"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3"/>
    </w:p>
    <w:p w14:paraId="6A696C10" w14:textId="50020421" w:rsidR="00D24AED" w:rsidRPr="00377A8C" w:rsidRDefault="00D24AED" w:rsidP="00CB766D">
      <w:pPr>
        <w:pStyle w:val="Heading3"/>
        <w:rPr>
          <w:rFonts w:hint="eastAsia"/>
        </w:rPr>
      </w:pPr>
      <w:bookmarkStart w:id="64" w:name="_Toc30618698"/>
      <w:r w:rsidRPr="00377A8C">
        <w:t>Overview</w:t>
      </w:r>
      <w:bookmarkEnd w:id="64"/>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5" w:name="_Toc30618699"/>
      <w:r w:rsidRPr="00377A8C">
        <w:t>How to c</w:t>
      </w:r>
      <w:r w:rsidR="00095C70" w:rsidRPr="00377A8C">
        <w:t xml:space="preserve">onfigure </w:t>
      </w:r>
      <w:r w:rsidR="00D06EFE" w:rsidRPr="00377A8C">
        <w:t>Azure Data Lake Storage</w:t>
      </w:r>
      <w:bookmarkEnd w:id="65"/>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r w:rsidR="006542F9" w:rsidRPr="00377A8C">
        <w:rPr>
          <w:noProof w:val="0"/>
        </w:rPr>
        <w:t>m</w:t>
      </w:r>
      <w:r w:rsidR="1570B43C" w:rsidRPr="00377A8C">
        <w:rPr>
          <w:noProof w:val="0"/>
        </w:rPr>
        <w:t>odel.json defin</w:t>
      </w:r>
      <w:r w:rsidR="00337F24" w:rsidRPr="00377A8C">
        <w:rPr>
          <w:noProof w:val="0"/>
        </w:rPr>
        <w:t>i</w:t>
      </w:r>
      <w:r w:rsidR="1570B43C" w:rsidRPr="00377A8C">
        <w:rPr>
          <w:noProof w:val="0"/>
        </w:rPr>
        <w:t xml:space="preserve">tion file. The model has to be an exact reflection of the file structure defined </w:t>
      </w:r>
      <w:r w:rsidR="00337F24" w:rsidRPr="00377A8C">
        <w:rPr>
          <w:noProof w:val="0"/>
        </w:rPr>
        <w:t>i</w:t>
      </w:r>
      <w:r w:rsidR="1570B43C" w:rsidRPr="00377A8C">
        <w:rPr>
          <w:noProof w:val="0"/>
        </w:rPr>
        <w:t xml:space="preserve">n ADLS. If the structure of the </w:t>
      </w:r>
      <w:r w:rsidR="006542F9" w:rsidRPr="00377A8C">
        <w:rPr>
          <w:noProof w:val="0"/>
        </w:rPr>
        <w:t>m</w:t>
      </w:r>
      <w:r w:rsidR="1570B43C" w:rsidRPr="00377A8C">
        <w:rPr>
          <w:noProof w:val="0"/>
        </w:rPr>
        <w:t>odel.json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msnfp_PaymentMethod, msnfp_PaymentSchedule and msndfp_Transaction</w:t>
      </w:r>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“powerbi”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r w:rsidRPr="00377A8C">
        <w:rPr>
          <w:noProof w:val="0"/>
        </w:rPr>
        <w:t xml:space="preserve">model.json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The Non</w:t>
      </w:r>
      <w:r w:rsidR="00F4703C" w:rsidRPr="00377A8C">
        <w:rPr>
          <w:noProof w:val="0"/>
        </w:rPr>
        <w:t>p</w:t>
      </w:r>
      <w:r w:rsidR="0093018C" w:rsidRPr="00377A8C">
        <w:rPr>
          <w:noProof w:val="0"/>
        </w:rPr>
        <w:t>rofit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6" w:name="_Toc30618700"/>
      <w:r w:rsidRPr="00377A8C">
        <w:t>How to c</w:t>
      </w:r>
      <w:r w:rsidR="00716D10" w:rsidRPr="00377A8C">
        <w:t xml:space="preserve">reate </w:t>
      </w:r>
      <w:r w:rsidR="007D4575" w:rsidRPr="00377A8C">
        <w:t>Synapse Analytics</w:t>
      </w:r>
      <w:r w:rsidR="00716D10" w:rsidRPr="00377A8C">
        <w:t xml:space="preserve"> Objects</w:t>
      </w:r>
      <w:bookmarkEnd w:id="66"/>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05.75pt" o:ole="">
            <v:imagedata r:id="rId96" o:title=""/>
          </v:shape>
          <o:OLEObject Type="Embed" ProgID="Visio.Drawing.15" ShapeID="_x0000_i1025" DrawAspect="Content" ObjectID="_1643696115"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pt" o:ole="">
            <v:imagedata r:id="rId98" o:title=""/>
          </v:shape>
          <o:OLEObject Type="Embed" ProgID="Visio.Drawing.15" ShapeID="_x0000_i1026" DrawAspect="Content" ObjectID="_1643696116"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7" w:name="_Toc30618701"/>
      <w:r w:rsidRPr="00377A8C">
        <w:lastRenderedPageBreak/>
        <w:t>How to c</w:t>
      </w:r>
      <w:r w:rsidR="00716D10" w:rsidRPr="00377A8C">
        <w:t xml:space="preserve">onfigure </w:t>
      </w:r>
      <w:r w:rsidR="007D4575" w:rsidRPr="00377A8C">
        <w:t>Synapse Analytics</w:t>
      </w:r>
      <w:bookmarkEnd w:id="67"/>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8" w:name="_Toc30618702"/>
      <w:r w:rsidRPr="00377A8C">
        <w:t>Power BI Model</w:t>
      </w:r>
      <w:bookmarkEnd w:id="68"/>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9" w:name="_Toc30618703"/>
      <w:r w:rsidRPr="00377A8C">
        <w:lastRenderedPageBreak/>
        <w:t>Summary</w:t>
      </w:r>
      <w:bookmarkEnd w:id="69"/>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70" w:name="_Toc30618704"/>
      <w:r w:rsidRPr="00377A8C">
        <w:lastRenderedPageBreak/>
        <w:t xml:space="preserve">Power BI Dataflows and </w:t>
      </w:r>
      <w:r w:rsidR="00E5777E" w:rsidRPr="00377A8C">
        <w:t xml:space="preserve">the </w:t>
      </w:r>
      <w:r w:rsidR="008F60FF" w:rsidRPr="00377A8C">
        <w:t>Common Data Model</w:t>
      </w:r>
      <w:bookmarkEnd w:id="70"/>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1" w:name="_Toc30618705"/>
      <w:r w:rsidRPr="00377A8C">
        <w:t>How to c</w:t>
      </w:r>
      <w:r w:rsidR="00052078" w:rsidRPr="00377A8C">
        <w:t>onfigure Dataflows and Azure Data Lake Storage integration</w:t>
      </w:r>
      <w:bookmarkEnd w:id="71"/>
    </w:p>
    <w:p w14:paraId="17C896BF" w14:textId="7CE4720C" w:rsidR="00052078" w:rsidRPr="00377A8C" w:rsidRDefault="00617C41" w:rsidP="00620E80">
      <w:pPr>
        <w:pStyle w:val="Heading3"/>
        <w:rPr>
          <w:rFonts w:hint="eastAsia"/>
        </w:rPr>
      </w:pPr>
      <w:bookmarkStart w:id="72" w:name="_Toc30618706"/>
      <w:r w:rsidRPr="00377A8C">
        <w:t xml:space="preserve">Connecting </w:t>
      </w:r>
      <w:r w:rsidR="00620E80" w:rsidRPr="00377A8C">
        <w:t>Azure Data Lake Storage for Dataflow storage</w:t>
      </w:r>
      <w:bookmarkEnd w:id="72"/>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3" w:name="_Toc30618707"/>
      <w:r w:rsidRPr="00377A8C">
        <w:lastRenderedPageBreak/>
        <w:t xml:space="preserve">Configuring </w:t>
      </w:r>
      <w:r w:rsidR="00D61ED1" w:rsidRPr="00377A8C">
        <w:t>workspace Dataflow settings</w:t>
      </w:r>
      <w:bookmarkEnd w:id="73"/>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4"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4"/>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applications</w:t>
      </w:r>
      <w:r w:rsidR="00BB15A6" w:rsidRPr="00377A8C">
        <w:rPr>
          <w:noProof w:val="0"/>
        </w:rPr>
        <w:t>,</w:t>
      </w:r>
      <w:r w:rsidR="005E2212" w:rsidRPr="00377A8C">
        <w:rPr>
          <w:noProof w:val="0"/>
        </w:rPr>
        <w:t xml:space="preserve"> </w:t>
      </w:r>
      <w:r w:rsidR="00B33BD5" w:rsidRPr="00377A8C">
        <w:rPr>
          <w:noProof w:val="0"/>
        </w:rPr>
        <w:t>and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Server Url</w:t>
      </w:r>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as long as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Entity folders and model.json file. Each time the dataflow is refreshed</w:t>
      </w:r>
      <w:r w:rsidR="00AF7DD3" w:rsidRPr="00377A8C">
        <w:rPr>
          <w:noProof w:val="0"/>
        </w:rPr>
        <w:t>, a snapshot of the model.json file is taken and added to the “model.json.snapshots”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5" w:name="_Toc30618709"/>
      <w:r w:rsidRPr="00377A8C">
        <w:lastRenderedPageBreak/>
        <w:t>How to a</w:t>
      </w:r>
      <w:r w:rsidR="00D328D1" w:rsidRPr="00377A8C">
        <w:t xml:space="preserve">dd a CDM folder to </w:t>
      </w:r>
      <w:r w:rsidR="00807B0B" w:rsidRPr="00377A8C">
        <w:t>Power BI as a Dataflow</w:t>
      </w:r>
      <w:bookmarkEnd w:id="75"/>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r w:rsidRPr="00377A8C">
        <w:rPr>
          <w:noProof w:val="0"/>
        </w:rPr>
        <w:t xml:space="preserve">model.json </w:t>
      </w:r>
      <w:r w:rsidR="00FC7731" w:rsidRPr="00377A8C">
        <w:rPr>
          <w:noProof w:val="0"/>
        </w:rPr>
        <w:t xml:space="preserve">containing </w:t>
      </w:r>
      <w:r w:rsidR="000354F9" w:rsidRPr="00377A8C">
        <w:rPr>
          <w:noProof w:val="0"/>
        </w:rPr>
        <w:t xml:space="preserve">a set of entities that form the Nonprofit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model.json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model.json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model.json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6" w:name="_Toc30618710"/>
      <w:r w:rsidRPr="00377A8C">
        <w:lastRenderedPageBreak/>
        <w:t xml:space="preserve">How to </w:t>
      </w:r>
      <w:r w:rsidR="00F62DCC" w:rsidRPr="00377A8C">
        <w:t>connect to Dataflows in Power BI Desktop</w:t>
      </w:r>
      <w:bookmarkEnd w:id="76"/>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7" w:name="_FAQ’s"/>
      <w:bookmarkStart w:id="78" w:name="_Toc30618711"/>
      <w:bookmarkEnd w:id="77"/>
      <w:r w:rsidRPr="00377A8C">
        <w:lastRenderedPageBreak/>
        <w:t>FAQ’s</w:t>
      </w:r>
      <w:bookmarkEnd w:id="78"/>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9" w:name="_Toc30618712"/>
      <w:r w:rsidRPr="00377A8C">
        <w:t>Resolving Issues</w:t>
      </w:r>
      <w:bookmarkEnd w:id="79"/>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80" w:name="_Toc30618713"/>
      <w:r w:rsidRPr="00377A8C">
        <w:t xml:space="preserve">What are the most common </w:t>
      </w:r>
      <w:r w:rsidR="0097573F" w:rsidRPr="00377A8C">
        <w:t xml:space="preserve">execution </w:t>
      </w:r>
      <w:r w:rsidRPr="00377A8C">
        <w:t>issues</w:t>
      </w:r>
      <w:bookmarkEnd w:id="80"/>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1"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1"/>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2" w:name="_Toc30618715"/>
      <w:r w:rsidRPr="00377A8C">
        <w:lastRenderedPageBreak/>
        <w:t>Data Refresh</w:t>
      </w:r>
      <w:bookmarkEnd w:id="82"/>
    </w:p>
    <w:p w14:paraId="29E5F755" w14:textId="5A075274" w:rsidR="0057357A" w:rsidRPr="00377A8C" w:rsidRDefault="00057BB3" w:rsidP="0057357A">
      <w:pPr>
        <w:pStyle w:val="Heading3"/>
        <w:rPr>
          <w:rFonts w:hint="eastAsia"/>
        </w:rPr>
      </w:pPr>
      <w:bookmarkStart w:id="83" w:name="_Toc30618716"/>
      <w:r w:rsidRPr="00377A8C">
        <w:t>How to refresh</w:t>
      </w:r>
      <w:r w:rsidR="00377EDD" w:rsidRPr="00377A8C">
        <w:t xml:space="preserve"> Power BI report with fresh data</w:t>
      </w:r>
      <w:bookmarkEnd w:id="83"/>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4" w:name="_Ref29222020"/>
      <w:bookmarkStart w:id="85" w:name="_Toc30618717"/>
      <w:r w:rsidRPr="00377A8C">
        <w:lastRenderedPageBreak/>
        <w:t>Removing Solution Resources</w:t>
      </w:r>
      <w:bookmarkEnd w:id="84"/>
      <w:bookmarkEnd w:id="85"/>
    </w:p>
    <w:p w14:paraId="15FD179F" w14:textId="676A1618" w:rsidR="006D5F74" w:rsidRPr="00377A8C" w:rsidRDefault="00917EDB" w:rsidP="007D5E3D">
      <w:pPr>
        <w:pStyle w:val="Heading3"/>
        <w:rPr>
          <w:rFonts w:hint="eastAsia"/>
        </w:rPr>
      </w:pPr>
      <w:bookmarkStart w:id="86" w:name="_Toc30618718"/>
      <w:r w:rsidRPr="00377A8C">
        <w:t>How to remove</w:t>
      </w:r>
      <w:r w:rsidR="0008167C" w:rsidRPr="00377A8C">
        <w:t xml:space="preserve"> the</w:t>
      </w:r>
      <w:r w:rsidRPr="00377A8C">
        <w:t xml:space="preserve"> solution</w:t>
      </w:r>
      <w:r w:rsidR="00424EFE" w:rsidRPr="00377A8C">
        <w:t xml:space="preserve"> from the Azure Portal</w:t>
      </w:r>
      <w:bookmarkEnd w:id="86"/>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7" w:name="_Toc30618719"/>
      <w:r w:rsidRPr="00377A8C">
        <w:lastRenderedPageBreak/>
        <w:t>Cost</w:t>
      </w:r>
      <w:r w:rsidR="007D4575" w:rsidRPr="00377A8C">
        <w:t>s</w:t>
      </w:r>
      <w:bookmarkEnd w:id="87"/>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8"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8"/>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9" w:name="_Toc30618721"/>
      <w:r w:rsidRPr="00377A8C">
        <w:t>How to minimize running cost</w:t>
      </w:r>
      <w:r w:rsidR="000D0DEE" w:rsidRPr="00377A8C">
        <w:t>s</w:t>
      </w:r>
      <w:bookmarkEnd w:id="89"/>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90" w:name="_Toc30618722"/>
      <w:r w:rsidRPr="00377A8C">
        <w:lastRenderedPageBreak/>
        <w:t>Accessing Azure Resources</w:t>
      </w:r>
      <w:bookmarkEnd w:id="90"/>
    </w:p>
    <w:p w14:paraId="4B4388CD" w14:textId="28F7B068" w:rsidR="00692444" w:rsidRPr="00377A8C" w:rsidRDefault="00692444" w:rsidP="00692444">
      <w:pPr>
        <w:pStyle w:val="Heading3"/>
        <w:rPr>
          <w:rFonts w:hint="eastAsia"/>
        </w:rPr>
      </w:pPr>
      <w:bookmarkStart w:id="91" w:name="_Ref29318850"/>
      <w:bookmarkStart w:id="92" w:name="_Toc30618723"/>
      <w:r w:rsidRPr="00377A8C">
        <w:t xml:space="preserve">How to </w:t>
      </w:r>
      <w:r w:rsidR="00F62949" w:rsidRPr="00377A8C">
        <w:t>c</w:t>
      </w:r>
      <w:r w:rsidR="0093764B" w:rsidRPr="00377A8C">
        <w:t xml:space="preserve">onnect to </w:t>
      </w:r>
      <w:r w:rsidR="007D4575" w:rsidRPr="00377A8C">
        <w:t>Synapse Analytics</w:t>
      </w:r>
      <w:bookmarkEnd w:id="91"/>
      <w:bookmarkEnd w:id="92"/>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3" w:name="_Hlk28958473"/>
      <w:r w:rsidRPr="00377A8C">
        <w:t>SynapseAnaytics-AdminLogin</w:t>
      </w:r>
    </w:p>
    <w:bookmarkEnd w:id="93"/>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4" w:name="_Toc30618724"/>
      <w:r w:rsidRPr="00377A8C">
        <w:t xml:space="preserve">How to obtain </w:t>
      </w:r>
      <w:r w:rsidR="000D0DEE" w:rsidRPr="00377A8C">
        <w:t>s</w:t>
      </w:r>
      <w:r w:rsidRPr="00377A8C">
        <w:t>ecrets from Key Vault</w:t>
      </w:r>
      <w:bookmarkEnd w:id="94"/>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995F8D"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5"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6" w:name="_Toc30618725"/>
      <w:r w:rsidRPr="00377A8C">
        <w:t>Summary</w:t>
      </w:r>
      <w:bookmarkEnd w:id="96"/>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49BFE4" w14:textId="77777777" w:rsidR="00995F8D" w:rsidRDefault="00995F8D" w:rsidP="00DD0C24">
      <w:pPr>
        <w:rPr>
          <w:rFonts w:hint="eastAsia"/>
        </w:rPr>
      </w:pPr>
      <w:r>
        <w:separator/>
      </w:r>
    </w:p>
  </w:endnote>
  <w:endnote w:type="continuationSeparator" w:id="0">
    <w:p w14:paraId="4D242CA0" w14:textId="77777777" w:rsidR="00995F8D" w:rsidRDefault="00995F8D" w:rsidP="00DD0C24">
      <w:pPr>
        <w:rPr>
          <w:rFonts w:hint="eastAsia"/>
        </w:rPr>
      </w:pPr>
      <w:r>
        <w:continuationSeparator/>
      </w:r>
    </w:p>
  </w:endnote>
  <w:endnote w:type="continuationNotice" w:id="1">
    <w:p w14:paraId="0C00034A" w14:textId="77777777" w:rsidR="00995F8D" w:rsidRDefault="00995F8D">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48B7564C"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5F2BC" w14:textId="77777777" w:rsidR="00995F8D" w:rsidRDefault="00995F8D" w:rsidP="00DD0C24">
      <w:pPr>
        <w:rPr>
          <w:rFonts w:hint="eastAsia"/>
        </w:rPr>
      </w:pPr>
      <w:r>
        <w:separator/>
      </w:r>
    </w:p>
  </w:footnote>
  <w:footnote w:type="continuationSeparator" w:id="0">
    <w:p w14:paraId="33F2B69E" w14:textId="77777777" w:rsidR="00995F8D" w:rsidRDefault="00995F8D" w:rsidP="00DD0C24">
      <w:pPr>
        <w:rPr>
          <w:rFonts w:hint="eastAsia"/>
        </w:rPr>
      </w:pPr>
      <w:r>
        <w:continuationSeparator/>
      </w:r>
    </w:p>
  </w:footnote>
  <w:footnote w:type="continuationNotice" w:id="1">
    <w:p w14:paraId="234355A6" w14:textId="77777777" w:rsidR="00995F8D" w:rsidRDefault="00995F8D">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B938F" w14:textId="77777777" w:rsidR="00BE2E05" w:rsidRDefault="00BE2E0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F7FE" w14:textId="77777777" w:rsidR="00BE2E05" w:rsidRDefault="00BE2E0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2F36"/>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48B"/>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6A7"/>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91"/>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5F8D"/>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2E05"/>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36"/>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057"/>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hyperlink" Target="https://powerbi.microsoft.com/en-us/pricing/" TargetMode="External"/><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28" Type="http://schemas.openxmlformats.org/officeDocument/2006/relationships/image" Target="media/image99.png"/><Relationship Id="rId144" Type="http://schemas.openxmlformats.org/officeDocument/2006/relationships/image" Target="media/image113.png"/><Relationship Id="rId149" Type="http://schemas.openxmlformats.org/officeDocument/2006/relationships/image" Target="media/image11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65" Type="http://schemas.openxmlformats.org/officeDocument/2006/relationships/image" Target="media/image133.png"/><Relationship Id="rId181" Type="http://schemas.openxmlformats.org/officeDocument/2006/relationships/image" Target="media/image145.png"/><Relationship Id="rId186" Type="http://schemas.openxmlformats.org/officeDocument/2006/relationships/image" Target="cid:image013.jpg@01D5D2D8.576121D0" TargetMode="External"/><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2.png"/><Relationship Id="rId48" Type="http://schemas.openxmlformats.org/officeDocument/2006/relationships/hyperlink" Target="https://powerbi.microsoft.com/en-us/pricing/" TargetMode="External"/><Relationship Id="rId64" Type="http://schemas.openxmlformats.org/officeDocument/2006/relationships/image" Target="media/image38.png"/><Relationship Id="rId69" Type="http://schemas.openxmlformats.org/officeDocument/2006/relationships/image" Target="media/image43.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4.png"/><Relationship Id="rId139" Type="http://schemas.openxmlformats.org/officeDocument/2006/relationships/image" Target="media/image108.png"/><Relationship Id="rId80" Type="http://schemas.openxmlformats.org/officeDocument/2006/relationships/image" Target="media/image54.png"/><Relationship Id="rId85" Type="http://schemas.openxmlformats.org/officeDocument/2006/relationships/image" Target="media/image59.png"/><Relationship Id="rId150" Type="http://schemas.openxmlformats.org/officeDocument/2006/relationships/image" Target="media/image119.png"/><Relationship Id="rId155" Type="http://schemas.openxmlformats.org/officeDocument/2006/relationships/image" Target="media/image124.png"/><Relationship Id="rId171" Type="http://schemas.openxmlformats.org/officeDocument/2006/relationships/hyperlink" Target="https://portal.azure.com/" TargetMode="External"/><Relationship Id="rId176" Type="http://schemas.openxmlformats.org/officeDocument/2006/relationships/image" Target="media/image141.png"/><Relationship Id="rId192" Type="http://schemas.openxmlformats.org/officeDocument/2006/relationships/image" Target="cid:image016.jpg@01D5D2D8.576121D0" TargetMode="External"/><Relationship Id="rId197" Type="http://schemas.openxmlformats.org/officeDocument/2006/relationships/header" Target="header3.xml"/><Relationship Id="rId201" Type="http://schemas.openxmlformats.org/officeDocument/2006/relationships/theme" Target="theme/theme1.xml"/><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hyperlink" Target="https://github.com/microsoft/nonprofits" TargetMode="External"/><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100.png"/><Relationship Id="rId54" Type="http://schemas.openxmlformats.org/officeDocument/2006/relationships/image" Target="media/image29.png"/><Relationship Id="rId70" Type="http://schemas.openxmlformats.org/officeDocument/2006/relationships/image" Target="media/image44.png"/><Relationship Id="rId75" Type="http://schemas.openxmlformats.org/officeDocument/2006/relationships/image" Target="media/image49.png"/><Relationship Id="rId91" Type="http://schemas.openxmlformats.org/officeDocument/2006/relationships/image" Target="media/image64.png"/><Relationship Id="rId96" Type="http://schemas.openxmlformats.org/officeDocument/2006/relationships/image" Target="media/image69.emf"/><Relationship Id="rId140" Type="http://schemas.openxmlformats.org/officeDocument/2006/relationships/image" Target="media/image109.png"/><Relationship Id="rId145" Type="http://schemas.openxmlformats.org/officeDocument/2006/relationships/image" Target="media/image114.png"/><Relationship Id="rId161" Type="http://schemas.openxmlformats.org/officeDocument/2006/relationships/image" Target="media/image129.png"/><Relationship Id="rId166" Type="http://schemas.openxmlformats.org/officeDocument/2006/relationships/image" Target="media/image134.png"/><Relationship Id="rId182" Type="http://schemas.openxmlformats.org/officeDocument/2006/relationships/image" Target="media/image146.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3.pn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image" Target="media/image101.png"/><Relationship Id="rId135" Type="http://schemas.openxmlformats.org/officeDocument/2006/relationships/hyperlink" Target="https://app.powerbi.com/home" TargetMode="External"/><Relationship Id="rId151" Type="http://schemas.openxmlformats.org/officeDocument/2006/relationships/image" Target="media/image120.png"/><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109" Type="http://schemas.openxmlformats.org/officeDocument/2006/relationships/image" Target="media/image80.png"/><Relationship Id="rId34" Type="http://schemas.openxmlformats.org/officeDocument/2006/relationships/image" Target="media/image16.png"/><Relationship Id="rId50" Type="http://schemas.openxmlformats.org/officeDocument/2006/relationships/image" Target="media/image27.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image" Target="media/image110.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5.png"/><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E6892A5-0894-4559-B394-C780D53321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1535</TotalTime>
  <Pages>97</Pages>
  <Words>16194</Words>
  <Characters>92308</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108286</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4773</cp:revision>
  <dcterms:created xsi:type="dcterms:W3CDTF">2019-12-16T21:14:00Z</dcterms:created>
  <dcterms:modified xsi:type="dcterms:W3CDTF">2020-02-20T15:28:00Z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