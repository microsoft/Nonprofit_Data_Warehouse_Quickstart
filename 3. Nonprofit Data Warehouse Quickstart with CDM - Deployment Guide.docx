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377A8C" w:rsidRDefault="00864F90" w:rsidP="00DD0C24">
          <w:pPr>
            <w:rPr>
              <w:rFonts w:hint="eastAsia"/>
            </w:rPr>
          </w:pPr>
        </w:p>
        <w:p w14:paraId="02199707" w14:textId="77777777" w:rsidR="00AB1B02" w:rsidRPr="00377A8C" w:rsidRDefault="00AB1B02" w:rsidP="00DD0C24">
          <w:pPr>
            <w:rPr>
              <w:rFonts w:hint="eastAsia"/>
            </w:rPr>
          </w:pPr>
        </w:p>
        <w:p w14:paraId="2AC38D15" w14:textId="77777777" w:rsidR="00AB1B02" w:rsidRPr="00377A8C" w:rsidRDefault="00AB1B02" w:rsidP="00DD0C24">
          <w:pPr>
            <w:rPr>
              <w:rFonts w:hint="eastAsia"/>
            </w:rPr>
          </w:pPr>
        </w:p>
        <w:p w14:paraId="2B08388C" w14:textId="77777777" w:rsidR="00AB1B02" w:rsidRPr="00377A8C" w:rsidRDefault="00AB1B02" w:rsidP="00DD0C24">
          <w:pPr>
            <w:rPr>
              <w:rFonts w:hint="eastAsia"/>
            </w:rPr>
          </w:pPr>
        </w:p>
        <w:p w14:paraId="756E1C23" w14:textId="77777777" w:rsidR="00AB1B02" w:rsidRPr="00377A8C" w:rsidRDefault="00AB1B02" w:rsidP="00DD0C24">
          <w:pPr>
            <w:rPr>
              <w:rFonts w:hint="eastAsia"/>
            </w:rPr>
          </w:pPr>
        </w:p>
        <w:p w14:paraId="1C3A5D48" w14:textId="77777777" w:rsidR="008141D4" w:rsidRPr="00377A8C" w:rsidRDefault="008141D4" w:rsidP="00DD0C24">
          <w:pPr>
            <w:rPr>
              <w:rFonts w:hint="eastAsia"/>
            </w:rPr>
          </w:pPr>
        </w:p>
        <w:p w14:paraId="061962A9" w14:textId="77777777" w:rsidR="008141D4" w:rsidRPr="00377A8C" w:rsidRDefault="008141D4" w:rsidP="00DD0C24">
          <w:pPr>
            <w:rPr>
              <w:rFonts w:hint="eastAsia"/>
            </w:rPr>
          </w:pPr>
        </w:p>
        <w:p w14:paraId="618D61C8" w14:textId="77777777" w:rsidR="008141D4" w:rsidRPr="00377A8C" w:rsidRDefault="008141D4" w:rsidP="00DD0C24">
          <w:pPr>
            <w:rPr>
              <w:rFonts w:hint="eastAsia"/>
            </w:rPr>
          </w:pPr>
        </w:p>
        <w:p w14:paraId="07ED12CC" w14:textId="77777777" w:rsidR="008141D4" w:rsidRPr="00377A8C" w:rsidRDefault="008141D4" w:rsidP="00DD0C24">
          <w:pPr>
            <w:rPr>
              <w:rFonts w:hint="eastAsia"/>
            </w:rPr>
          </w:pPr>
        </w:p>
        <w:p w14:paraId="2CF6C71F" w14:textId="77777777" w:rsidR="008141D4" w:rsidRPr="00377A8C" w:rsidRDefault="008141D4" w:rsidP="00DD0C24">
          <w:pPr>
            <w:rPr>
              <w:rFonts w:hint="eastAsia"/>
            </w:rPr>
          </w:pPr>
        </w:p>
        <w:p w14:paraId="1241ADC8" w14:textId="6335B4A4" w:rsidR="008141D4" w:rsidRDefault="008141D4" w:rsidP="00DD0C24">
          <w:pPr>
            <w:rPr>
              <w:rFonts w:hint="eastAsia"/>
            </w:rPr>
          </w:pPr>
        </w:p>
        <w:p w14:paraId="1E5FD910" w14:textId="77777777" w:rsidR="00617B67" w:rsidRPr="00377A8C" w:rsidRDefault="00617B67" w:rsidP="00DD0C24">
          <w:pPr>
            <w:rPr>
              <w:rFonts w:hint="eastAsia"/>
            </w:rPr>
          </w:pPr>
        </w:p>
        <w:p w14:paraId="351EBA65" w14:textId="52838D24" w:rsidR="00D16E2A" w:rsidRPr="00377A8C" w:rsidRDefault="00D16E2A" w:rsidP="00D16E2A">
          <w:pPr>
            <w:pStyle w:val="RefH1NoTOC"/>
            <w:rPr>
              <w:rFonts w:hint="eastAsia"/>
            </w:rPr>
          </w:pPr>
          <w:r w:rsidRPr="00377A8C">
            <w:t xml:space="preserve">Nonprofit Data Warehouse Quickstart </w:t>
          </w:r>
          <w:r w:rsidR="00236057" w:rsidRPr="00377A8C">
            <w:t>with CDM</w:t>
          </w:r>
          <w:r w:rsidRPr="00377A8C">
            <w:t>- Deployment Guide</w:t>
          </w:r>
        </w:p>
        <w:p w14:paraId="76E17953" w14:textId="20F32BBF" w:rsidR="00D16E2A" w:rsidRPr="00377A8C" w:rsidRDefault="00D16E2A" w:rsidP="00D16E2A">
          <w:pPr>
            <w:pStyle w:val="RefH2NoTOC"/>
            <w:rPr>
              <w:rFonts w:hint="eastAsia"/>
            </w:rPr>
          </w:pPr>
          <w:r w:rsidRPr="00377A8C">
            <w:t xml:space="preserve">Step by step deployment and configuration guide for the Nonprofit Data Warehouse Quickstart </w:t>
          </w:r>
          <w:r w:rsidR="00236057" w:rsidRPr="00377A8C">
            <w:t xml:space="preserve">with CDM </w:t>
          </w:r>
          <w:r w:rsidRPr="00377A8C">
            <w:t>solution</w:t>
          </w:r>
        </w:p>
        <w:p w14:paraId="041A118B" w14:textId="77777777" w:rsidR="00AB1B02" w:rsidRPr="00377A8C" w:rsidRDefault="00AB1B02" w:rsidP="00DD0C24">
          <w:pPr>
            <w:rPr>
              <w:rFonts w:hint="eastAsia"/>
            </w:rPr>
          </w:pPr>
        </w:p>
        <w:p w14:paraId="771FA250" w14:textId="77777777" w:rsidR="00AB1B02" w:rsidRPr="00377A8C" w:rsidRDefault="00AB1B02" w:rsidP="00DD0C24">
          <w:pPr>
            <w:rPr>
              <w:rFonts w:hint="eastAsia"/>
            </w:rPr>
          </w:pPr>
        </w:p>
        <w:p w14:paraId="13A2C656" w14:textId="77777777" w:rsidR="00214636" w:rsidRPr="00377A8C" w:rsidRDefault="00214636" w:rsidP="00DD0C24">
          <w:pPr>
            <w:rPr>
              <w:rFonts w:hint="eastAsia"/>
            </w:rPr>
          </w:pPr>
        </w:p>
        <w:p w14:paraId="669F7AAD" w14:textId="77777777" w:rsidR="00214636" w:rsidRPr="00377A8C" w:rsidRDefault="00214636" w:rsidP="00DD0C24">
          <w:pPr>
            <w:rPr>
              <w:rFonts w:hint="eastAsia"/>
            </w:rPr>
          </w:pPr>
        </w:p>
        <w:p w14:paraId="0F3229D9" w14:textId="77777777" w:rsidR="00214636" w:rsidRPr="00377A8C" w:rsidRDefault="00214636" w:rsidP="00DD0C24">
          <w:pPr>
            <w:rPr>
              <w:rFonts w:hint="eastAsia"/>
            </w:rPr>
          </w:pPr>
        </w:p>
        <w:p w14:paraId="127C2BFF" w14:textId="77777777" w:rsidR="006E3A88" w:rsidRPr="00377A8C" w:rsidRDefault="006E3A88" w:rsidP="00DD0C24">
          <w:pPr>
            <w:rPr>
              <w:rFonts w:hint="eastAsia"/>
            </w:rPr>
          </w:pPr>
        </w:p>
        <w:p w14:paraId="40B09806" w14:textId="77777777" w:rsidR="006E3A88" w:rsidRPr="00377A8C" w:rsidRDefault="006E3A88" w:rsidP="00DD0C24">
          <w:pPr>
            <w:rPr>
              <w:rFonts w:hint="eastAsia"/>
            </w:rPr>
          </w:pPr>
        </w:p>
        <w:p w14:paraId="51C4F578" w14:textId="77777777" w:rsidR="006E3A88" w:rsidRPr="00377A8C" w:rsidRDefault="006E3A88" w:rsidP="00DD0C24">
          <w:pPr>
            <w:rPr>
              <w:rFonts w:hint="eastAsia"/>
            </w:rPr>
          </w:pPr>
        </w:p>
        <w:p w14:paraId="0C09EDE4" w14:textId="00D6DB52" w:rsidR="006E3A88" w:rsidRDefault="006E3A88" w:rsidP="00DD0C24">
          <w:pPr>
            <w:rPr>
              <w:rFonts w:hint="eastAsia"/>
            </w:rPr>
          </w:pPr>
        </w:p>
        <w:p w14:paraId="4DA8910F" w14:textId="56D1D619" w:rsidR="00617B67" w:rsidRDefault="00617B67" w:rsidP="00DD0C24">
          <w:pPr>
            <w:rPr>
              <w:rFonts w:hint="eastAsia"/>
            </w:rPr>
          </w:pPr>
        </w:p>
        <w:p w14:paraId="4B0F66BB" w14:textId="28E4F21F" w:rsidR="00617B67" w:rsidRDefault="00617B67" w:rsidP="00DD0C24">
          <w:pPr>
            <w:rPr>
              <w:rFonts w:hint="eastAsia"/>
            </w:rPr>
          </w:pPr>
        </w:p>
        <w:p w14:paraId="72294F19" w14:textId="35CC68FF" w:rsidR="00617B67" w:rsidRDefault="00617B67" w:rsidP="00DD0C24">
          <w:pPr>
            <w:rPr>
              <w:rFonts w:hint="eastAsia"/>
            </w:rPr>
          </w:pPr>
        </w:p>
        <w:p w14:paraId="7DE4BC4D" w14:textId="4B18C29E" w:rsidR="00617B67" w:rsidRDefault="00617B67" w:rsidP="00DD0C24">
          <w:pPr>
            <w:rPr>
              <w:rFonts w:hint="eastAsia"/>
            </w:rPr>
          </w:pPr>
        </w:p>
        <w:p w14:paraId="57D2A156" w14:textId="46845189" w:rsidR="00617B67" w:rsidRDefault="00617B67" w:rsidP="00DD0C24">
          <w:pPr>
            <w:rPr>
              <w:rFonts w:hint="eastAsia"/>
            </w:rPr>
          </w:pPr>
        </w:p>
        <w:p w14:paraId="67BFD579" w14:textId="77777777" w:rsidR="00617B67" w:rsidRPr="00377A8C" w:rsidRDefault="00617B67" w:rsidP="00DD0C24">
          <w:pPr>
            <w:rPr>
              <w:rFonts w:hint="eastAsia"/>
            </w:rPr>
          </w:pPr>
        </w:p>
        <w:p w14:paraId="73F7E984" w14:textId="77777777" w:rsidR="008141D4" w:rsidRPr="00377A8C" w:rsidRDefault="008141D4" w:rsidP="00DD0C24">
          <w:pPr>
            <w:rPr>
              <w:rFonts w:hint="eastAsia"/>
            </w:rPr>
          </w:pPr>
        </w:p>
        <w:p w14:paraId="08C654CF" w14:textId="22CB4BA1" w:rsidR="00A30689" w:rsidRPr="00377A8C" w:rsidRDefault="00864F90" w:rsidP="00DD0C24">
          <w:pPr>
            <w:pStyle w:val="RefH3NoTOC"/>
            <w:rPr>
              <w:rFonts w:hint="eastAsia"/>
            </w:rPr>
          </w:pPr>
          <w:r w:rsidRPr="00377A8C">
            <w:br w:type="page"/>
          </w:r>
        </w:p>
        <w:p w14:paraId="3BB03362" w14:textId="77777777" w:rsidR="00A30689" w:rsidRPr="00377A8C" w:rsidRDefault="00A30689" w:rsidP="00DD0C24">
          <w:pPr>
            <w:pStyle w:val="RefH1NoTOC"/>
            <w:rPr>
              <w:rFonts w:hint="eastAsia"/>
            </w:rPr>
          </w:pPr>
          <w:bookmarkStart w:id="1" w:name="_Toc399174937"/>
          <w:bookmarkStart w:id="2" w:name="_Toc7190509"/>
          <w:r w:rsidRPr="00377A8C">
            <w:lastRenderedPageBreak/>
            <w:t>Reference Information</w:t>
          </w:r>
          <w:bookmarkEnd w:id="1"/>
          <w:bookmarkEnd w:id="2"/>
        </w:p>
        <w:p w14:paraId="6F4A7203" w14:textId="77777777" w:rsidR="00A30689" w:rsidRPr="00377A8C" w:rsidRDefault="00A30689" w:rsidP="00DD0C24">
          <w:pPr>
            <w:rPr>
              <w:rFonts w:hint="eastAsia"/>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A30689" w:rsidRPr="00377A8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377A8C" w:rsidRDefault="00A30689" w:rsidP="00DD0C24">
                <w:pPr>
                  <w:pStyle w:val="NoSpacing"/>
                  <w:rPr>
                    <w:rFonts w:hint="eastAsia"/>
                    <w:color w:val="FEFFFF" w:themeColor="text2"/>
                  </w:rPr>
                </w:pPr>
                <w:r w:rsidRPr="00377A8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377A8C" w:rsidRDefault="00A30689" w:rsidP="00DD0C24">
                <w:pPr>
                  <w:pStyle w:val="NoSpacing"/>
                  <w:rPr>
                    <w:rFonts w:hint="eastAsia"/>
                    <w:color w:val="FEFFFF" w:themeColor="text2"/>
                  </w:rPr>
                </w:pPr>
                <w:r w:rsidRPr="00377A8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377A8C" w:rsidRDefault="00A30689" w:rsidP="00DD0C24">
                <w:pPr>
                  <w:pStyle w:val="NoSpacing"/>
                  <w:rPr>
                    <w:rFonts w:hint="eastAsia"/>
                    <w:color w:val="FEFFFF" w:themeColor="text2"/>
                  </w:rPr>
                </w:pPr>
                <w:r w:rsidRPr="00377A8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377A8C" w:rsidRDefault="00A30689" w:rsidP="00DD0C24">
                <w:pPr>
                  <w:pStyle w:val="NoSpacing"/>
                  <w:rPr>
                    <w:rFonts w:hint="eastAsia"/>
                    <w:color w:val="FEFFFF" w:themeColor="text2"/>
                  </w:rPr>
                </w:pPr>
                <w:r w:rsidRPr="00377A8C">
                  <w:rPr>
                    <w:color w:val="FEFFFF" w:themeColor="text2"/>
                  </w:rPr>
                  <w:t>Date</w:t>
                </w:r>
              </w:p>
            </w:tc>
          </w:tr>
          <w:tr w:rsidR="00A30689" w:rsidRPr="00377A8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5C68283A" w:rsidR="00A30689" w:rsidRPr="00377A8C" w:rsidRDefault="00A30689" w:rsidP="00DD0C24">
                <w:pPr>
                  <w:pStyle w:val="NoSpacing"/>
                  <w:rPr>
                    <w:rFonts w:hint="eastAsia"/>
                    <w:color w:val="FEFFFF" w:themeColor="text2"/>
                  </w:rPr>
                </w:pPr>
                <w:r w:rsidRPr="00377A8C">
                  <w:rPr>
                    <w:color w:val="FEFFFF" w:themeColor="text2"/>
                  </w:rPr>
                  <w:t>1.</w:t>
                </w:r>
                <w:r w:rsidR="004E36A7">
                  <w:rPr>
                    <w:color w:val="FEFFFF" w:themeColor="text2"/>
                  </w:rPr>
                  <w:t>1</w:t>
                </w:r>
              </w:p>
            </w:tc>
            <w:tc>
              <w:tcPr>
                <w:tcW w:w="2268" w:type="dxa"/>
                <w:tcBorders>
                  <w:left w:val="single" w:sz="4" w:space="0" w:color="auto"/>
                </w:tcBorders>
                <w:vAlign w:val="center"/>
              </w:tcPr>
              <w:p w14:paraId="106E7E55" w14:textId="5722F547" w:rsidR="00A30689" w:rsidRPr="00377A8C" w:rsidRDefault="003B6CB3" w:rsidP="00DD0C24">
                <w:pPr>
                  <w:pStyle w:val="NoSpacing"/>
                  <w:rPr>
                    <w:rFonts w:hint="eastAsia"/>
                  </w:rPr>
                </w:pPr>
                <w:r>
                  <w:t>Final</w:t>
                </w:r>
                <w:r w:rsidR="004E36A7">
                  <w:t xml:space="preserve"> - updated</w:t>
                </w:r>
              </w:p>
            </w:tc>
            <w:tc>
              <w:tcPr>
                <w:tcW w:w="1985" w:type="dxa"/>
                <w:tcBorders>
                  <w:left w:val="nil"/>
                </w:tcBorders>
                <w:vAlign w:val="center"/>
              </w:tcPr>
              <w:p w14:paraId="79F14B2E" w14:textId="61EEF350" w:rsidR="00A30689" w:rsidRPr="00377A8C" w:rsidRDefault="003B6CB3" w:rsidP="00DD0C24">
                <w:pPr>
                  <w:pStyle w:val="NoSpacing"/>
                  <w:rPr>
                    <w:rFonts w:hint="eastAsia"/>
                  </w:rPr>
                </w:pPr>
                <w:r>
                  <w:t>Microsoft</w:t>
                </w:r>
              </w:p>
            </w:tc>
            <w:tc>
              <w:tcPr>
                <w:tcW w:w="1984" w:type="dxa"/>
                <w:tcBorders>
                  <w:left w:val="nil"/>
                </w:tcBorders>
                <w:vAlign w:val="center"/>
              </w:tcPr>
              <w:p w14:paraId="38DE2EC7" w14:textId="7A66D1C7" w:rsidR="00A30689" w:rsidRPr="00377A8C" w:rsidRDefault="00FE19A8" w:rsidP="00DD0C24">
                <w:pPr>
                  <w:pStyle w:val="NoSpacing"/>
                  <w:rPr>
                    <w:rFonts w:hint="eastAsia"/>
                  </w:rPr>
                </w:pPr>
                <w:r w:rsidRPr="00377A8C">
                  <w:t>2</w:t>
                </w:r>
                <w:r w:rsidR="004E36A7">
                  <w:t>0</w:t>
                </w:r>
                <w:r w:rsidR="00F43ACB" w:rsidRPr="00377A8C">
                  <w:t>/0</w:t>
                </w:r>
                <w:r w:rsidR="004E36A7">
                  <w:t>2</w:t>
                </w:r>
                <w:r w:rsidR="00F43ACB" w:rsidRPr="00377A8C">
                  <w:t>/2020</w:t>
                </w:r>
              </w:p>
            </w:tc>
          </w:tr>
          <w:tr w:rsidR="00A30689" w:rsidRPr="00377A8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C4E426" w:rsidR="00A30689" w:rsidRPr="00377A8C" w:rsidRDefault="00A30689" w:rsidP="00DD0C24">
                <w:pPr>
                  <w:pStyle w:val="NoSpacing"/>
                  <w:rPr>
                    <w:rFonts w:hint="eastAsia"/>
                    <w:color w:val="FEFFFF" w:themeColor="text2"/>
                  </w:rPr>
                </w:pPr>
              </w:p>
            </w:tc>
            <w:tc>
              <w:tcPr>
                <w:tcW w:w="2268" w:type="dxa"/>
                <w:tcBorders>
                  <w:left w:val="single" w:sz="4" w:space="0" w:color="auto"/>
                </w:tcBorders>
                <w:vAlign w:val="center"/>
              </w:tcPr>
              <w:p w14:paraId="6EAA2C92" w14:textId="792DD157" w:rsidR="00A30689" w:rsidRPr="00377A8C" w:rsidRDefault="00A30689" w:rsidP="00DD0C24">
                <w:pPr>
                  <w:pStyle w:val="NoSpacing"/>
                  <w:rPr>
                    <w:rFonts w:hint="eastAsia"/>
                  </w:rPr>
                </w:pPr>
              </w:p>
            </w:tc>
            <w:tc>
              <w:tcPr>
                <w:tcW w:w="1985" w:type="dxa"/>
                <w:tcBorders>
                  <w:left w:val="nil"/>
                </w:tcBorders>
                <w:vAlign w:val="center"/>
              </w:tcPr>
              <w:p w14:paraId="117CC33F" w14:textId="2BA878C4" w:rsidR="00A30689" w:rsidRPr="00377A8C" w:rsidRDefault="00A30689" w:rsidP="00DD0C24">
                <w:pPr>
                  <w:pStyle w:val="NoSpacing"/>
                  <w:rPr>
                    <w:rFonts w:hint="eastAsia"/>
                  </w:rPr>
                </w:pPr>
              </w:p>
            </w:tc>
            <w:tc>
              <w:tcPr>
                <w:tcW w:w="1984" w:type="dxa"/>
                <w:tcBorders>
                  <w:left w:val="nil"/>
                </w:tcBorders>
                <w:vAlign w:val="center"/>
              </w:tcPr>
              <w:p w14:paraId="7A5AF211" w14:textId="7D8D2A9B" w:rsidR="00A30689" w:rsidRPr="00377A8C" w:rsidRDefault="00A30689" w:rsidP="00DD0C24">
                <w:pPr>
                  <w:pStyle w:val="NoSpacing"/>
                  <w:rPr>
                    <w:rFonts w:hint="eastAsia"/>
                  </w:rPr>
                </w:pPr>
              </w:p>
            </w:tc>
          </w:tr>
          <w:tr w:rsidR="00DD0C24" w:rsidRPr="00377A8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377A8C" w:rsidRDefault="00DD0C24" w:rsidP="00DD0C24">
                <w:pPr>
                  <w:pStyle w:val="NoSpacing"/>
                  <w:rPr>
                    <w:rFonts w:hint="eastAsia"/>
                  </w:rPr>
                </w:pPr>
              </w:p>
            </w:tc>
            <w:tc>
              <w:tcPr>
                <w:tcW w:w="2268" w:type="dxa"/>
                <w:tcBorders>
                  <w:left w:val="single" w:sz="4" w:space="0" w:color="auto"/>
                </w:tcBorders>
                <w:vAlign w:val="center"/>
              </w:tcPr>
              <w:p w14:paraId="3F0AB304" w14:textId="77777777" w:rsidR="00DD0C24" w:rsidRPr="00377A8C" w:rsidRDefault="00DD0C24" w:rsidP="00DD0C24">
                <w:pPr>
                  <w:pStyle w:val="NoSpacing"/>
                  <w:rPr>
                    <w:rFonts w:hint="eastAsia"/>
                  </w:rPr>
                </w:pPr>
              </w:p>
            </w:tc>
            <w:tc>
              <w:tcPr>
                <w:tcW w:w="1985" w:type="dxa"/>
                <w:tcBorders>
                  <w:left w:val="nil"/>
                </w:tcBorders>
                <w:vAlign w:val="center"/>
              </w:tcPr>
              <w:p w14:paraId="188272A7" w14:textId="77777777" w:rsidR="00DD0C24" w:rsidRPr="00377A8C" w:rsidRDefault="00DD0C24" w:rsidP="00DD0C24">
                <w:pPr>
                  <w:pStyle w:val="NoSpacing"/>
                  <w:rPr>
                    <w:rFonts w:hint="eastAsia"/>
                  </w:rPr>
                </w:pPr>
              </w:p>
            </w:tc>
            <w:tc>
              <w:tcPr>
                <w:tcW w:w="1984" w:type="dxa"/>
                <w:tcBorders>
                  <w:left w:val="nil"/>
                </w:tcBorders>
                <w:vAlign w:val="center"/>
              </w:tcPr>
              <w:p w14:paraId="5F752E1C" w14:textId="77777777" w:rsidR="00DD0C24" w:rsidRPr="00377A8C" w:rsidRDefault="00DD0C24" w:rsidP="00DD0C24">
                <w:pPr>
                  <w:pStyle w:val="NoSpacing"/>
                  <w:rPr>
                    <w:rFonts w:hint="eastAsia"/>
                  </w:rPr>
                </w:pPr>
              </w:p>
            </w:tc>
          </w:tr>
        </w:tbl>
        <w:p w14:paraId="313197FC" w14:textId="77777777" w:rsidR="00A30689" w:rsidRPr="00377A8C" w:rsidRDefault="00A30689" w:rsidP="00DD0C24">
          <w:pPr>
            <w:rPr>
              <w:rFonts w:hint="eastAsia"/>
            </w:rPr>
          </w:pPr>
        </w:p>
        <w:p w14:paraId="56A059D0" w14:textId="77777777" w:rsidR="00A30689" w:rsidRPr="00377A8C" w:rsidRDefault="00A30689" w:rsidP="00DD0C24">
          <w:pPr>
            <w:rPr>
              <w:rFonts w:hint="eastAsia"/>
            </w:rPr>
          </w:pPr>
        </w:p>
        <w:p w14:paraId="60A27466" w14:textId="77777777" w:rsidR="00A30689" w:rsidRPr="00377A8C" w:rsidRDefault="00A30689" w:rsidP="00DD0C24">
          <w:pPr>
            <w:rPr>
              <w:rFonts w:hint="eastAsia"/>
            </w:rPr>
          </w:pPr>
        </w:p>
        <w:p w14:paraId="53586636" w14:textId="77777777" w:rsidR="00A30689" w:rsidRPr="00377A8C" w:rsidRDefault="00A30689" w:rsidP="00DD0C24">
          <w:pPr>
            <w:rPr>
              <w:rFonts w:hint="eastAsia"/>
            </w:rPr>
          </w:pPr>
        </w:p>
        <w:p w14:paraId="01561ACF" w14:textId="77777777" w:rsidR="00A30689" w:rsidRPr="00377A8C" w:rsidRDefault="00A30689" w:rsidP="00DD0C24">
          <w:pPr>
            <w:rPr>
              <w:rFonts w:hint="eastAsia"/>
            </w:rPr>
          </w:pPr>
        </w:p>
        <w:p w14:paraId="5F4F2DF8" w14:textId="77777777" w:rsidR="00A30689" w:rsidRPr="00377A8C" w:rsidRDefault="00A30689" w:rsidP="00DD0C24">
          <w:pPr>
            <w:rPr>
              <w:rFonts w:hint="eastAsia"/>
            </w:rPr>
          </w:pPr>
        </w:p>
        <w:p w14:paraId="7BA37AD4" w14:textId="77777777" w:rsidR="00A30689" w:rsidRPr="00377A8C" w:rsidRDefault="00A30689" w:rsidP="00DD0C24">
          <w:pPr>
            <w:rPr>
              <w:rFonts w:hint="eastAsia"/>
            </w:rPr>
          </w:pPr>
        </w:p>
        <w:p w14:paraId="49AC065C" w14:textId="77777777" w:rsidR="00A30689" w:rsidRPr="00377A8C" w:rsidRDefault="00A30689" w:rsidP="00DD0C24">
          <w:pPr>
            <w:rPr>
              <w:rFonts w:hint="eastAsia"/>
            </w:rPr>
          </w:pPr>
        </w:p>
        <w:p w14:paraId="677CCE43" w14:textId="77777777" w:rsidR="00A30689" w:rsidRPr="00377A8C" w:rsidRDefault="00A30689" w:rsidP="00DD0C24">
          <w:pPr>
            <w:rPr>
              <w:rFonts w:hint="eastAsia"/>
            </w:rPr>
          </w:pPr>
        </w:p>
        <w:p w14:paraId="3A01CE2F" w14:textId="77777777" w:rsidR="00A30689" w:rsidRPr="00377A8C" w:rsidRDefault="00A30689" w:rsidP="00DD0C24">
          <w:pPr>
            <w:rPr>
              <w:rFonts w:hint="eastAsia"/>
            </w:rPr>
          </w:pPr>
        </w:p>
        <w:p w14:paraId="724FC5DA" w14:textId="77777777" w:rsidR="00A30689" w:rsidRPr="00377A8C" w:rsidRDefault="00A30689" w:rsidP="00DD0C24">
          <w:pPr>
            <w:rPr>
              <w:rFonts w:hint="eastAsia"/>
            </w:rPr>
          </w:pPr>
        </w:p>
        <w:p w14:paraId="796621CB" w14:textId="77777777" w:rsidR="00A30689" w:rsidRPr="00377A8C" w:rsidRDefault="00A30689" w:rsidP="00DD0C24">
          <w:pPr>
            <w:rPr>
              <w:rFonts w:hint="eastAsia"/>
            </w:rPr>
          </w:pPr>
        </w:p>
        <w:p w14:paraId="5E2B74A3" w14:textId="77777777" w:rsidR="00A30689" w:rsidRPr="00377A8C" w:rsidRDefault="00A30689" w:rsidP="00DD0C24">
          <w:pPr>
            <w:rPr>
              <w:rFonts w:hint="eastAsia"/>
            </w:rPr>
          </w:pPr>
        </w:p>
        <w:p w14:paraId="44266FD9" w14:textId="77777777" w:rsidR="00A30689" w:rsidRPr="00377A8C" w:rsidRDefault="00A30689" w:rsidP="00DD0C24">
          <w:pPr>
            <w:rPr>
              <w:rFonts w:hint="eastAsia"/>
            </w:rPr>
          </w:pPr>
        </w:p>
        <w:p w14:paraId="119DC17C" w14:textId="77777777" w:rsidR="00A30689" w:rsidRPr="00377A8C" w:rsidRDefault="00A30689" w:rsidP="00DD0C24">
          <w:pPr>
            <w:rPr>
              <w:rFonts w:hint="eastAsia"/>
            </w:rPr>
          </w:pPr>
        </w:p>
        <w:p w14:paraId="6C1469DE" w14:textId="77777777" w:rsidR="00A30689" w:rsidRPr="00377A8C" w:rsidRDefault="00A30689" w:rsidP="00DD0C24">
          <w:pPr>
            <w:rPr>
              <w:rFonts w:hint="eastAsia"/>
            </w:rPr>
          </w:pPr>
        </w:p>
        <w:p w14:paraId="1604E680" w14:textId="7B9AB9D4" w:rsidR="00531278" w:rsidRPr="00377A8C" w:rsidRDefault="007E7FF6" w:rsidP="007E7FF6">
          <w:pPr>
            <w:spacing w:after="200" w:line="276" w:lineRule="auto"/>
            <w:rPr>
              <w:rFonts w:hint="eastAsia"/>
            </w:rPr>
          </w:pPr>
          <w:r w:rsidRPr="00377A8C">
            <w:br w:type="page"/>
          </w:r>
        </w:p>
        <w:bookmarkStart w:id="3" w:name="_Toc7190511" w:displacedByCustomXml="next"/>
      </w:sdtContent>
    </w:sdt>
    <w:bookmarkEnd w:id="3" w:displacedByCustomXml="prev"/>
    <w:sdt>
      <w:sdtPr>
        <w:rPr>
          <w:rFonts w:eastAsiaTheme="minorEastAsia" w:cstheme="minorBidi"/>
          <w:b w:val="0"/>
          <w:bCs w:val="0"/>
          <w:color w:val="757575" w:themeColor="background2" w:themeShade="80"/>
          <w:sz w:val="20"/>
          <w:szCs w:val="22"/>
        </w:rPr>
        <w:id w:val="66160070"/>
        <w:docPartObj>
          <w:docPartGallery w:val="Table of Contents"/>
          <w:docPartUnique/>
        </w:docPartObj>
      </w:sdtPr>
      <w:sdtEndPr/>
      <w:sdtContent>
        <w:p w14:paraId="550B82A2" w14:textId="77777777" w:rsidR="004737C8" w:rsidRPr="00377A8C" w:rsidRDefault="004737C8" w:rsidP="00DD0C24">
          <w:pPr>
            <w:pStyle w:val="TOCHeading"/>
            <w:rPr>
              <w:rStyle w:val="RefH1NoTOCChar"/>
              <w:rFonts w:hint="eastAsia"/>
              <w:b/>
            </w:rPr>
          </w:pPr>
          <w:r w:rsidRPr="00377A8C">
            <w:rPr>
              <w:rStyle w:val="RefH1NoTOCChar"/>
              <w:b/>
            </w:rPr>
            <w:t>Contents</w:t>
          </w:r>
        </w:p>
        <w:p w14:paraId="1E8B6589" w14:textId="17EE7965" w:rsidR="00495C39" w:rsidRDefault="004737C8">
          <w:pPr>
            <w:pStyle w:val="TOC1"/>
            <w:tabs>
              <w:tab w:val="left" w:pos="400"/>
              <w:tab w:val="right" w:leader="dot" w:pos="9629"/>
            </w:tabs>
            <w:rPr>
              <w:rFonts w:asciiTheme="minorHAnsi" w:hAnsiTheme="minorHAnsi"/>
              <w:color w:val="auto"/>
              <w:sz w:val="22"/>
              <w:lang w:eastAsia="en-GB"/>
            </w:rPr>
          </w:pPr>
          <w:r w:rsidRPr="00377A8C">
            <w:rPr>
              <w:b/>
              <w:bCs/>
            </w:rPr>
            <w:fldChar w:fldCharType="begin"/>
          </w:r>
          <w:r w:rsidRPr="00377A8C">
            <w:rPr>
              <w:b/>
              <w:bCs/>
            </w:rPr>
            <w:instrText xml:space="preserve"> TOC \h \z \t "Heading 1,1,Heading 2,2,Heading 3,3,Title,1,Subtitle,2" </w:instrText>
          </w:r>
          <w:r w:rsidRPr="00377A8C">
            <w:rPr>
              <w:b/>
              <w:bCs/>
            </w:rPr>
            <w:fldChar w:fldCharType="separate"/>
          </w:r>
          <w:hyperlink w:anchor="_Toc30618663" w:history="1">
            <w:r w:rsidR="00495C39" w:rsidRPr="00E656B5">
              <w:rPr>
                <w:rStyle w:val="Hyperlink"/>
              </w:rPr>
              <w:t>1</w:t>
            </w:r>
            <w:r w:rsidR="00495C39">
              <w:rPr>
                <w:rFonts w:asciiTheme="minorHAnsi" w:hAnsiTheme="minorHAnsi"/>
                <w:color w:val="auto"/>
                <w:sz w:val="22"/>
                <w:lang w:eastAsia="en-GB"/>
              </w:rPr>
              <w:tab/>
            </w:r>
            <w:r w:rsidR="00495C39" w:rsidRPr="00E656B5">
              <w:rPr>
                <w:rStyle w:val="Hyperlink"/>
              </w:rPr>
              <w:t>Introduction</w:t>
            </w:r>
            <w:r w:rsidR="00495C39">
              <w:rPr>
                <w:webHidden/>
              </w:rPr>
              <w:tab/>
            </w:r>
            <w:r w:rsidR="00495C39">
              <w:rPr>
                <w:webHidden/>
              </w:rPr>
              <w:fldChar w:fldCharType="begin"/>
            </w:r>
            <w:r w:rsidR="00495C39">
              <w:rPr>
                <w:webHidden/>
              </w:rPr>
              <w:instrText xml:space="preserve"> PAGEREF _Toc30618663 \h </w:instrText>
            </w:r>
            <w:r w:rsidR="00495C39">
              <w:rPr>
                <w:webHidden/>
              </w:rPr>
            </w:r>
            <w:r w:rsidR="00495C39">
              <w:rPr>
                <w:webHidden/>
              </w:rPr>
              <w:fldChar w:fldCharType="separate"/>
            </w:r>
            <w:r w:rsidR="00495C39">
              <w:rPr>
                <w:webHidden/>
              </w:rPr>
              <w:t>4</w:t>
            </w:r>
            <w:r w:rsidR="00495C39">
              <w:rPr>
                <w:webHidden/>
              </w:rPr>
              <w:fldChar w:fldCharType="end"/>
            </w:r>
          </w:hyperlink>
        </w:p>
        <w:p w14:paraId="64C2EC2B" w14:textId="7CEE13DA" w:rsidR="00495C39" w:rsidRDefault="00464832">
          <w:pPr>
            <w:pStyle w:val="TOC1"/>
            <w:tabs>
              <w:tab w:val="left" w:pos="400"/>
              <w:tab w:val="right" w:leader="dot" w:pos="9629"/>
            </w:tabs>
            <w:rPr>
              <w:rFonts w:asciiTheme="minorHAnsi" w:hAnsiTheme="minorHAnsi"/>
              <w:color w:val="auto"/>
              <w:sz w:val="22"/>
              <w:lang w:eastAsia="en-GB"/>
            </w:rPr>
          </w:pPr>
          <w:hyperlink w:anchor="_Toc30618664" w:history="1">
            <w:r w:rsidR="00495C39" w:rsidRPr="00E656B5">
              <w:rPr>
                <w:rStyle w:val="Hyperlink"/>
              </w:rPr>
              <w:t>2</w:t>
            </w:r>
            <w:r w:rsidR="00495C39">
              <w:rPr>
                <w:rFonts w:asciiTheme="minorHAnsi" w:hAnsiTheme="minorHAnsi"/>
                <w:color w:val="auto"/>
                <w:sz w:val="22"/>
                <w:lang w:eastAsia="en-GB"/>
              </w:rPr>
              <w:tab/>
            </w:r>
            <w:r w:rsidR="00495C39" w:rsidRPr="00E656B5">
              <w:rPr>
                <w:rStyle w:val="Hyperlink"/>
              </w:rPr>
              <w:t>Deployment Checklist</w:t>
            </w:r>
            <w:r w:rsidR="00495C39">
              <w:rPr>
                <w:webHidden/>
              </w:rPr>
              <w:tab/>
            </w:r>
            <w:r w:rsidR="00495C39">
              <w:rPr>
                <w:webHidden/>
              </w:rPr>
              <w:fldChar w:fldCharType="begin"/>
            </w:r>
            <w:r w:rsidR="00495C39">
              <w:rPr>
                <w:webHidden/>
              </w:rPr>
              <w:instrText xml:space="preserve"> PAGEREF _Toc30618664 \h </w:instrText>
            </w:r>
            <w:r w:rsidR="00495C39">
              <w:rPr>
                <w:webHidden/>
              </w:rPr>
            </w:r>
            <w:r w:rsidR="00495C39">
              <w:rPr>
                <w:webHidden/>
              </w:rPr>
              <w:fldChar w:fldCharType="separate"/>
            </w:r>
            <w:r w:rsidR="00495C39">
              <w:rPr>
                <w:webHidden/>
              </w:rPr>
              <w:t>5</w:t>
            </w:r>
            <w:r w:rsidR="00495C39">
              <w:rPr>
                <w:webHidden/>
              </w:rPr>
              <w:fldChar w:fldCharType="end"/>
            </w:r>
          </w:hyperlink>
        </w:p>
        <w:p w14:paraId="24EB1EB1" w14:textId="023E356B" w:rsidR="00495C39" w:rsidRDefault="00464832">
          <w:pPr>
            <w:pStyle w:val="TOC2"/>
            <w:tabs>
              <w:tab w:val="left" w:pos="880"/>
              <w:tab w:val="right" w:leader="dot" w:pos="9629"/>
            </w:tabs>
            <w:rPr>
              <w:rFonts w:asciiTheme="minorHAnsi" w:hAnsiTheme="minorHAnsi"/>
              <w:color w:val="auto"/>
              <w:sz w:val="22"/>
              <w:lang w:eastAsia="en-GB"/>
            </w:rPr>
          </w:pPr>
          <w:hyperlink w:anchor="_Toc30618665" w:history="1">
            <w:r w:rsidR="00495C39" w:rsidRPr="00E656B5">
              <w:rPr>
                <w:rStyle w:val="Hyperlink"/>
              </w:rPr>
              <w:t>2.1</w:t>
            </w:r>
            <w:r w:rsidR="00495C39">
              <w:rPr>
                <w:rFonts w:asciiTheme="minorHAnsi" w:hAnsiTheme="minorHAnsi"/>
                <w:color w:val="auto"/>
                <w:sz w:val="22"/>
                <w:lang w:eastAsia="en-GB"/>
              </w:rPr>
              <w:tab/>
            </w:r>
            <w:r w:rsidR="00495C39" w:rsidRPr="00E656B5">
              <w:rPr>
                <w:rStyle w:val="Hyperlink"/>
              </w:rPr>
              <w:t>Pre-deployment Steps</w:t>
            </w:r>
            <w:r w:rsidR="00495C39">
              <w:rPr>
                <w:webHidden/>
              </w:rPr>
              <w:tab/>
            </w:r>
            <w:r w:rsidR="00495C39">
              <w:rPr>
                <w:webHidden/>
              </w:rPr>
              <w:fldChar w:fldCharType="begin"/>
            </w:r>
            <w:r w:rsidR="00495C39">
              <w:rPr>
                <w:webHidden/>
              </w:rPr>
              <w:instrText xml:space="preserve"> PAGEREF _Toc30618665 \h </w:instrText>
            </w:r>
            <w:r w:rsidR="00495C39">
              <w:rPr>
                <w:webHidden/>
              </w:rPr>
            </w:r>
            <w:r w:rsidR="00495C39">
              <w:rPr>
                <w:webHidden/>
              </w:rPr>
              <w:fldChar w:fldCharType="separate"/>
            </w:r>
            <w:r w:rsidR="00495C39">
              <w:rPr>
                <w:webHidden/>
              </w:rPr>
              <w:t>5</w:t>
            </w:r>
            <w:r w:rsidR="00495C39">
              <w:rPr>
                <w:webHidden/>
              </w:rPr>
              <w:fldChar w:fldCharType="end"/>
            </w:r>
          </w:hyperlink>
        </w:p>
        <w:p w14:paraId="6B052372" w14:textId="3926935D" w:rsidR="00495C39" w:rsidRDefault="00464832">
          <w:pPr>
            <w:pStyle w:val="TOC2"/>
            <w:tabs>
              <w:tab w:val="left" w:pos="880"/>
              <w:tab w:val="right" w:leader="dot" w:pos="9629"/>
            </w:tabs>
            <w:rPr>
              <w:rFonts w:asciiTheme="minorHAnsi" w:hAnsiTheme="minorHAnsi"/>
              <w:color w:val="auto"/>
              <w:sz w:val="22"/>
              <w:lang w:eastAsia="en-GB"/>
            </w:rPr>
          </w:pPr>
          <w:hyperlink w:anchor="_Toc30618666" w:history="1">
            <w:r w:rsidR="00495C39" w:rsidRPr="00E656B5">
              <w:rPr>
                <w:rStyle w:val="Hyperlink"/>
              </w:rPr>
              <w:t>2.2</w:t>
            </w:r>
            <w:r w:rsidR="00495C39">
              <w:rPr>
                <w:rFonts w:asciiTheme="minorHAnsi" w:hAnsiTheme="minorHAnsi"/>
                <w:color w:val="auto"/>
                <w:sz w:val="22"/>
                <w:lang w:eastAsia="en-GB"/>
              </w:rPr>
              <w:tab/>
            </w:r>
            <w:r w:rsidR="00495C39" w:rsidRPr="00E656B5">
              <w:rPr>
                <w:rStyle w:val="Hyperlink"/>
              </w:rPr>
              <w:t>Deployment Steps</w:t>
            </w:r>
            <w:r w:rsidR="00495C39">
              <w:rPr>
                <w:webHidden/>
              </w:rPr>
              <w:tab/>
            </w:r>
            <w:r w:rsidR="00495C39">
              <w:rPr>
                <w:webHidden/>
              </w:rPr>
              <w:fldChar w:fldCharType="begin"/>
            </w:r>
            <w:r w:rsidR="00495C39">
              <w:rPr>
                <w:webHidden/>
              </w:rPr>
              <w:instrText xml:space="preserve"> PAGEREF _Toc30618666 \h </w:instrText>
            </w:r>
            <w:r w:rsidR="00495C39">
              <w:rPr>
                <w:webHidden/>
              </w:rPr>
            </w:r>
            <w:r w:rsidR="00495C39">
              <w:rPr>
                <w:webHidden/>
              </w:rPr>
              <w:fldChar w:fldCharType="separate"/>
            </w:r>
            <w:r w:rsidR="00495C39">
              <w:rPr>
                <w:webHidden/>
              </w:rPr>
              <w:t>5</w:t>
            </w:r>
            <w:r w:rsidR="00495C39">
              <w:rPr>
                <w:webHidden/>
              </w:rPr>
              <w:fldChar w:fldCharType="end"/>
            </w:r>
          </w:hyperlink>
        </w:p>
        <w:p w14:paraId="3F2DC0A1" w14:textId="5E7389FB" w:rsidR="00495C39" w:rsidRDefault="00464832">
          <w:pPr>
            <w:pStyle w:val="TOC2"/>
            <w:tabs>
              <w:tab w:val="left" w:pos="880"/>
              <w:tab w:val="right" w:leader="dot" w:pos="9629"/>
            </w:tabs>
            <w:rPr>
              <w:rFonts w:asciiTheme="minorHAnsi" w:hAnsiTheme="minorHAnsi"/>
              <w:color w:val="auto"/>
              <w:sz w:val="22"/>
              <w:lang w:eastAsia="en-GB"/>
            </w:rPr>
          </w:pPr>
          <w:hyperlink w:anchor="_Toc30618667" w:history="1">
            <w:r w:rsidR="00495C39" w:rsidRPr="00E656B5">
              <w:rPr>
                <w:rStyle w:val="Hyperlink"/>
              </w:rPr>
              <w:t>2.3</w:t>
            </w:r>
            <w:r w:rsidR="00495C39">
              <w:rPr>
                <w:rFonts w:asciiTheme="minorHAnsi" w:hAnsiTheme="minorHAnsi"/>
                <w:color w:val="auto"/>
                <w:sz w:val="22"/>
                <w:lang w:eastAsia="en-GB"/>
              </w:rPr>
              <w:tab/>
            </w:r>
            <w:r w:rsidR="00495C39" w:rsidRPr="00E656B5">
              <w:rPr>
                <w:rStyle w:val="Hyperlink"/>
              </w:rPr>
              <w:t>Post-deployment steps</w:t>
            </w:r>
            <w:r w:rsidR="00495C39">
              <w:rPr>
                <w:webHidden/>
              </w:rPr>
              <w:tab/>
            </w:r>
            <w:r w:rsidR="00495C39">
              <w:rPr>
                <w:webHidden/>
              </w:rPr>
              <w:fldChar w:fldCharType="begin"/>
            </w:r>
            <w:r w:rsidR="00495C39">
              <w:rPr>
                <w:webHidden/>
              </w:rPr>
              <w:instrText xml:space="preserve"> PAGEREF _Toc30618667 \h </w:instrText>
            </w:r>
            <w:r w:rsidR="00495C39">
              <w:rPr>
                <w:webHidden/>
              </w:rPr>
            </w:r>
            <w:r w:rsidR="00495C39">
              <w:rPr>
                <w:webHidden/>
              </w:rPr>
              <w:fldChar w:fldCharType="separate"/>
            </w:r>
            <w:r w:rsidR="00495C39">
              <w:rPr>
                <w:webHidden/>
              </w:rPr>
              <w:t>6</w:t>
            </w:r>
            <w:r w:rsidR="00495C39">
              <w:rPr>
                <w:webHidden/>
              </w:rPr>
              <w:fldChar w:fldCharType="end"/>
            </w:r>
          </w:hyperlink>
        </w:p>
        <w:p w14:paraId="5943AFD6" w14:textId="09F3F02D" w:rsidR="00495C39" w:rsidRDefault="00464832">
          <w:pPr>
            <w:pStyle w:val="TOC1"/>
            <w:tabs>
              <w:tab w:val="left" w:pos="400"/>
              <w:tab w:val="right" w:leader="dot" w:pos="9629"/>
            </w:tabs>
            <w:rPr>
              <w:rFonts w:asciiTheme="minorHAnsi" w:hAnsiTheme="minorHAnsi"/>
              <w:color w:val="auto"/>
              <w:sz w:val="22"/>
              <w:lang w:eastAsia="en-GB"/>
            </w:rPr>
          </w:pPr>
          <w:hyperlink w:anchor="_Toc30618668" w:history="1">
            <w:r w:rsidR="00495C39" w:rsidRPr="00E656B5">
              <w:rPr>
                <w:rStyle w:val="Hyperlink"/>
              </w:rPr>
              <w:t>3</w:t>
            </w:r>
            <w:r w:rsidR="00495C39">
              <w:rPr>
                <w:rFonts w:asciiTheme="minorHAnsi" w:hAnsiTheme="minorHAnsi"/>
                <w:color w:val="auto"/>
                <w:sz w:val="22"/>
                <w:lang w:eastAsia="en-GB"/>
              </w:rPr>
              <w:tab/>
            </w:r>
            <w:r w:rsidR="00495C39" w:rsidRPr="00E656B5">
              <w:rPr>
                <w:rStyle w:val="Hyperlink"/>
              </w:rPr>
              <w:t>How to deploy from GitHub</w:t>
            </w:r>
            <w:r w:rsidR="00495C39">
              <w:rPr>
                <w:webHidden/>
              </w:rPr>
              <w:tab/>
            </w:r>
            <w:r w:rsidR="00495C39">
              <w:rPr>
                <w:webHidden/>
              </w:rPr>
              <w:fldChar w:fldCharType="begin"/>
            </w:r>
            <w:r w:rsidR="00495C39">
              <w:rPr>
                <w:webHidden/>
              </w:rPr>
              <w:instrText xml:space="preserve"> PAGEREF _Toc30618668 \h </w:instrText>
            </w:r>
            <w:r w:rsidR="00495C39">
              <w:rPr>
                <w:webHidden/>
              </w:rPr>
            </w:r>
            <w:r w:rsidR="00495C39">
              <w:rPr>
                <w:webHidden/>
              </w:rPr>
              <w:fldChar w:fldCharType="separate"/>
            </w:r>
            <w:r w:rsidR="00495C39">
              <w:rPr>
                <w:webHidden/>
              </w:rPr>
              <w:t>7</w:t>
            </w:r>
            <w:r w:rsidR="00495C39">
              <w:rPr>
                <w:webHidden/>
              </w:rPr>
              <w:fldChar w:fldCharType="end"/>
            </w:r>
          </w:hyperlink>
        </w:p>
        <w:p w14:paraId="14BD8C4C" w14:textId="2CFB89B4" w:rsidR="00495C39" w:rsidRDefault="00464832">
          <w:pPr>
            <w:pStyle w:val="TOC2"/>
            <w:tabs>
              <w:tab w:val="left" w:pos="880"/>
              <w:tab w:val="right" w:leader="dot" w:pos="9629"/>
            </w:tabs>
            <w:rPr>
              <w:rFonts w:asciiTheme="minorHAnsi" w:hAnsiTheme="minorHAnsi"/>
              <w:color w:val="auto"/>
              <w:sz w:val="22"/>
              <w:lang w:eastAsia="en-GB"/>
            </w:rPr>
          </w:pPr>
          <w:hyperlink w:anchor="_Toc30618669" w:history="1">
            <w:r w:rsidR="00495C39" w:rsidRPr="00E656B5">
              <w:rPr>
                <w:rStyle w:val="Hyperlink"/>
              </w:rPr>
              <w:t>3.1</w:t>
            </w:r>
            <w:r w:rsidR="00495C39">
              <w:rPr>
                <w:rFonts w:asciiTheme="minorHAnsi" w:hAnsiTheme="minorHAnsi"/>
                <w:color w:val="auto"/>
                <w:sz w:val="22"/>
                <w:lang w:eastAsia="en-GB"/>
              </w:rPr>
              <w:tab/>
            </w:r>
            <w:r w:rsidR="00495C39" w:rsidRPr="00E656B5">
              <w:rPr>
                <w:rStyle w:val="Hyperlink"/>
              </w:rPr>
              <w:t>Prerequisites</w:t>
            </w:r>
            <w:r w:rsidR="00495C39">
              <w:rPr>
                <w:webHidden/>
              </w:rPr>
              <w:tab/>
            </w:r>
            <w:r w:rsidR="00495C39">
              <w:rPr>
                <w:webHidden/>
              </w:rPr>
              <w:fldChar w:fldCharType="begin"/>
            </w:r>
            <w:r w:rsidR="00495C39">
              <w:rPr>
                <w:webHidden/>
              </w:rPr>
              <w:instrText xml:space="preserve"> PAGEREF _Toc30618669 \h </w:instrText>
            </w:r>
            <w:r w:rsidR="00495C39">
              <w:rPr>
                <w:webHidden/>
              </w:rPr>
            </w:r>
            <w:r w:rsidR="00495C39">
              <w:rPr>
                <w:webHidden/>
              </w:rPr>
              <w:fldChar w:fldCharType="separate"/>
            </w:r>
            <w:r w:rsidR="00495C39">
              <w:rPr>
                <w:webHidden/>
              </w:rPr>
              <w:t>7</w:t>
            </w:r>
            <w:r w:rsidR="00495C39">
              <w:rPr>
                <w:webHidden/>
              </w:rPr>
              <w:fldChar w:fldCharType="end"/>
            </w:r>
          </w:hyperlink>
        </w:p>
        <w:p w14:paraId="46BBF422" w14:textId="04C105DB" w:rsidR="00495C39" w:rsidRDefault="00464832">
          <w:pPr>
            <w:pStyle w:val="TOC3"/>
            <w:rPr>
              <w:rFonts w:asciiTheme="minorHAnsi" w:hAnsiTheme="minorHAnsi"/>
              <w:color w:val="auto"/>
              <w:sz w:val="22"/>
              <w:lang w:eastAsia="en-GB"/>
            </w:rPr>
          </w:pPr>
          <w:hyperlink w:anchor="_Toc30618670" w:history="1">
            <w:r w:rsidR="00495C39" w:rsidRPr="00E656B5">
              <w:rPr>
                <w:rStyle w:val="Hyperlink"/>
              </w:rPr>
              <w:t>3.1.1</w:t>
            </w:r>
            <w:r w:rsidR="00495C39">
              <w:rPr>
                <w:rFonts w:asciiTheme="minorHAnsi" w:hAnsiTheme="minorHAnsi"/>
                <w:color w:val="auto"/>
                <w:sz w:val="22"/>
                <w:lang w:eastAsia="en-GB"/>
              </w:rPr>
              <w:tab/>
            </w:r>
            <w:r w:rsidR="00495C39" w:rsidRPr="00E656B5">
              <w:rPr>
                <w:rStyle w:val="Hyperlink"/>
              </w:rPr>
              <w:t>Required Tools</w:t>
            </w:r>
            <w:r w:rsidR="00495C39">
              <w:rPr>
                <w:webHidden/>
              </w:rPr>
              <w:tab/>
            </w:r>
            <w:r w:rsidR="00495C39">
              <w:rPr>
                <w:webHidden/>
              </w:rPr>
              <w:fldChar w:fldCharType="begin"/>
            </w:r>
            <w:r w:rsidR="00495C39">
              <w:rPr>
                <w:webHidden/>
              </w:rPr>
              <w:instrText xml:space="preserve"> PAGEREF _Toc30618670 \h </w:instrText>
            </w:r>
            <w:r w:rsidR="00495C39">
              <w:rPr>
                <w:webHidden/>
              </w:rPr>
            </w:r>
            <w:r w:rsidR="00495C39">
              <w:rPr>
                <w:webHidden/>
              </w:rPr>
              <w:fldChar w:fldCharType="separate"/>
            </w:r>
            <w:r w:rsidR="00495C39">
              <w:rPr>
                <w:webHidden/>
              </w:rPr>
              <w:t>7</w:t>
            </w:r>
            <w:r w:rsidR="00495C39">
              <w:rPr>
                <w:webHidden/>
              </w:rPr>
              <w:fldChar w:fldCharType="end"/>
            </w:r>
          </w:hyperlink>
        </w:p>
        <w:p w14:paraId="3391A2DB" w14:textId="5A629170" w:rsidR="00495C39" w:rsidRDefault="00464832">
          <w:pPr>
            <w:pStyle w:val="TOC3"/>
            <w:rPr>
              <w:rFonts w:asciiTheme="minorHAnsi" w:hAnsiTheme="minorHAnsi"/>
              <w:color w:val="auto"/>
              <w:sz w:val="22"/>
              <w:lang w:eastAsia="en-GB"/>
            </w:rPr>
          </w:pPr>
          <w:hyperlink w:anchor="_Toc30618671" w:history="1">
            <w:r w:rsidR="00495C39" w:rsidRPr="00E656B5">
              <w:rPr>
                <w:rStyle w:val="Hyperlink"/>
              </w:rPr>
              <w:t>3.1.2</w:t>
            </w:r>
            <w:r w:rsidR="00495C39">
              <w:rPr>
                <w:rFonts w:asciiTheme="minorHAnsi" w:hAnsiTheme="minorHAnsi"/>
                <w:color w:val="auto"/>
                <w:sz w:val="22"/>
                <w:lang w:eastAsia="en-GB"/>
              </w:rPr>
              <w:tab/>
            </w:r>
            <w:r w:rsidR="00495C39" w:rsidRPr="00E656B5">
              <w:rPr>
                <w:rStyle w:val="Hyperlink"/>
              </w:rPr>
              <w:t>Required licenses/accounts</w:t>
            </w:r>
            <w:r w:rsidR="00495C39">
              <w:rPr>
                <w:webHidden/>
              </w:rPr>
              <w:tab/>
            </w:r>
            <w:r w:rsidR="00495C39">
              <w:rPr>
                <w:webHidden/>
              </w:rPr>
              <w:fldChar w:fldCharType="begin"/>
            </w:r>
            <w:r w:rsidR="00495C39">
              <w:rPr>
                <w:webHidden/>
              </w:rPr>
              <w:instrText xml:space="preserve"> PAGEREF _Toc30618671 \h </w:instrText>
            </w:r>
            <w:r w:rsidR="00495C39">
              <w:rPr>
                <w:webHidden/>
              </w:rPr>
            </w:r>
            <w:r w:rsidR="00495C39">
              <w:rPr>
                <w:webHidden/>
              </w:rPr>
              <w:fldChar w:fldCharType="separate"/>
            </w:r>
            <w:r w:rsidR="00495C39">
              <w:rPr>
                <w:webHidden/>
              </w:rPr>
              <w:t>8</w:t>
            </w:r>
            <w:r w:rsidR="00495C39">
              <w:rPr>
                <w:webHidden/>
              </w:rPr>
              <w:fldChar w:fldCharType="end"/>
            </w:r>
          </w:hyperlink>
        </w:p>
        <w:p w14:paraId="7521719D" w14:textId="36F12D01" w:rsidR="00495C39" w:rsidRDefault="00464832">
          <w:pPr>
            <w:pStyle w:val="TOC3"/>
            <w:rPr>
              <w:rFonts w:asciiTheme="minorHAnsi" w:hAnsiTheme="minorHAnsi"/>
              <w:color w:val="auto"/>
              <w:sz w:val="22"/>
              <w:lang w:eastAsia="en-GB"/>
            </w:rPr>
          </w:pPr>
          <w:hyperlink w:anchor="_Toc30618672" w:history="1">
            <w:r w:rsidR="00495C39" w:rsidRPr="00E656B5">
              <w:rPr>
                <w:rStyle w:val="Hyperlink"/>
              </w:rPr>
              <w:t>3.1.3</w:t>
            </w:r>
            <w:r w:rsidR="00495C39">
              <w:rPr>
                <w:rFonts w:asciiTheme="minorHAnsi" w:hAnsiTheme="minorHAnsi"/>
                <w:color w:val="auto"/>
                <w:sz w:val="22"/>
                <w:lang w:eastAsia="en-GB"/>
              </w:rPr>
              <w:tab/>
            </w:r>
            <w:r w:rsidR="00495C39" w:rsidRPr="00E656B5">
              <w:rPr>
                <w:rStyle w:val="Hyperlink"/>
              </w:rPr>
              <w:t>Required pre-deployment steps</w:t>
            </w:r>
            <w:r w:rsidR="00495C39">
              <w:rPr>
                <w:webHidden/>
              </w:rPr>
              <w:tab/>
            </w:r>
            <w:r w:rsidR="00495C39">
              <w:rPr>
                <w:webHidden/>
              </w:rPr>
              <w:fldChar w:fldCharType="begin"/>
            </w:r>
            <w:r w:rsidR="00495C39">
              <w:rPr>
                <w:webHidden/>
              </w:rPr>
              <w:instrText xml:space="preserve"> PAGEREF _Toc30618672 \h </w:instrText>
            </w:r>
            <w:r w:rsidR="00495C39">
              <w:rPr>
                <w:webHidden/>
              </w:rPr>
            </w:r>
            <w:r w:rsidR="00495C39">
              <w:rPr>
                <w:webHidden/>
              </w:rPr>
              <w:fldChar w:fldCharType="separate"/>
            </w:r>
            <w:r w:rsidR="00495C39">
              <w:rPr>
                <w:webHidden/>
              </w:rPr>
              <w:t>8</w:t>
            </w:r>
            <w:r w:rsidR="00495C39">
              <w:rPr>
                <w:webHidden/>
              </w:rPr>
              <w:fldChar w:fldCharType="end"/>
            </w:r>
          </w:hyperlink>
        </w:p>
        <w:p w14:paraId="1F108DDF" w14:textId="09A852B6" w:rsidR="00495C39" w:rsidRDefault="00464832">
          <w:pPr>
            <w:pStyle w:val="TOC2"/>
            <w:tabs>
              <w:tab w:val="left" w:pos="880"/>
              <w:tab w:val="right" w:leader="dot" w:pos="9629"/>
            </w:tabs>
            <w:rPr>
              <w:rFonts w:asciiTheme="minorHAnsi" w:hAnsiTheme="minorHAnsi"/>
              <w:color w:val="auto"/>
              <w:sz w:val="22"/>
              <w:lang w:eastAsia="en-GB"/>
            </w:rPr>
          </w:pPr>
          <w:hyperlink w:anchor="_Toc30618673" w:history="1">
            <w:r w:rsidR="00495C39" w:rsidRPr="00E656B5">
              <w:rPr>
                <w:rStyle w:val="Hyperlink"/>
              </w:rPr>
              <w:t>3.2</w:t>
            </w:r>
            <w:r w:rsidR="00495C39">
              <w:rPr>
                <w:rFonts w:asciiTheme="minorHAnsi" w:hAnsiTheme="minorHAnsi"/>
                <w:color w:val="auto"/>
                <w:sz w:val="22"/>
                <w:lang w:eastAsia="en-GB"/>
              </w:rPr>
              <w:tab/>
            </w:r>
            <w:r w:rsidR="00495C39" w:rsidRPr="00E656B5">
              <w:rPr>
                <w:rStyle w:val="Hyperlink"/>
              </w:rPr>
              <w:t>Deployment Process</w:t>
            </w:r>
            <w:r w:rsidR="00495C39">
              <w:rPr>
                <w:webHidden/>
              </w:rPr>
              <w:tab/>
            </w:r>
            <w:r w:rsidR="00495C39">
              <w:rPr>
                <w:webHidden/>
              </w:rPr>
              <w:fldChar w:fldCharType="begin"/>
            </w:r>
            <w:r w:rsidR="00495C39">
              <w:rPr>
                <w:webHidden/>
              </w:rPr>
              <w:instrText xml:space="preserve"> PAGEREF _Toc30618673 \h </w:instrText>
            </w:r>
            <w:r w:rsidR="00495C39">
              <w:rPr>
                <w:webHidden/>
              </w:rPr>
            </w:r>
            <w:r w:rsidR="00495C39">
              <w:rPr>
                <w:webHidden/>
              </w:rPr>
              <w:fldChar w:fldCharType="separate"/>
            </w:r>
            <w:r w:rsidR="00495C39">
              <w:rPr>
                <w:webHidden/>
              </w:rPr>
              <w:t>18</w:t>
            </w:r>
            <w:r w:rsidR="00495C39">
              <w:rPr>
                <w:webHidden/>
              </w:rPr>
              <w:fldChar w:fldCharType="end"/>
            </w:r>
          </w:hyperlink>
        </w:p>
        <w:p w14:paraId="591F64F9" w14:textId="426D7B1A" w:rsidR="00495C39" w:rsidRDefault="00464832">
          <w:pPr>
            <w:pStyle w:val="TOC3"/>
            <w:rPr>
              <w:rFonts w:asciiTheme="minorHAnsi" w:hAnsiTheme="minorHAnsi"/>
              <w:color w:val="auto"/>
              <w:sz w:val="22"/>
              <w:lang w:eastAsia="en-GB"/>
            </w:rPr>
          </w:pPr>
          <w:hyperlink w:anchor="_Toc30618674" w:history="1">
            <w:r w:rsidR="00495C39" w:rsidRPr="00E656B5">
              <w:rPr>
                <w:rStyle w:val="Hyperlink"/>
              </w:rPr>
              <w:t>3.2.1</w:t>
            </w:r>
            <w:r w:rsidR="00495C39">
              <w:rPr>
                <w:rFonts w:asciiTheme="minorHAnsi" w:hAnsiTheme="minorHAnsi"/>
                <w:color w:val="auto"/>
                <w:sz w:val="22"/>
                <w:lang w:eastAsia="en-GB"/>
              </w:rPr>
              <w:tab/>
            </w:r>
            <w:r w:rsidR="00495C39" w:rsidRPr="00E656B5">
              <w:rPr>
                <w:rStyle w:val="Hyperlink"/>
              </w:rPr>
              <w:t>Download the code</w:t>
            </w:r>
            <w:r w:rsidR="00495C39">
              <w:rPr>
                <w:webHidden/>
              </w:rPr>
              <w:tab/>
            </w:r>
            <w:r w:rsidR="00495C39">
              <w:rPr>
                <w:webHidden/>
              </w:rPr>
              <w:fldChar w:fldCharType="begin"/>
            </w:r>
            <w:r w:rsidR="00495C39">
              <w:rPr>
                <w:webHidden/>
              </w:rPr>
              <w:instrText xml:space="preserve"> PAGEREF _Toc30618674 \h </w:instrText>
            </w:r>
            <w:r w:rsidR="00495C39">
              <w:rPr>
                <w:webHidden/>
              </w:rPr>
            </w:r>
            <w:r w:rsidR="00495C39">
              <w:rPr>
                <w:webHidden/>
              </w:rPr>
              <w:fldChar w:fldCharType="separate"/>
            </w:r>
            <w:r w:rsidR="00495C39">
              <w:rPr>
                <w:webHidden/>
              </w:rPr>
              <w:t>18</w:t>
            </w:r>
            <w:r w:rsidR="00495C39">
              <w:rPr>
                <w:webHidden/>
              </w:rPr>
              <w:fldChar w:fldCharType="end"/>
            </w:r>
          </w:hyperlink>
        </w:p>
        <w:p w14:paraId="247190CE" w14:textId="728AA398" w:rsidR="00495C39" w:rsidRDefault="00464832">
          <w:pPr>
            <w:pStyle w:val="TOC3"/>
            <w:rPr>
              <w:rFonts w:asciiTheme="minorHAnsi" w:hAnsiTheme="minorHAnsi"/>
              <w:color w:val="auto"/>
              <w:sz w:val="22"/>
              <w:lang w:eastAsia="en-GB"/>
            </w:rPr>
          </w:pPr>
          <w:hyperlink w:anchor="_Toc30618675" w:history="1">
            <w:r w:rsidR="00495C39" w:rsidRPr="00E656B5">
              <w:rPr>
                <w:rStyle w:val="Hyperlink"/>
              </w:rPr>
              <w:t>3.2.2</w:t>
            </w:r>
            <w:r w:rsidR="00495C39">
              <w:rPr>
                <w:rFonts w:asciiTheme="minorHAnsi" w:hAnsiTheme="minorHAnsi"/>
                <w:color w:val="auto"/>
                <w:sz w:val="22"/>
                <w:lang w:eastAsia="en-GB"/>
              </w:rPr>
              <w:tab/>
            </w:r>
            <w:r w:rsidR="00495C39" w:rsidRPr="00E656B5">
              <w:rPr>
                <w:rStyle w:val="Hyperlink"/>
              </w:rPr>
              <w:t>Orchestration Script</w:t>
            </w:r>
            <w:r w:rsidR="00495C39">
              <w:rPr>
                <w:webHidden/>
              </w:rPr>
              <w:tab/>
            </w:r>
            <w:r w:rsidR="00495C39">
              <w:rPr>
                <w:webHidden/>
              </w:rPr>
              <w:fldChar w:fldCharType="begin"/>
            </w:r>
            <w:r w:rsidR="00495C39">
              <w:rPr>
                <w:webHidden/>
              </w:rPr>
              <w:instrText xml:space="preserve"> PAGEREF _Toc30618675 \h </w:instrText>
            </w:r>
            <w:r w:rsidR="00495C39">
              <w:rPr>
                <w:webHidden/>
              </w:rPr>
            </w:r>
            <w:r w:rsidR="00495C39">
              <w:rPr>
                <w:webHidden/>
              </w:rPr>
              <w:fldChar w:fldCharType="separate"/>
            </w:r>
            <w:r w:rsidR="00495C39">
              <w:rPr>
                <w:webHidden/>
              </w:rPr>
              <w:t>18</w:t>
            </w:r>
            <w:r w:rsidR="00495C39">
              <w:rPr>
                <w:webHidden/>
              </w:rPr>
              <w:fldChar w:fldCharType="end"/>
            </w:r>
          </w:hyperlink>
        </w:p>
        <w:p w14:paraId="33CCFB57" w14:textId="1B12B970" w:rsidR="00495C39" w:rsidRDefault="00464832">
          <w:pPr>
            <w:pStyle w:val="TOC3"/>
            <w:rPr>
              <w:rFonts w:asciiTheme="minorHAnsi" w:hAnsiTheme="minorHAnsi"/>
              <w:color w:val="auto"/>
              <w:sz w:val="22"/>
              <w:lang w:eastAsia="en-GB"/>
            </w:rPr>
          </w:pPr>
          <w:hyperlink w:anchor="_Toc30618676" w:history="1">
            <w:r w:rsidR="00495C39" w:rsidRPr="00E656B5">
              <w:rPr>
                <w:rStyle w:val="Hyperlink"/>
              </w:rPr>
              <w:t>3.2.3</w:t>
            </w:r>
            <w:r w:rsidR="00495C39">
              <w:rPr>
                <w:rFonts w:asciiTheme="minorHAnsi" w:hAnsiTheme="minorHAnsi"/>
                <w:color w:val="auto"/>
                <w:sz w:val="22"/>
                <w:lang w:eastAsia="en-GB"/>
              </w:rPr>
              <w:tab/>
            </w:r>
            <w:r w:rsidR="00495C39" w:rsidRPr="00E656B5">
              <w:rPr>
                <w:rStyle w:val="Hyperlink"/>
              </w:rPr>
              <w:t>Configuring the Orchestration PowerShell script parameters</w:t>
            </w:r>
            <w:r w:rsidR="00495C39">
              <w:rPr>
                <w:webHidden/>
              </w:rPr>
              <w:tab/>
            </w:r>
            <w:r w:rsidR="00495C39">
              <w:rPr>
                <w:webHidden/>
              </w:rPr>
              <w:fldChar w:fldCharType="begin"/>
            </w:r>
            <w:r w:rsidR="00495C39">
              <w:rPr>
                <w:webHidden/>
              </w:rPr>
              <w:instrText xml:space="preserve"> PAGEREF _Toc30618676 \h </w:instrText>
            </w:r>
            <w:r w:rsidR="00495C39">
              <w:rPr>
                <w:webHidden/>
              </w:rPr>
            </w:r>
            <w:r w:rsidR="00495C39">
              <w:rPr>
                <w:webHidden/>
              </w:rPr>
              <w:fldChar w:fldCharType="separate"/>
            </w:r>
            <w:r w:rsidR="00495C39">
              <w:rPr>
                <w:webHidden/>
              </w:rPr>
              <w:t>20</w:t>
            </w:r>
            <w:r w:rsidR="00495C39">
              <w:rPr>
                <w:webHidden/>
              </w:rPr>
              <w:fldChar w:fldCharType="end"/>
            </w:r>
          </w:hyperlink>
        </w:p>
        <w:p w14:paraId="59D2FD8A" w14:textId="1B7EB49C" w:rsidR="00495C39" w:rsidRDefault="00464832">
          <w:pPr>
            <w:pStyle w:val="TOC3"/>
            <w:rPr>
              <w:rFonts w:asciiTheme="minorHAnsi" w:hAnsiTheme="minorHAnsi"/>
              <w:color w:val="auto"/>
              <w:sz w:val="22"/>
              <w:lang w:eastAsia="en-GB"/>
            </w:rPr>
          </w:pPr>
          <w:hyperlink w:anchor="_Toc30618677" w:history="1">
            <w:r w:rsidR="00495C39" w:rsidRPr="00E656B5">
              <w:rPr>
                <w:rStyle w:val="Hyperlink"/>
              </w:rPr>
              <w:t>3.2.4</w:t>
            </w:r>
            <w:r w:rsidR="00495C39">
              <w:rPr>
                <w:rFonts w:asciiTheme="minorHAnsi" w:hAnsiTheme="minorHAnsi"/>
                <w:color w:val="auto"/>
                <w:sz w:val="22"/>
                <w:lang w:eastAsia="en-GB"/>
              </w:rPr>
              <w:tab/>
            </w:r>
            <w:r w:rsidR="00495C39" w:rsidRPr="00E656B5">
              <w:rPr>
                <w:rStyle w:val="Hyperlink"/>
              </w:rPr>
              <w:t>Running the Orchestration PowerShell script</w:t>
            </w:r>
            <w:r w:rsidR="00495C39">
              <w:rPr>
                <w:webHidden/>
              </w:rPr>
              <w:tab/>
            </w:r>
            <w:r w:rsidR="00495C39">
              <w:rPr>
                <w:webHidden/>
              </w:rPr>
              <w:fldChar w:fldCharType="begin"/>
            </w:r>
            <w:r w:rsidR="00495C39">
              <w:rPr>
                <w:webHidden/>
              </w:rPr>
              <w:instrText xml:space="preserve"> PAGEREF _Toc30618677 \h </w:instrText>
            </w:r>
            <w:r w:rsidR="00495C39">
              <w:rPr>
                <w:webHidden/>
              </w:rPr>
            </w:r>
            <w:r w:rsidR="00495C39">
              <w:rPr>
                <w:webHidden/>
              </w:rPr>
              <w:fldChar w:fldCharType="separate"/>
            </w:r>
            <w:r w:rsidR="00495C39">
              <w:rPr>
                <w:webHidden/>
              </w:rPr>
              <w:t>23</w:t>
            </w:r>
            <w:r w:rsidR="00495C39">
              <w:rPr>
                <w:webHidden/>
              </w:rPr>
              <w:fldChar w:fldCharType="end"/>
            </w:r>
          </w:hyperlink>
        </w:p>
        <w:p w14:paraId="0E55752C" w14:textId="127EA93A" w:rsidR="00495C39" w:rsidRDefault="00464832">
          <w:pPr>
            <w:pStyle w:val="TOC3"/>
            <w:rPr>
              <w:rFonts w:asciiTheme="minorHAnsi" w:hAnsiTheme="minorHAnsi"/>
              <w:color w:val="auto"/>
              <w:sz w:val="22"/>
              <w:lang w:eastAsia="en-GB"/>
            </w:rPr>
          </w:pPr>
          <w:hyperlink w:anchor="_Toc30618678" w:history="1">
            <w:r w:rsidR="00495C39" w:rsidRPr="00E656B5">
              <w:rPr>
                <w:rStyle w:val="Hyperlink"/>
              </w:rPr>
              <w:t>3.2.5</w:t>
            </w:r>
            <w:r w:rsidR="00495C39">
              <w:rPr>
                <w:rFonts w:asciiTheme="minorHAnsi" w:hAnsiTheme="minorHAnsi"/>
                <w:color w:val="auto"/>
                <w:sz w:val="22"/>
                <w:lang w:eastAsia="en-GB"/>
              </w:rPr>
              <w:tab/>
            </w:r>
            <w:r w:rsidR="00495C39" w:rsidRPr="00E656B5">
              <w:rPr>
                <w:rStyle w:val="Hyperlink"/>
              </w:rPr>
              <w:t>Finishing deployment with post-deployment steps</w:t>
            </w:r>
            <w:r w:rsidR="00495C39">
              <w:rPr>
                <w:webHidden/>
              </w:rPr>
              <w:tab/>
            </w:r>
            <w:r w:rsidR="00495C39">
              <w:rPr>
                <w:webHidden/>
              </w:rPr>
              <w:fldChar w:fldCharType="begin"/>
            </w:r>
            <w:r w:rsidR="00495C39">
              <w:rPr>
                <w:webHidden/>
              </w:rPr>
              <w:instrText xml:space="preserve"> PAGEREF _Toc30618678 \h </w:instrText>
            </w:r>
            <w:r w:rsidR="00495C39">
              <w:rPr>
                <w:webHidden/>
              </w:rPr>
            </w:r>
            <w:r w:rsidR="00495C39">
              <w:rPr>
                <w:webHidden/>
              </w:rPr>
              <w:fldChar w:fldCharType="separate"/>
            </w:r>
            <w:r w:rsidR="00495C39">
              <w:rPr>
                <w:webHidden/>
              </w:rPr>
              <w:t>24</w:t>
            </w:r>
            <w:r w:rsidR="00495C39">
              <w:rPr>
                <w:webHidden/>
              </w:rPr>
              <w:fldChar w:fldCharType="end"/>
            </w:r>
          </w:hyperlink>
        </w:p>
        <w:p w14:paraId="7F7CCAE2" w14:textId="7BD4D4FF" w:rsidR="00495C39" w:rsidRDefault="00464832">
          <w:pPr>
            <w:pStyle w:val="TOC2"/>
            <w:tabs>
              <w:tab w:val="left" w:pos="880"/>
              <w:tab w:val="right" w:leader="dot" w:pos="9629"/>
            </w:tabs>
            <w:rPr>
              <w:rFonts w:asciiTheme="minorHAnsi" w:hAnsiTheme="minorHAnsi"/>
              <w:color w:val="auto"/>
              <w:sz w:val="22"/>
              <w:lang w:eastAsia="en-GB"/>
            </w:rPr>
          </w:pPr>
          <w:hyperlink w:anchor="_Toc30618679" w:history="1">
            <w:r w:rsidR="00495C39" w:rsidRPr="00E656B5">
              <w:rPr>
                <w:rStyle w:val="Hyperlink"/>
              </w:rPr>
              <w:t>3.3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_Toc30618679 \h </w:instrText>
            </w:r>
            <w:r w:rsidR="00495C39">
              <w:rPr>
                <w:webHidden/>
              </w:rPr>
            </w:r>
            <w:r w:rsidR="00495C39">
              <w:rPr>
                <w:webHidden/>
              </w:rPr>
              <w:fldChar w:fldCharType="separate"/>
            </w:r>
            <w:r w:rsidR="00495C39">
              <w:rPr>
                <w:webHidden/>
              </w:rPr>
              <w:t>28</w:t>
            </w:r>
            <w:r w:rsidR="00495C39">
              <w:rPr>
                <w:webHidden/>
              </w:rPr>
              <w:fldChar w:fldCharType="end"/>
            </w:r>
          </w:hyperlink>
        </w:p>
        <w:p w14:paraId="71803F41" w14:textId="1B617335" w:rsidR="00495C39" w:rsidRDefault="00464832">
          <w:pPr>
            <w:pStyle w:val="TOC1"/>
            <w:tabs>
              <w:tab w:val="left" w:pos="400"/>
              <w:tab w:val="right" w:leader="dot" w:pos="9629"/>
            </w:tabs>
            <w:rPr>
              <w:rFonts w:asciiTheme="minorHAnsi" w:hAnsiTheme="minorHAnsi"/>
              <w:color w:val="auto"/>
              <w:sz w:val="22"/>
              <w:lang w:eastAsia="en-GB"/>
            </w:rPr>
          </w:pPr>
          <w:hyperlink w:anchor="_Toc30618680" w:history="1">
            <w:r w:rsidR="00495C39" w:rsidRPr="00E656B5">
              <w:rPr>
                <w:rStyle w:val="Hyperlink"/>
              </w:rPr>
              <w:t>4</w:t>
            </w:r>
            <w:r w:rsidR="00495C39">
              <w:rPr>
                <w:rFonts w:asciiTheme="minorHAnsi" w:hAnsiTheme="minorHAnsi"/>
                <w:color w:val="auto"/>
                <w:sz w:val="22"/>
                <w:lang w:eastAsia="en-GB"/>
              </w:rPr>
              <w:tab/>
            </w:r>
            <w:r w:rsidR="00495C39" w:rsidRPr="00E656B5">
              <w:rPr>
                <w:rStyle w:val="Hyperlink"/>
              </w:rPr>
              <w:t>How to execute the solution</w:t>
            </w:r>
            <w:r w:rsidR="00495C39">
              <w:rPr>
                <w:webHidden/>
              </w:rPr>
              <w:tab/>
            </w:r>
            <w:r w:rsidR="00495C39">
              <w:rPr>
                <w:webHidden/>
              </w:rPr>
              <w:fldChar w:fldCharType="begin"/>
            </w:r>
            <w:r w:rsidR="00495C39">
              <w:rPr>
                <w:webHidden/>
              </w:rPr>
              <w:instrText xml:space="preserve"> PAGEREF _Toc30618680 \h </w:instrText>
            </w:r>
            <w:r w:rsidR="00495C39">
              <w:rPr>
                <w:webHidden/>
              </w:rPr>
            </w:r>
            <w:r w:rsidR="00495C39">
              <w:rPr>
                <w:webHidden/>
              </w:rPr>
              <w:fldChar w:fldCharType="separate"/>
            </w:r>
            <w:r w:rsidR="00495C39">
              <w:rPr>
                <w:webHidden/>
              </w:rPr>
              <w:t>29</w:t>
            </w:r>
            <w:r w:rsidR="00495C39">
              <w:rPr>
                <w:webHidden/>
              </w:rPr>
              <w:fldChar w:fldCharType="end"/>
            </w:r>
          </w:hyperlink>
        </w:p>
        <w:p w14:paraId="600783E4" w14:textId="33280279" w:rsidR="00495C39" w:rsidRDefault="00464832">
          <w:pPr>
            <w:pStyle w:val="TOC2"/>
            <w:tabs>
              <w:tab w:val="left" w:pos="880"/>
              <w:tab w:val="right" w:leader="dot" w:pos="9629"/>
            </w:tabs>
            <w:rPr>
              <w:rFonts w:asciiTheme="minorHAnsi" w:hAnsiTheme="minorHAnsi"/>
              <w:color w:val="auto"/>
              <w:sz w:val="22"/>
              <w:lang w:eastAsia="en-GB"/>
            </w:rPr>
          </w:pPr>
          <w:hyperlink w:anchor="_Toc30618681" w:history="1">
            <w:r w:rsidR="00495C39" w:rsidRPr="00E656B5">
              <w:rPr>
                <w:rStyle w:val="Hyperlink"/>
              </w:rPr>
              <w:t>4.1</w:t>
            </w:r>
            <w:r w:rsidR="00495C39">
              <w:rPr>
                <w:rFonts w:asciiTheme="minorHAnsi" w:hAnsiTheme="minorHAnsi"/>
                <w:color w:val="auto"/>
                <w:sz w:val="22"/>
                <w:lang w:eastAsia="en-GB"/>
              </w:rPr>
              <w:tab/>
            </w:r>
            <w:r w:rsidR="00495C39" w:rsidRPr="00E656B5">
              <w:rPr>
                <w:rStyle w:val="Hyperlink"/>
              </w:rPr>
              <w:t>Finding Solution Resources</w:t>
            </w:r>
            <w:r w:rsidR="00495C39">
              <w:rPr>
                <w:webHidden/>
              </w:rPr>
              <w:tab/>
            </w:r>
            <w:r w:rsidR="00495C39">
              <w:rPr>
                <w:webHidden/>
              </w:rPr>
              <w:fldChar w:fldCharType="begin"/>
            </w:r>
            <w:r w:rsidR="00495C39">
              <w:rPr>
                <w:webHidden/>
              </w:rPr>
              <w:instrText xml:space="preserve"> PAGEREF _Toc30618681 \h </w:instrText>
            </w:r>
            <w:r w:rsidR="00495C39">
              <w:rPr>
                <w:webHidden/>
              </w:rPr>
            </w:r>
            <w:r w:rsidR="00495C39">
              <w:rPr>
                <w:webHidden/>
              </w:rPr>
              <w:fldChar w:fldCharType="separate"/>
            </w:r>
            <w:r w:rsidR="00495C39">
              <w:rPr>
                <w:webHidden/>
              </w:rPr>
              <w:t>29</w:t>
            </w:r>
            <w:r w:rsidR="00495C39">
              <w:rPr>
                <w:webHidden/>
              </w:rPr>
              <w:fldChar w:fldCharType="end"/>
            </w:r>
          </w:hyperlink>
        </w:p>
        <w:p w14:paraId="1B5BB598" w14:textId="574DA8C4" w:rsidR="00495C39" w:rsidRDefault="00464832">
          <w:pPr>
            <w:pStyle w:val="TOC3"/>
            <w:rPr>
              <w:rFonts w:asciiTheme="minorHAnsi" w:hAnsiTheme="minorHAnsi"/>
              <w:color w:val="auto"/>
              <w:sz w:val="22"/>
              <w:lang w:eastAsia="en-GB"/>
            </w:rPr>
          </w:pPr>
          <w:hyperlink w:anchor="_Toc30618682" w:history="1">
            <w:r w:rsidR="00495C39" w:rsidRPr="00E656B5">
              <w:rPr>
                <w:rStyle w:val="Hyperlink"/>
              </w:rPr>
              <w:t>4.1.1</w:t>
            </w:r>
            <w:r w:rsidR="00495C39">
              <w:rPr>
                <w:rFonts w:asciiTheme="minorHAnsi" w:hAnsiTheme="minorHAnsi"/>
                <w:color w:val="auto"/>
                <w:sz w:val="22"/>
                <w:lang w:eastAsia="en-GB"/>
              </w:rPr>
              <w:tab/>
            </w:r>
            <w:r w:rsidR="00495C39" w:rsidRPr="00E656B5">
              <w:rPr>
                <w:rStyle w:val="Hyperlink"/>
              </w:rPr>
              <w:t>How to find solution resources</w:t>
            </w:r>
            <w:r w:rsidR="00495C39">
              <w:rPr>
                <w:webHidden/>
              </w:rPr>
              <w:tab/>
            </w:r>
            <w:r w:rsidR="00495C39">
              <w:rPr>
                <w:webHidden/>
              </w:rPr>
              <w:fldChar w:fldCharType="begin"/>
            </w:r>
            <w:r w:rsidR="00495C39">
              <w:rPr>
                <w:webHidden/>
              </w:rPr>
              <w:instrText xml:space="preserve"> PAGEREF _Toc30618682 \h </w:instrText>
            </w:r>
            <w:r w:rsidR="00495C39">
              <w:rPr>
                <w:webHidden/>
              </w:rPr>
            </w:r>
            <w:r w:rsidR="00495C39">
              <w:rPr>
                <w:webHidden/>
              </w:rPr>
              <w:fldChar w:fldCharType="separate"/>
            </w:r>
            <w:r w:rsidR="00495C39">
              <w:rPr>
                <w:webHidden/>
              </w:rPr>
              <w:t>29</w:t>
            </w:r>
            <w:r w:rsidR="00495C39">
              <w:rPr>
                <w:webHidden/>
              </w:rPr>
              <w:fldChar w:fldCharType="end"/>
            </w:r>
          </w:hyperlink>
        </w:p>
        <w:p w14:paraId="2852540C" w14:textId="4CCE16BD" w:rsidR="00495C39" w:rsidRDefault="00464832">
          <w:pPr>
            <w:pStyle w:val="TOC3"/>
            <w:rPr>
              <w:rFonts w:asciiTheme="minorHAnsi" w:hAnsiTheme="minorHAnsi"/>
              <w:color w:val="auto"/>
              <w:sz w:val="22"/>
              <w:lang w:eastAsia="en-GB"/>
            </w:rPr>
          </w:pPr>
          <w:hyperlink w:anchor="_Toc30618683" w:history="1">
            <w:r w:rsidR="00495C39" w:rsidRPr="00E656B5">
              <w:rPr>
                <w:rStyle w:val="Hyperlink"/>
              </w:rPr>
              <w:t>4.1.2</w:t>
            </w:r>
            <w:r w:rsidR="00495C39">
              <w:rPr>
                <w:rFonts w:asciiTheme="minorHAnsi" w:hAnsiTheme="minorHAnsi"/>
                <w:color w:val="auto"/>
                <w:sz w:val="22"/>
                <w:lang w:eastAsia="en-GB"/>
              </w:rPr>
              <w:tab/>
            </w:r>
            <w:r w:rsidR="00495C39" w:rsidRPr="00E656B5">
              <w:rPr>
                <w:rStyle w:val="Hyperlink"/>
              </w:rPr>
              <w:t>How to find the solution orchestrator</w:t>
            </w:r>
            <w:r w:rsidR="00495C39">
              <w:rPr>
                <w:webHidden/>
              </w:rPr>
              <w:tab/>
            </w:r>
            <w:r w:rsidR="00495C39">
              <w:rPr>
                <w:webHidden/>
              </w:rPr>
              <w:fldChar w:fldCharType="begin"/>
            </w:r>
            <w:r w:rsidR="00495C39">
              <w:rPr>
                <w:webHidden/>
              </w:rPr>
              <w:instrText xml:space="preserve"> PAGEREF _Toc30618683 \h </w:instrText>
            </w:r>
            <w:r w:rsidR="00495C39">
              <w:rPr>
                <w:webHidden/>
              </w:rPr>
            </w:r>
            <w:r w:rsidR="00495C39">
              <w:rPr>
                <w:webHidden/>
              </w:rPr>
              <w:fldChar w:fldCharType="separate"/>
            </w:r>
            <w:r w:rsidR="00495C39">
              <w:rPr>
                <w:webHidden/>
              </w:rPr>
              <w:t>31</w:t>
            </w:r>
            <w:r w:rsidR="00495C39">
              <w:rPr>
                <w:webHidden/>
              </w:rPr>
              <w:fldChar w:fldCharType="end"/>
            </w:r>
          </w:hyperlink>
        </w:p>
        <w:p w14:paraId="796F234D" w14:textId="021A483A" w:rsidR="00495C39" w:rsidRDefault="00464832">
          <w:pPr>
            <w:pStyle w:val="TOC2"/>
            <w:tabs>
              <w:tab w:val="left" w:pos="880"/>
              <w:tab w:val="right" w:leader="dot" w:pos="9629"/>
            </w:tabs>
            <w:rPr>
              <w:rFonts w:asciiTheme="minorHAnsi" w:hAnsiTheme="minorHAnsi"/>
              <w:color w:val="auto"/>
              <w:sz w:val="22"/>
              <w:lang w:eastAsia="en-GB"/>
            </w:rPr>
          </w:pPr>
          <w:hyperlink w:anchor="_Toc30618684" w:history="1">
            <w:r w:rsidR="00495C39" w:rsidRPr="00E656B5">
              <w:rPr>
                <w:rStyle w:val="Hyperlink"/>
              </w:rPr>
              <w:t>4.2</w:t>
            </w:r>
            <w:r w:rsidR="00495C39">
              <w:rPr>
                <w:rFonts w:asciiTheme="minorHAnsi" w:hAnsiTheme="minorHAnsi"/>
                <w:color w:val="auto"/>
                <w:sz w:val="22"/>
                <w:lang w:eastAsia="en-GB"/>
              </w:rPr>
              <w:tab/>
            </w:r>
            <w:r w:rsidR="00495C39" w:rsidRPr="00E656B5">
              <w:rPr>
                <w:rStyle w:val="Hyperlink"/>
              </w:rPr>
              <w:t>Running the solution</w:t>
            </w:r>
            <w:r w:rsidR="00495C39">
              <w:rPr>
                <w:webHidden/>
              </w:rPr>
              <w:tab/>
            </w:r>
            <w:r w:rsidR="00495C39">
              <w:rPr>
                <w:webHidden/>
              </w:rPr>
              <w:fldChar w:fldCharType="begin"/>
            </w:r>
            <w:r w:rsidR="00495C39">
              <w:rPr>
                <w:webHidden/>
              </w:rPr>
              <w:instrText xml:space="preserve"> PAGEREF _Toc30618684 \h </w:instrText>
            </w:r>
            <w:r w:rsidR="00495C39">
              <w:rPr>
                <w:webHidden/>
              </w:rPr>
            </w:r>
            <w:r w:rsidR="00495C39">
              <w:rPr>
                <w:webHidden/>
              </w:rPr>
              <w:fldChar w:fldCharType="separate"/>
            </w:r>
            <w:r w:rsidR="00495C39">
              <w:rPr>
                <w:webHidden/>
              </w:rPr>
              <w:t>33</w:t>
            </w:r>
            <w:r w:rsidR="00495C39">
              <w:rPr>
                <w:webHidden/>
              </w:rPr>
              <w:fldChar w:fldCharType="end"/>
            </w:r>
          </w:hyperlink>
        </w:p>
        <w:p w14:paraId="37AA4419" w14:textId="09FDDB38" w:rsidR="00495C39" w:rsidRDefault="00464832">
          <w:pPr>
            <w:pStyle w:val="TOC3"/>
            <w:rPr>
              <w:rFonts w:asciiTheme="minorHAnsi" w:hAnsiTheme="minorHAnsi"/>
              <w:color w:val="auto"/>
              <w:sz w:val="22"/>
              <w:lang w:eastAsia="en-GB"/>
            </w:rPr>
          </w:pPr>
          <w:hyperlink w:anchor="_Toc30618685" w:history="1">
            <w:r w:rsidR="00495C39" w:rsidRPr="00E656B5">
              <w:rPr>
                <w:rStyle w:val="Hyperlink"/>
              </w:rPr>
              <w:t>4.2.1</w:t>
            </w:r>
            <w:r w:rsidR="00495C39">
              <w:rPr>
                <w:rFonts w:asciiTheme="minorHAnsi" w:hAnsiTheme="minorHAnsi"/>
                <w:color w:val="auto"/>
                <w:sz w:val="22"/>
                <w:lang w:eastAsia="en-GB"/>
              </w:rPr>
              <w:tab/>
            </w:r>
            <w:r w:rsidR="00495C39" w:rsidRPr="00E656B5">
              <w:rPr>
                <w:rStyle w:val="Hyperlink"/>
              </w:rPr>
              <w:t>How to manually execute the solution</w:t>
            </w:r>
            <w:r w:rsidR="00495C39">
              <w:rPr>
                <w:webHidden/>
              </w:rPr>
              <w:tab/>
            </w:r>
            <w:r w:rsidR="00495C39">
              <w:rPr>
                <w:webHidden/>
              </w:rPr>
              <w:fldChar w:fldCharType="begin"/>
            </w:r>
            <w:r w:rsidR="00495C39">
              <w:rPr>
                <w:webHidden/>
              </w:rPr>
              <w:instrText xml:space="preserve"> PAGEREF _Toc30618685 \h </w:instrText>
            </w:r>
            <w:r w:rsidR="00495C39">
              <w:rPr>
                <w:webHidden/>
              </w:rPr>
            </w:r>
            <w:r w:rsidR="00495C39">
              <w:rPr>
                <w:webHidden/>
              </w:rPr>
              <w:fldChar w:fldCharType="separate"/>
            </w:r>
            <w:r w:rsidR="00495C39">
              <w:rPr>
                <w:webHidden/>
              </w:rPr>
              <w:t>33</w:t>
            </w:r>
            <w:r w:rsidR="00495C39">
              <w:rPr>
                <w:webHidden/>
              </w:rPr>
              <w:fldChar w:fldCharType="end"/>
            </w:r>
          </w:hyperlink>
        </w:p>
        <w:p w14:paraId="1A034821" w14:textId="2C4B7FB9" w:rsidR="00495C39" w:rsidRDefault="00464832">
          <w:pPr>
            <w:pStyle w:val="TOC3"/>
            <w:rPr>
              <w:rFonts w:asciiTheme="minorHAnsi" w:hAnsiTheme="minorHAnsi"/>
              <w:color w:val="auto"/>
              <w:sz w:val="22"/>
              <w:lang w:eastAsia="en-GB"/>
            </w:rPr>
          </w:pPr>
          <w:hyperlink w:anchor="_Toc30618686" w:history="1">
            <w:r w:rsidR="00495C39" w:rsidRPr="00E656B5">
              <w:rPr>
                <w:rStyle w:val="Hyperlink"/>
              </w:rPr>
              <w:t>4.2.2</w:t>
            </w:r>
            <w:r w:rsidR="00495C39">
              <w:rPr>
                <w:rFonts w:asciiTheme="minorHAnsi" w:hAnsiTheme="minorHAnsi"/>
                <w:color w:val="auto"/>
                <w:sz w:val="22"/>
                <w:lang w:eastAsia="en-GB"/>
              </w:rPr>
              <w:tab/>
            </w:r>
            <w:r w:rsidR="00495C39" w:rsidRPr="00E656B5">
              <w:rPr>
                <w:rStyle w:val="Hyperlink"/>
              </w:rPr>
              <w:t>How to configure Azure Data Factory Time Triggers</w:t>
            </w:r>
            <w:r w:rsidR="00495C39">
              <w:rPr>
                <w:webHidden/>
              </w:rPr>
              <w:tab/>
            </w:r>
            <w:r w:rsidR="00495C39">
              <w:rPr>
                <w:webHidden/>
              </w:rPr>
              <w:fldChar w:fldCharType="begin"/>
            </w:r>
            <w:r w:rsidR="00495C39">
              <w:rPr>
                <w:webHidden/>
              </w:rPr>
              <w:instrText xml:space="preserve"> PAGEREF _Toc30618686 \h </w:instrText>
            </w:r>
            <w:r w:rsidR="00495C39">
              <w:rPr>
                <w:webHidden/>
              </w:rPr>
            </w:r>
            <w:r w:rsidR="00495C39">
              <w:rPr>
                <w:webHidden/>
              </w:rPr>
              <w:fldChar w:fldCharType="separate"/>
            </w:r>
            <w:r w:rsidR="00495C39">
              <w:rPr>
                <w:webHidden/>
              </w:rPr>
              <w:t>35</w:t>
            </w:r>
            <w:r w:rsidR="00495C39">
              <w:rPr>
                <w:webHidden/>
              </w:rPr>
              <w:fldChar w:fldCharType="end"/>
            </w:r>
          </w:hyperlink>
        </w:p>
        <w:p w14:paraId="0AF2D3B0" w14:textId="2B2CC5FE" w:rsidR="00495C39" w:rsidRDefault="00464832">
          <w:pPr>
            <w:pStyle w:val="TOC2"/>
            <w:tabs>
              <w:tab w:val="left" w:pos="880"/>
              <w:tab w:val="right" w:leader="dot" w:pos="9629"/>
            </w:tabs>
            <w:rPr>
              <w:rFonts w:asciiTheme="minorHAnsi" w:hAnsiTheme="minorHAnsi"/>
              <w:color w:val="auto"/>
              <w:sz w:val="22"/>
              <w:lang w:eastAsia="en-GB"/>
            </w:rPr>
          </w:pPr>
          <w:hyperlink w:anchor="_Toc30618687" w:history="1">
            <w:r w:rsidR="00495C39" w:rsidRPr="00E656B5">
              <w:rPr>
                <w:rStyle w:val="Hyperlink"/>
              </w:rPr>
              <w:t>4.3</w:t>
            </w:r>
            <w:r w:rsidR="00495C39">
              <w:rPr>
                <w:rFonts w:asciiTheme="minorHAnsi" w:hAnsiTheme="minorHAnsi"/>
                <w:color w:val="auto"/>
                <w:sz w:val="22"/>
                <w:lang w:eastAsia="en-GB"/>
              </w:rPr>
              <w:tab/>
            </w:r>
            <w:r w:rsidR="00495C39" w:rsidRPr="00E656B5">
              <w:rPr>
                <w:rStyle w:val="Hyperlink"/>
              </w:rPr>
              <w:t>Logging &amp; Monitoring</w:t>
            </w:r>
            <w:r w:rsidR="00495C39">
              <w:rPr>
                <w:webHidden/>
              </w:rPr>
              <w:tab/>
            </w:r>
            <w:r w:rsidR="00495C39">
              <w:rPr>
                <w:webHidden/>
              </w:rPr>
              <w:fldChar w:fldCharType="begin"/>
            </w:r>
            <w:r w:rsidR="00495C39">
              <w:rPr>
                <w:webHidden/>
              </w:rPr>
              <w:instrText xml:space="preserve"> PAGEREF _Toc30618687 \h </w:instrText>
            </w:r>
            <w:r w:rsidR="00495C39">
              <w:rPr>
                <w:webHidden/>
              </w:rPr>
            </w:r>
            <w:r w:rsidR="00495C39">
              <w:rPr>
                <w:webHidden/>
              </w:rPr>
              <w:fldChar w:fldCharType="separate"/>
            </w:r>
            <w:r w:rsidR="00495C39">
              <w:rPr>
                <w:webHidden/>
              </w:rPr>
              <w:t>38</w:t>
            </w:r>
            <w:r w:rsidR="00495C39">
              <w:rPr>
                <w:webHidden/>
              </w:rPr>
              <w:fldChar w:fldCharType="end"/>
            </w:r>
          </w:hyperlink>
        </w:p>
        <w:p w14:paraId="20AFB52C" w14:textId="3BC96779" w:rsidR="00495C39" w:rsidRDefault="00464832">
          <w:pPr>
            <w:pStyle w:val="TOC3"/>
            <w:rPr>
              <w:rFonts w:asciiTheme="minorHAnsi" w:hAnsiTheme="minorHAnsi"/>
              <w:color w:val="auto"/>
              <w:sz w:val="22"/>
              <w:lang w:eastAsia="en-GB"/>
            </w:rPr>
          </w:pPr>
          <w:hyperlink w:anchor="_Toc30618688" w:history="1">
            <w:r w:rsidR="00495C39" w:rsidRPr="00E656B5">
              <w:rPr>
                <w:rStyle w:val="Hyperlink"/>
              </w:rPr>
              <w:t>4.3.1</w:t>
            </w:r>
            <w:r w:rsidR="00495C39">
              <w:rPr>
                <w:rFonts w:asciiTheme="minorHAnsi" w:hAnsiTheme="minorHAnsi"/>
                <w:color w:val="auto"/>
                <w:sz w:val="22"/>
                <w:lang w:eastAsia="en-GB"/>
              </w:rPr>
              <w:tab/>
            </w:r>
            <w:r w:rsidR="00495C39" w:rsidRPr="00E656B5">
              <w:rPr>
                <w:rStyle w:val="Hyperlink"/>
              </w:rPr>
              <w:t>ADF in-built logging</w:t>
            </w:r>
            <w:r w:rsidR="00495C39">
              <w:rPr>
                <w:webHidden/>
              </w:rPr>
              <w:tab/>
            </w:r>
            <w:r w:rsidR="00495C39">
              <w:rPr>
                <w:webHidden/>
              </w:rPr>
              <w:fldChar w:fldCharType="begin"/>
            </w:r>
            <w:r w:rsidR="00495C39">
              <w:rPr>
                <w:webHidden/>
              </w:rPr>
              <w:instrText xml:space="preserve"> PAGEREF _Toc30618688 \h </w:instrText>
            </w:r>
            <w:r w:rsidR="00495C39">
              <w:rPr>
                <w:webHidden/>
              </w:rPr>
            </w:r>
            <w:r w:rsidR="00495C39">
              <w:rPr>
                <w:webHidden/>
              </w:rPr>
              <w:fldChar w:fldCharType="separate"/>
            </w:r>
            <w:r w:rsidR="00495C39">
              <w:rPr>
                <w:webHidden/>
              </w:rPr>
              <w:t>38</w:t>
            </w:r>
            <w:r w:rsidR="00495C39">
              <w:rPr>
                <w:webHidden/>
              </w:rPr>
              <w:fldChar w:fldCharType="end"/>
            </w:r>
          </w:hyperlink>
        </w:p>
        <w:p w14:paraId="0FC60F3C" w14:textId="7D34ED09" w:rsidR="00495C39" w:rsidRDefault="00464832">
          <w:pPr>
            <w:pStyle w:val="TOC3"/>
            <w:rPr>
              <w:rFonts w:asciiTheme="minorHAnsi" w:hAnsiTheme="minorHAnsi"/>
              <w:color w:val="auto"/>
              <w:sz w:val="22"/>
              <w:lang w:eastAsia="en-GB"/>
            </w:rPr>
          </w:pPr>
          <w:hyperlink w:anchor="_Toc30618689" w:history="1">
            <w:r w:rsidR="00495C39" w:rsidRPr="00E656B5">
              <w:rPr>
                <w:rStyle w:val="Hyperlink"/>
              </w:rPr>
              <w:t>4.3.2</w:t>
            </w:r>
            <w:r w:rsidR="00495C39">
              <w:rPr>
                <w:rFonts w:asciiTheme="minorHAnsi" w:hAnsiTheme="minorHAnsi"/>
                <w:color w:val="auto"/>
                <w:sz w:val="22"/>
                <w:lang w:eastAsia="en-GB"/>
              </w:rPr>
              <w:tab/>
            </w:r>
            <w:r w:rsidR="00495C39" w:rsidRPr="00E656B5">
              <w:rPr>
                <w:rStyle w:val="Hyperlink"/>
              </w:rPr>
              <w:t>Custom SQL Logging</w:t>
            </w:r>
            <w:r w:rsidR="00495C39">
              <w:rPr>
                <w:webHidden/>
              </w:rPr>
              <w:tab/>
            </w:r>
            <w:r w:rsidR="00495C39">
              <w:rPr>
                <w:webHidden/>
              </w:rPr>
              <w:fldChar w:fldCharType="begin"/>
            </w:r>
            <w:r w:rsidR="00495C39">
              <w:rPr>
                <w:webHidden/>
              </w:rPr>
              <w:instrText xml:space="preserve"> PAGEREF _Toc30618689 \h </w:instrText>
            </w:r>
            <w:r w:rsidR="00495C39">
              <w:rPr>
                <w:webHidden/>
              </w:rPr>
            </w:r>
            <w:r w:rsidR="00495C39">
              <w:rPr>
                <w:webHidden/>
              </w:rPr>
              <w:fldChar w:fldCharType="separate"/>
            </w:r>
            <w:r w:rsidR="00495C39">
              <w:rPr>
                <w:webHidden/>
              </w:rPr>
              <w:t>39</w:t>
            </w:r>
            <w:r w:rsidR="00495C39">
              <w:rPr>
                <w:webHidden/>
              </w:rPr>
              <w:fldChar w:fldCharType="end"/>
            </w:r>
          </w:hyperlink>
        </w:p>
        <w:p w14:paraId="3C4337C1" w14:textId="51C61574" w:rsidR="00495C39" w:rsidRDefault="00464832">
          <w:pPr>
            <w:pStyle w:val="TOC2"/>
            <w:tabs>
              <w:tab w:val="left" w:pos="880"/>
              <w:tab w:val="right" w:leader="dot" w:pos="9629"/>
            </w:tabs>
            <w:rPr>
              <w:rFonts w:asciiTheme="minorHAnsi" w:hAnsiTheme="minorHAnsi"/>
              <w:color w:val="auto"/>
              <w:sz w:val="22"/>
              <w:lang w:eastAsia="en-GB"/>
            </w:rPr>
          </w:pPr>
          <w:hyperlink w:anchor="_Toc30618690" w:history="1">
            <w:r w:rsidR="00495C39" w:rsidRPr="00E656B5">
              <w:rPr>
                <w:rStyle w:val="Hyperlink"/>
              </w:rPr>
              <w:t>4.4</w:t>
            </w:r>
            <w:r w:rsidR="00495C39">
              <w:rPr>
                <w:rFonts w:asciiTheme="minorHAnsi" w:hAnsiTheme="minorHAnsi"/>
                <w:color w:val="auto"/>
                <w:sz w:val="22"/>
                <w:lang w:eastAsia="en-GB"/>
              </w:rPr>
              <w:tab/>
            </w:r>
            <w:r w:rsidR="00495C39" w:rsidRPr="00E656B5">
              <w:rPr>
                <w:rStyle w:val="Hyperlink"/>
              </w:rPr>
              <w:t>Turning solution on/off</w:t>
            </w:r>
            <w:r w:rsidR="00495C39">
              <w:rPr>
                <w:webHidden/>
              </w:rPr>
              <w:tab/>
            </w:r>
            <w:r w:rsidR="00495C39">
              <w:rPr>
                <w:webHidden/>
              </w:rPr>
              <w:fldChar w:fldCharType="begin"/>
            </w:r>
            <w:r w:rsidR="00495C39">
              <w:rPr>
                <w:webHidden/>
              </w:rPr>
              <w:instrText xml:space="preserve"> PAGEREF _Toc30618690 \h </w:instrText>
            </w:r>
            <w:r w:rsidR="00495C39">
              <w:rPr>
                <w:webHidden/>
              </w:rPr>
            </w:r>
            <w:r w:rsidR="00495C39">
              <w:rPr>
                <w:webHidden/>
              </w:rPr>
              <w:fldChar w:fldCharType="separate"/>
            </w:r>
            <w:r w:rsidR="00495C39">
              <w:rPr>
                <w:webHidden/>
              </w:rPr>
              <w:t>41</w:t>
            </w:r>
            <w:r w:rsidR="00495C39">
              <w:rPr>
                <w:webHidden/>
              </w:rPr>
              <w:fldChar w:fldCharType="end"/>
            </w:r>
          </w:hyperlink>
        </w:p>
        <w:p w14:paraId="79BEC179" w14:textId="4500E1FA" w:rsidR="00495C39" w:rsidRDefault="00464832">
          <w:pPr>
            <w:pStyle w:val="TOC3"/>
            <w:rPr>
              <w:rFonts w:asciiTheme="minorHAnsi" w:hAnsiTheme="minorHAnsi"/>
              <w:color w:val="auto"/>
              <w:sz w:val="22"/>
              <w:lang w:eastAsia="en-GB"/>
            </w:rPr>
          </w:pPr>
          <w:hyperlink w:anchor="_Toc30618691" w:history="1">
            <w:r w:rsidR="00495C39" w:rsidRPr="00E656B5">
              <w:rPr>
                <w:rStyle w:val="Hyperlink"/>
              </w:rPr>
              <w:t>4.4.1</w:t>
            </w:r>
            <w:r w:rsidR="00495C39">
              <w:rPr>
                <w:rFonts w:asciiTheme="minorHAnsi" w:hAnsiTheme="minorHAnsi"/>
                <w:color w:val="auto"/>
                <w:sz w:val="22"/>
                <w:lang w:eastAsia="en-GB"/>
              </w:rPr>
              <w:tab/>
            </w:r>
            <w:r w:rsidR="00495C39" w:rsidRPr="00E656B5">
              <w:rPr>
                <w:rStyle w:val="Hyperlink"/>
              </w:rPr>
              <w:t>Enable/Disable the solution</w:t>
            </w:r>
            <w:r w:rsidR="00495C39">
              <w:rPr>
                <w:webHidden/>
              </w:rPr>
              <w:tab/>
            </w:r>
            <w:r w:rsidR="00495C39">
              <w:rPr>
                <w:webHidden/>
              </w:rPr>
              <w:fldChar w:fldCharType="begin"/>
            </w:r>
            <w:r w:rsidR="00495C39">
              <w:rPr>
                <w:webHidden/>
              </w:rPr>
              <w:instrText xml:space="preserve"> PAGEREF _Toc30618691 \h </w:instrText>
            </w:r>
            <w:r w:rsidR="00495C39">
              <w:rPr>
                <w:webHidden/>
              </w:rPr>
            </w:r>
            <w:r w:rsidR="00495C39">
              <w:rPr>
                <w:webHidden/>
              </w:rPr>
              <w:fldChar w:fldCharType="separate"/>
            </w:r>
            <w:r w:rsidR="00495C39">
              <w:rPr>
                <w:webHidden/>
              </w:rPr>
              <w:t>41</w:t>
            </w:r>
            <w:r w:rsidR="00495C39">
              <w:rPr>
                <w:webHidden/>
              </w:rPr>
              <w:fldChar w:fldCharType="end"/>
            </w:r>
          </w:hyperlink>
        </w:p>
        <w:p w14:paraId="26114169" w14:textId="06CF3F96" w:rsidR="00495C39" w:rsidRDefault="00464832">
          <w:pPr>
            <w:pStyle w:val="TOC1"/>
            <w:tabs>
              <w:tab w:val="left" w:pos="400"/>
              <w:tab w:val="right" w:leader="dot" w:pos="9629"/>
            </w:tabs>
            <w:rPr>
              <w:rFonts w:asciiTheme="minorHAnsi" w:hAnsiTheme="minorHAnsi"/>
              <w:color w:val="auto"/>
              <w:sz w:val="22"/>
              <w:lang w:eastAsia="en-GB"/>
            </w:rPr>
          </w:pPr>
          <w:hyperlink w:anchor="_Toc30618692" w:history="1">
            <w:r w:rsidR="00495C39" w:rsidRPr="00E656B5">
              <w:rPr>
                <w:rStyle w:val="Hyperlink"/>
              </w:rPr>
              <w:t>5</w:t>
            </w:r>
            <w:r w:rsidR="00495C39">
              <w:rPr>
                <w:rFonts w:asciiTheme="minorHAnsi" w:hAnsiTheme="minorHAnsi"/>
                <w:color w:val="auto"/>
                <w:sz w:val="22"/>
                <w:lang w:eastAsia="en-GB"/>
              </w:rPr>
              <w:tab/>
            </w:r>
            <w:r w:rsidR="00495C39" w:rsidRPr="00E656B5">
              <w:rPr>
                <w:rStyle w:val="Hyperlink"/>
              </w:rPr>
              <w:t>How to add your own data</w:t>
            </w:r>
            <w:r w:rsidR="00495C39">
              <w:rPr>
                <w:webHidden/>
              </w:rPr>
              <w:tab/>
            </w:r>
            <w:r w:rsidR="00495C39">
              <w:rPr>
                <w:webHidden/>
              </w:rPr>
              <w:fldChar w:fldCharType="begin"/>
            </w:r>
            <w:r w:rsidR="00495C39">
              <w:rPr>
                <w:webHidden/>
              </w:rPr>
              <w:instrText xml:space="preserve"> PAGEREF _Toc30618692 \h </w:instrText>
            </w:r>
            <w:r w:rsidR="00495C39">
              <w:rPr>
                <w:webHidden/>
              </w:rPr>
            </w:r>
            <w:r w:rsidR="00495C39">
              <w:rPr>
                <w:webHidden/>
              </w:rPr>
              <w:fldChar w:fldCharType="separate"/>
            </w:r>
            <w:r w:rsidR="00495C39">
              <w:rPr>
                <w:webHidden/>
              </w:rPr>
              <w:t>44</w:t>
            </w:r>
            <w:r w:rsidR="00495C39">
              <w:rPr>
                <w:webHidden/>
              </w:rPr>
              <w:fldChar w:fldCharType="end"/>
            </w:r>
          </w:hyperlink>
        </w:p>
        <w:p w14:paraId="7F0715C2" w14:textId="40FB0077" w:rsidR="00495C39" w:rsidRDefault="00464832">
          <w:pPr>
            <w:pStyle w:val="TOC2"/>
            <w:tabs>
              <w:tab w:val="left" w:pos="880"/>
              <w:tab w:val="right" w:leader="dot" w:pos="9629"/>
            </w:tabs>
            <w:rPr>
              <w:rFonts w:asciiTheme="minorHAnsi" w:hAnsiTheme="minorHAnsi"/>
              <w:color w:val="auto"/>
              <w:sz w:val="22"/>
              <w:lang w:eastAsia="en-GB"/>
            </w:rPr>
          </w:pPr>
          <w:hyperlink w:anchor="_Toc30618693" w:history="1">
            <w:r w:rsidR="00495C39" w:rsidRPr="00E656B5">
              <w:rPr>
                <w:rStyle w:val="Hyperlink"/>
              </w:rPr>
              <w:t>5.1</w:t>
            </w:r>
            <w:r w:rsidR="00495C39">
              <w:rPr>
                <w:rFonts w:asciiTheme="minorHAnsi" w:hAnsiTheme="minorHAnsi"/>
                <w:color w:val="auto"/>
                <w:sz w:val="22"/>
                <w:lang w:eastAsia="en-GB"/>
              </w:rPr>
              <w:tab/>
            </w:r>
            <w:r w:rsidR="00495C39" w:rsidRPr="00E656B5">
              <w:rPr>
                <w:rStyle w:val="Hyperlink"/>
              </w:rPr>
              <w:t>Ingestion: Moving data from Source Blob to Azure Data Lake Storage</w:t>
            </w:r>
            <w:r w:rsidR="00495C39">
              <w:rPr>
                <w:webHidden/>
              </w:rPr>
              <w:tab/>
            </w:r>
            <w:r w:rsidR="00495C39">
              <w:rPr>
                <w:webHidden/>
              </w:rPr>
              <w:fldChar w:fldCharType="begin"/>
            </w:r>
            <w:r w:rsidR="00495C39">
              <w:rPr>
                <w:webHidden/>
              </w:rPr>
              <w:instrText xml:space="preserve"> PAGEREF _Toc30618693 \h </w:instrText>
            </w:r>
            <w:r w:rsidR="00495C39">
              <w:rPr>
                <w:webHidden/>
              </w:rPr>
            </w:r>
            <w:r w:rsidR="00495C39">
              <w:rPr>
                <w:webHidden/>
              </w:rPr>
              <w:fldChar w:fldCharType="separate"/>
            </w:r>
            <w:r w:rsidR="00495C39">
              <w:rPr>
                <w:webHidden/>
              </w:rPr>
              <w:t>44</w:t>
            </w:r>
            <w:r w:rsidR="00495C39">
              <w:rPr>
                <w:webHidden/>
              </w:rPr>
              <w:fldChar w:fldCharType="end"/>
            </w:r>
          </w:hyperlink>
        </w:p>
        <w:p w14:paraId="4DDAB1A8" w14:textId="33C0BB9C" w:rsidR="00495C39" w:rsidRDefault="00464832">
          <w:pPr>
            <w:pStyle w:val="TOC3"/>
            <w:rPr>
              <w:rFonts w:asciiTheme="minorHAnsi" w:hAnsiTheme="minorHAnsi"/>
              <w:color w:val="auto"/>
              <w:sz w:val="22"/>
              <w:lang w:eastAsia="en-GB"/>
            </w:rPr>
          </w:pPr>
          <w:hyperlink w:anchor="_Toc30618694" w:history="1">
            <w:r w:rsidR="00495C39" w:rsidRPr="00E656B5">
              <w:rPr>
                <w:rStyle w:val="Hyperlink"/>
              </w:rPr>
              <w:t>5.1.1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_Toc30618694 \h </w:instrText>
            </w:r>
            <w:r w:rsidR="00495C39">
              <w:rPr>
                <w:webHidden/>
              </w:rPr>
            </w:r>
            <w:r w:rsidR="00495C39">
              <w:rPr>
                <w:webHidden/>
              </w:rPr>
              <w:fldChar w:fldCharType="separate"/>
            </w:r>
            <w:r w:rsidR="00495C39">
              <w:rPr>
                <w:webHidden/>
              </w:rPr>
              <w:t>44</w:t>
            </w:r>
            <w:r w:rsidR="00495C39">
              <w:rPr>
                <w:webHidden/>
              </w:rPr>
              <w:fldChar w:fldCharType="end"/>
            </w:r>
          </w:hyperlink>
        </w:p>
        <w:p w14:paraId="59DE4F60" w14:textId="61935814" w:rsidR="00495C39" w:rsidRDefault="00464832">
          <w:pPr>
            <w:pStyle w:val="TOC3"/>
            <w:rPr>
              <w:rFonts w:asciiTheme="minorHAnsi" w:hAnsiTheme="minorHAnsi"/>
              <w:color w:val="auto"/>
              <w:sz w:val="22"/>
              <w:lang w:eastAsia="en-GB"/>
            </w:rPr>
          </w:pPr>
          <w:hyperlink w:anchor="_Toc30618695" w:history="1">
            <w:r w:rsidR="00495C39" w:rsidRPr="00E656B5">
              <w:rPr>
                <w:rStyle w:val="Hyperlink"/>
              </w:rPr>
              <w:t>5.1.2</w:t>
            </w:r>
            <w:r w:rsidR="00495C39">
              <w:rPr>
                <w:rFonts w:asciiTheme="minorHAnsi" w:hAnsiTheme="minorHAnsi"/>
                <w:color w:val="auto"/>
                <w:sz w:val="22"/>
                <w:lang w:eastAsia="en-GB"/>
              </w:rPr>
              <w:tab/>
            </w:r>
            <w:r w:rsidR="00495C39" w:rsidRPr="00E656B5">
              <w:rPr>
                <w:rStyle w:val="Hyperlink"/>
              </w:rPr>
              <w:t>How to upload files to the Blob Storage</w:t>
            </w:r>
            <w:r w:rsidR="00495C39">
              <w:rPr>
                <w:webHidden/>
              </w:rPr>
              <w:tab/>
            </w:r>
            <w:r w:rsidR="00495C39">
              <w:rPr>
                <w:webHidden/>
              </w:rPr>
              <w:fldChar w:fldCharType="begin"/>
            </w:r>
            <w:r w:rsidR="00495C39">
              <w:rPr>
                <w:webHidden/>
              </w:rPr>
              <w:instrText xml:space="preserve"> PAGEREF _Toc30618695 \h </w:instrText>
            </w:r>
            <w:r w:rsidR="00495C39">
              <w:rPr>
                <w:webHidden/>
              </w:rPr>
            </w:r>
            <w:r w:rsidR="00495C39">
              <w:rPr>
                <w:webHidden/>
              </w:rPr>
              <w:fldChar w:fldCharType="separate"/>
            </w:r>
            <w:r w:rsidR="00495C39">
              <w:rPr>
                <w:webHidden/>
              </w:rPr>
              <w:t>44</w:t>
            </w:r>
            <w:r w:rsidR="00495C39">
              <w:rPr>
                <w:webHidden/>
              </w:rPr>
              <w:fldChar w:fldCharType="end"/>
            </w:r>
          </w:hyperlink>
        </w:p>
        <w:p w14:paraId="4097EB72" w14:textId="07093E5C" w:rsidR="00495C39" w:rsidRDefault="00464832">
          <w:pPr>
            <w:pStyle w:val="TOC3"/>
            <w:rPr>
              <w:rFonts w:asciiTheme="minorHAnsi" w:hAnsiTheme="minorHAnsi"/>
              <w:color w:val="auto"/>
              <w:sz w:val="22"/>
              <w:lang w:eastAsia="en-GB"/>
            </w:rPr>
          </w:pPr>
          <w:hyperlink w:anchor="_Toc30618696" w:history="1">
            <w:r w:rsidR="00495C39" w:rsidRPr="00E656B5">
              <w:rPr>
                <w:rStyle w:val="Hyperlink"/>
              </w:rPr>
              <w:t>5.1.3</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_Toc30618696 \h </w:instrText>
            </w:r>
            <w:r w:rsidR="00495C39">
              <w:rPr>
                <w:webHidden/>
              </w:rPr>
            </w:r>
            <w:r w:rsidR="00495C39">
              <w:rPr>
                <w:webHidden/>
              </w:rPr>
              <w:fldChar w:fldCharType="separate"/>
            </w:r>
            <w:r w:rsidR="00495C39">
              <w:rPr>
                <w:webHidden/>
              </w:rPr>
              <w:t>45</w:t>
            </w:r>
            <w:r w:rsidR="00495C39">
              <w:rPr>
                <w:webHidden/>
              </w:rPr>
              <w:fldChar w:fldCharType="end"/>
            </w:r>
          </w:hyperlink>
        </w:p>
        <w:p w14:paraId="1F303887" w14:textId="627F3387" w:rsidR="00495C39" w:rsidRDefault="00464832">
          <w:pPr>
            <w:pStyle w:val="TOC2"/>
            <w:tabs>
              <w:tab w:val="left" w:pos="880"/>
              <w:tab w:val="right" w:leader="dot" w:pos="9629"/>
            </w:tabs>
            <w:rPr>
              <w:rFonts w:asciiTheme="minorHAnsi" w:hAnsiTheme="minorHAnsi"/>
              <w:color w:val="auto"/>
              <w:sz w:val="22"/>
              <w:lang w:eastAsia="en-GB"/>
            </w:rPr>
          </w:pPr>
          <w:hyperlink w:anchor="_Toc30618697" w:history="1">
            <w:r w:rsidR="00495C39" w:rsidRPr="00E656B5">
              <w:rPr>
                <w:rStyle w:val="Hyperlink"/>
              </w:rPr>
              <w:t>5.2</w:t>
            </w:r>
            <w:r w:rsidR="00495C39">
              <w:rPr>
                <w:rFonts w:asciiTheme="minorHAnsi" w:hAnsiTheme="minorHAnsi"/>
                <w:color w:val="auto"/>
                <w:sz w:val="22"/>
                <w:lang w:eastAsia="en-GB"/>
              </w:rPr>
              <w:tab/>
            </w:r>
            <w:r w:rsidR="00495C39" w:rsidRPr="00E656B5">
              <w:rPr>
                <w:rStyle w:val="Hyperlink"/>
              </w:rPr>
              <w:t>Transformation: Moving data from Azure Data Lake Storage to Synapse Analytics</w:t>
            </w:r>
            <w:r w:rsidR="00495C39">
              <w:rPr>
                <w:webHidden/>
              </w:rPr>
              <w:tab/>
            </w:r>
            <w:r w:rsidR="00495C39">
              <w:rPr>
                <w:webHidden/>
              </w:rPr>
              <w:fldChar w:fldCharType="begin"/>
            </w:r>
            <w:r w:rsidR="00495C39">
              <w:rPr>
                <w:webHidden/>
              </w:rPr>
              <w:instrText xml:space="preserve"> PAGEREF _Toc30618697 \h </w:instrText>
            </w:r>
            <w:r w:rsidR="00495C39">
              <w:rPr>
                <w:webHidden/>
              </w:rPr>
            </w:r>
            <w:r w:rsidR="00495C39">
              <w:rPr>
                <w:webHidden/>
              </w:rPr>
              <w:fldChar w:fldCharType="separate"/>
            </w:r>
            <w:r w:rsidR="00495C39">
              <w:rPr>
                <w:webHidden/>
              </w:rPr>
              <w:t>47</w:t>
            </w:r>
            <w:r w:rsidR="00495C39">
              <w:rPr>
                <w:webHidden/>
              </w:rPr>
              <w:fldChar w:fldCharType="end"/>
            </w:r>
          </w:hyperlink>
        </w:p>
        <w:p w14:paraId="17F54ACB" w14:textId="5A3F1780" w:rsidR="00495C39" w:rsidRDefault="00464832">
          <w:pPr>
            <w:pStyle w:val="TOC3"/>
            <w:rPr>
              <w:rFonts w:asciiTheme="minorHAnsi" w:hAnsiTheme="minorHAnsi"/>
              <w:color w:val="auto"/>
              <w:sz w:val="22"/>
              <w:lang w:eastAsia="en-GB"/>
            </w:rPr>
          </w:pPr>
          <w:hyperlink w:anchor="_Toc30618698" w:history="1">
            <w:r w:rsidR="00495C39" w:rsidRPr="00E656B5">
              <w:rPr>
                <w:rStyle w:val="Hyperlink"/>
              </w:rPr>
              <w:t>5.2.1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_Toc30618698 \h </w:instrText>
            </w:r>
            <w:r w:rsidR="00495C39">
              <w:rPr>
                <w:webHidden/>
              </w:rPr>
            </w:r>
            <w:r w:rsidR="00495C39">
              <w:rPr>
                <w:webHidden/>
              </w:rPr>
              <w:fldChar w:fldCharType="separate"/>
            </w:r>
            <w:r w:rsidR="00495C39">
              <w:rPr>
                <w:webHidden/>
              </w:rPr>
              <w:t>47</w:t>
            </w:r>
            <w:r w:rsidR="00495C39">
              <w:rPr>
                <w:webHidden/>
              </w:rPr>
              <w:fldChar w:fldCharType="end"/>
            </w:r>
          </w:hyperlink>
        </w:p>
        <w:p w14:paraId="3843069E" w14:textId="443DED14" w:rsidR="00495C39" w:rsidRDefault="00464832">
          <w:pPr>
            <w:pStyle w:val="TOC3"/>
            <w:rPr>
              <w:rFonts w:asciiTheme="minorHAnsi" w:hAnsiTheme="minorHAnsi"/>
              <w:color w:val="auto"/>
              <w:sz w:val="22"/>
              <w:lang w:eastAsia="en-GB"/>
            </w:rPr>
          </w:pPr>
          <w:hyperlink w:anchor="_Toc30618699" w:history="1">
            <w:r w:rsidR="00495C39" w:rsidRPr="00E656B5">
              <w:rPr>
                <w:rStyle w:val="Hyperlink"/>
              </w:rPr>
              <w:t>5.2.2</w:t>
            </w:r>
            <w:r w:rsidR="00495C39">
              <w:rPr>
                <w:rFonts w:asciiTheme="minorHAnsi" w:hAnsiTheme="minorHAnsi"/>
                <w:color w:val="auto"/>
                <w:sz w:val="22"/>
                <w:lang w:eastAsia="en-GB"/>
              </w:rPr>
              <w:tab/>
            </w:r>
            <w:r w:rsidR="00495C39" w:rsidRPr="00E656B5">
              <w:rPr>
                <w:rStyle w:val="Hyperlink"/>
              </w:rPr>
              <w:t>How to configure Azure Data Lake Storage</w:t>
            </w:r>
            <w:r w:rsidR="00495C39">
              <w:rPr>
                <w:webHidden/>
              </w:rPr>
              <w:tab/>
            </w:r>
            <w:r w:rsidR="00495C39">
              <w:rPr>
                <w:webHidden/>
              </w:rPr>
              <w:fldChar w:fldCharType="begin"/>
            </w:r>
            <w:r w:rsidR="00495C39">
              <w:rPr>
                <w:webHidden/>
              </w:rPr>
              <w:instrText xml:space="preserve"> PAGEREF _Toc30618699 \h </w:instrText>
            </w:r>
            <w:r w:rsidR="00495C39">
              <w:rPr>
                <w:webHidden/>
              </w:rPr>
            </w:r>
            <w:r w:rsidR="00495C39">
              <w:rPr>
                <w:webHidden/>
              </w:rPr>
              <w:fldChar w:fldCharType="separate"/>
            </w:r>
            <w:r w:rsidR="00495C39">
              <w:rPr>
                <w:webHidden/>
              </w:rPr>
              <w:t>47</w:t>
            </w:r>
            <w:r w:rsidR="00495C39">
              <w:rPr>
                <w:webHidden/>
              </w:rPr>
              <w:fldChar w:fldCharType="end"/>
            </w:r>
          </w:hyperlink>
        </w:p>
        <w:p w14:paraId="7E61B010" w14:textId="30C0AA5F" w:rsidR="00495C39" w:rsidRDefault="00464832">
          <w:pPr>
            <w:pStyle w:val="TOC3"/>
            <w:rPr>
              <w:rFonts w:asciiTheme="minorHAnsi" w:hAnsiTheme="minorHAnsi"/>
              <w:color w:val="auto"/>
              <w:sz w:val="22"/>
              <w:lang w:eastAsia="en-GB"/>
            </w:rPr>
          </w:pPr>
          <w:hyperlink w:anchor="_Toc30618700" w:history="1">
            <w:r w:rsidR="00495C39" w:rsidRPr="00E656B5">
              <w:rPr>
                <w:rStyle w:val="Hyperlink"/>
              </w:rPr>
              <w:t>5.2.3</w:t>
            </w:r>
            <w:r w:rsidR="00495C39">
              <w:rPr>
                <w:rFonts w:asciiTheme="minorHAnsi" w:hAnsiTheme="minorHAnsi"/>
                <w:color w:val="auto"/>
                <w:sz w:val="22"/>
                <w:lang w:eastAsia="en-GB"/>
              </w:rPr>
              <w:tab/>
            </w:r>
            <w:r w:rsidR="00495C39" w:rsidRPr="00E656B5">
              <w:rPr>
                <w:rStyle w:val="Hyperlink"/>
              </w:rPr>
              <w:t>How to create Synapse Analytics Objects</w:t>
            </w:r>
            <w:r w:rsidR="00495C39">
              <w:rPr>
                <w:webHidden/>
              </w:rPr>
              <w:tab/>
            </w:r>
            <w:r w:rsidR="00495C39">
              <w:rPr>
                <w:webHidden/>
              </w:rPr>
              <w:fldChar w:fldCharType="begin"/>
            </w:r>
            <w:r w:rsidR="00495C39">
              <w:rPr>
                <w:webHidden/>
              </w:rPr>
              <w:instrText xml:space="preserve"> PAGEREF _Toc30618700 \h </w:instrText>
            </w:r>
            <w:r w:rsidR="00495C39">
              <w:rPr>
                <w:webHidden/>
              </w:rPr>
            </w:r>
            <w:r w:rsidR="00495C39">
              <w:rPr>
                <w:webHidden/>
              </w:rPr>
              <w:fldChar w:fldCharType="separate"/>
            </w:r>
            <w:r w:rsidR="00495C39">
              <w:rPr>
                <w:webHidden/>
              </w:rPr>
              <w:t>49</w:t>
            </w:r>
            <w:r w:rsidR="00495C39">
              <w:rPr>
                <w:webHidden/>
              </w:rPr>
              <w:fldChar w:fldCharType="end"/>
            </w:r>
          </w:hyperlink>
        </w:p>
        <w:p w14:paraId="04AC5FC2" w14:textId="211F6A7C" w:rsidR="00495C39" w:rsidRDefault="00464832">
          <w:pPr>
            <w:pStyle w:val="TOC3"/>
            <w:rPr>
              <w:rFonts w:asciiTheme="minorHAnsi" w:hAnsiTheme="minorHAnsi"/>
              <w:color w:val="auto"/>
              <w:sz w:val="22"/>
              <w:lang w:eastAsia="en-GB"/>
            </w:rPr>
          </w:pPr>
          <w:hyperlink w:anchor="_Toc30618701" w:history="1">
            <w:r w:rsidR="00495C39" w:rsidRPr="00E656B5">
              <w:rPr>
                <w:rStyle w:val="Hyperlink"/>
              </w:rPr>
              <w:t>5.2.4</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_Toc30618701 \h </w:instrText>
            </w:r>
            <w:r w:rsidR="00495C39">
              <w:rPr>
                <w:webHidden/>
              </w:rPr>
            </w:r>
            <w:r w:rsidR="00495C39">
              <w:rPr>
                <w:webHidden/>
              </w:rPr>
              <w:fldChar w:fldCharType="separate"/>
            </w:r>
            <w:r w:rsidR="00495C39">
              <w:rPr>
                <w:webHidden/>
              </w:rPr>
              <w:t>56</w:t>
            </w:r>
            <w:r w:rsidR="00495C39">
              <w:rPr>
                <w:webHidden/>
              </w:rPr>
              <w:fldChar w:fldCharType="end"/>
            </w:r>
          </w:hyperlink>
        </w:p>
        <w:p w14:paraId="63E25863" w14:textId="7B3B0EF6" w:rsidR="00495C39" w:rsidRDefault="00464832">
          <w:pPr>
            <w:pStyle w:val="TOC3"/>
            <w:rPr>
              <w:rFonts w:asciiTheme="minorHAnsi" w:hAnsiTheme="minorHAnsi"/>
              <w:color w:val="auto"/>
              <w:sz w:val="22"/>
              <w:lang w:eastAsia="en-GB"/>
            </w:rPr>
          </w:pPr>
          <w:hyperlink w:anchor="_Toc30618702" w:history="1">
            <w:r w:rsidR="00495C39" w:rsidRPr="00E656B5">
              <w:rPr>
                <w:rStyle w:val="Hyperlink"/>
              </w:rPr>
              <w:t>5.2.5</w:t>
            </w:r>
            <w:r w:rsidR="00495C39">
              <w:rPr>
                <w:rFonts w:asciiTheme="minorHAnsi" w:hAnsiTheme="minorHAnsi"/>
                <w:color w:val="auto"/>
                <w:sz w:val="22"/>
                <w:lang w:eastAsia="en-GB"/>
              </w:rPr>
              <w:tab/>
            </w:r>
            <w:r w:rsidR="00495C39" w:rsidRPr="00E656B5">
              <w:rPr>
                <w:rStyle w:val="Hyperlink"/>
              </w:rPr>
              <w:t>Power BI Model</w:t>
            </w:r>
            <w:r w:rsidR="00495C39">
              <w:rPr>
                <w:webHidden/>
              </w:rPr>
              <w:tab/>
            </w:r>
            <w:r w:rsidR="00495C39">
              <w:rPr>
                <w:webHidden/>
              </w:rPr>
              <w:fldChar w:fldCharType="begin"/>
            </w:r>
            <w:r w:rsidR="00495C39">
              <w:rPr>
                <w:webHidden/>
              </w:rPr>
              <w:instrText xml:space="preserve"> PAGEREF _Toc30618702 \h </w:instrText>
            </w:r>
            <w:r w:rsidR="00495C39">
              <w:rPr>
                <w:webHidden/>
              </w:rPr>
            </w:r>
            <w:r w:rsidR="00495C39">
              <w:rPr>
                <w:webHidden/>
              </w:rPr>
              <w:fldChar w:fldCharType="separate"/>
            </w:r>
            <w:r w:rsidR="00495C39">
              <w:rPr>
                <w:webHidden/>
              </w:rPr>
              <w:t>57</w:t>
            </w:r>
            <w:r w:rsidR="00495C39">
              <w:rPr>
                <w:webHidden/>
              </w:rPr>
              <w:fldChar w:fldCharType="end"/>
            </w:r>
          </w:hyperlink>
        </w:p>
        <w:p w14:paraId="7D65AFAB" w14:textId="66B07D73" w:rsidR="00495C39" w:rsidRDefault="00464832">
          <w:pPr>
            <w:pStyle w:val="TOC2"/>
            <w:tabs>
              <w:tab w:val="left" w:pos="880"/>
              <w:tab w:val="right" w:leader="dot" w:pos="9629"/>
            </w:tabs>
            <w:rPr>
              <w:rFonts w:asciiTheme="minorHAnsi" w:hAnsiTheme="minorHAnsi"/>
              <w:color w:val="auto"/>
              <w:sz w:val="22"/>
              <w:lang w:eastAsia="en-GB"/>
            </w:rPr>
          </w:pPr>
          <w:hyperlink w:anchor="_Toc30618703" w:history="1">
            <w:r w:rsidR="00495C39" w:rsidRPr="00E656B5">
              <w:rPr>
                <w:rStyle w:val="Hyperlink"/>
              </w:rPr>
              <w:t>5.3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_Toc30618703 \h </w:instrText>
            </w:r>
            <w:r w:rsidR="00495C39">
              <w:rPr>
                <w:webHidden/>
              </w:rPr>
            </w:r>
            <w:r w:rsidR="00495C39">
              <w:rPr>
                <w:webHidden/>
              </w:rPr>
              <w:fldChar w:fldCharType="separate"/>
            </w:r>
            <w:r w:rsidR="00495C39">
              <w:rPr>
                <w:webHidden/>
              </w:rPr>
              <w:t>66</w:t>
            </w:r>
            <w:r w:rsidR="00495C39">
              <w:rPr>
                <w:webHidden/>
              </w:rPr>
              <w:fldChar w:fldCharType="end"/>
            </w:r>
          </w:hyperlink>
        </w:p>
        <w:p w14:paraId="41112DEE" w14:textId="1BD0482A" w:rsidR="00495C39" w:rsidRDefault="00464832">
          <w:pPr>
            <w:pStyle w:val="TOC1"/>
            <w:tabs>
              <w:tab w:val="left" w:pos="400"/>
              <w:tab w:val="right" w:leader="dot" w:pos="9629"/>
            </w:tabs>
            <w:rPr>
              <w:rFonts w:asciiTheme="minorHAnsi" w:hAnsiTheme="minorHAnsi"/>
              <w:color w:val="auto"/>
              <w:sz w:val="22"/>
              <w:lang w:eastAsia="en-GB"/>
            </w:rPr>
          </w:pPr>
          <w:hyperlink w:anchor="_Toc30618704" w:history="1">
            <w:r w:rsidR="00495C39" w:rsidRPr="00E656B5">
              <w:rPr>
                <w:rStyle w:val="Hyperlink"/>
              </w:rPr>
              <w:t>6</w:t>
            </w:r>
            <w:r w:rsidR="00495C39">
              <w:rPr>
                <w:rFonts w:asciiTheme="minorHAnsi" w:hAnsiTheme="minorHAnsi"/>
                <w:color w:val="auto"/>
                <w:sz w:val="22"/>
                <w:lang w:eastAsia="en-GB"/>
              </w:rPr>
              <w:tab/>
            </w:r>
            <w:r w:rsidR="00495C39" w:rsidRPr="00E656B5">
              <w:rPr>
                <w:rStyle w:val="Hyperlink"/>
              </w:rPr>
              <w:t>Power BI Dataflows and the Common Data Model</w:t>
            </w:r>
            <w:r w:rsidR="00495C39">
              <w:rPr>
                <w:webHidden/>
              </w:rPr>
              <w:tab/>
            </w:r>
            <w:r w:rsidR="00495C39">
              <w:rPr>
                <w:webHidden/>
              </w:rPr>
              <w:fldChar w:fldCharType="begin"/>
            </w:r>
            <w:r w:rsidR="00495C39">
              <w:rPr>
                <w:webHidden/>
              </w:rPr>
              <w:instrText xml:space="preserve"> PAGEREF _Toc30618704 \h </w:instrText>
            </w:r>
            <w:r w:rsidR="00495C39">
              <w:rPr>
                <w:webHidden/>
              </w:rPr>
            </w:r>
            <w:r w:rsidR="00495C39">
              <w:rPr>
                <w:webHidden/>
              </w:rPr>
              <w:fldChar w:fldCharType="separate"/>
            </w:r>
            <w:r w:rsidR="00495C39">
              <w:rPr>
                <w:webHidden/>
              </w:rPr>
              <w:t>67</w:t>
            </w:r>
            <w:r w:rsidR="00495C39">
              <w:rPr>
                <w:webHidden/>
              </w:rPr>
              <w:fldChar w:fldCharType="end"/>
            </w:r>
          </w:hyperlink>
        </w:p>
        <w:p w14:paraId="4B1BD236" w14:textId="4B8741A9" w:rsidR="00495C39" w:rsidRDefault="00464832">
          <w:pPr>
            <w:pStyle w:val="TOC2"/>
            <w:tabs>
              <w:tab w:val="left" w:pos="880"/>
              <w:tab w:val="right" w:leader="dot" w:pos="9629"/>
            </w:tabs>
            <w:rPr>
              <w:rFonts w:asciiTheme="minorHAnsi" w:hAnsiTheme="minorHAnsi"/>
              <w:color w:val="auto"/>
              <w:sz w:val="22"/>
              <w:lang w:eastAsia="en-GB"/>
            </w:rPr>
          </w:pPr>
          <w:hyperlink w:anchor="_Toc30618705" w:history="1">
            <w:r w:rsidR="00495C39" w:rsidRPr="00E656B5">
              <w:rPr>
                <w:rStyle w:val="Hyperlink"/>
              </w:rPr>
              <w:t>6.1</w:t>
            </w:r>
            <w:r w:rsidR="00495C39">
              <w:rPr>
                <w:rFonts w:asciiTheme="minorHAnsi" w:hAnsiTheme="minorHAnsi"/>
                <w:color w:val="auto"/>
                <w:sz w:val="22"/>
                <w:lang w:eastAsia="en-GB"/>
              </w:rPr>
              <w:tab/>
            </w:r>
            <w:r w:rsidR="00495C39" w:rsidRPr="00E656B5">
              <w:rPr>
                <w:rStyle w:val="Hyperlink"/>
              </w:rPr>
              <w:t>How to configure Dataflows and Azure Data Lake Storage integration</w:t>
            </w:r>
            <w:r w:rsidR="00495C39">
              <w:rPr>
                <w:webHidden/>
              </w:rPr>
              <w:tab/>
            </w:r>
            <w:r w:rsidR="00495C39">
              <w:rPr>
                <w:webHidden/>
              </w:rPr>
              <w:fldChar w:fldCharType="begin"/>
            </w:r>
            <w:r w:rsidR="00495C39">
              <w:rPr>
                <w:webHidden/>
              </w:rPr>
              <w:instrText xml:space="preserve"> PAGEREF _Toc30618705 \h </w:instrText>
            </w:r>
            <w:r w:rsidR="00495C39">
              <w:rPr>
                <w:webHidden/>
              </w:rPr>
            </w:r>
            <w:r w:rsidR="00495C39">
              <w:rPr>
                <w:webHidden/>
              </w:rPr>
              <w:fldChar w:fldCharType="separate"/>
            </w:r>
            <w:r w:rsidR="00495C39">
              <w:rPr>
                <w:webHidden/>
              </w:rPr>
              <w:t>67</w:t>
            </w:r>
            <w:r w:rsidR="00495C39">
              <w:rPr>
                <w:webHidden/>
              </w:rPr>
              <w:fldChar w:fldCharType="end"/>
            </w:r>
          </w:hyperlink>
        </w:p>
        <w:p w14:paraId="055C37CA" w14:textId="33BD1C04" w:rsidR="00495C39" w:rsidRDefault="00464832">
          <w:pPr>
            <w:pStyle w:val="TOC3"/>
            <w:rPr>
              <w:rFonts w:asciiTheme="minorHAnsi" w:hAnsiTheme="minorHAnsi"/>
              <w:color w:val="auto"/>
              <w:sz w:val="22"/>
              <w:lang w:eastAsia="en-GB"/>
            </w:rPr>
          </w:pPr>
          <w:hyperlink w:anchor="_Toc30618706" w:history="1">
            <w:r w:rsidR="00495C39" w:rsidRPr="00E656B5">
              <w:rPr>
                <w:rStyle w:val="Hyperlink"/>
              </w:rPr>
              <w:t>6.1.1</w:t>
            </w:r>
            <w:r w:rsidR="00495C39">
              <w:rPr>
                <w:rFonts w:asciiTheme="minorHAnsi" w:hAnsiTheme="minorHAnsi"/>
                <w:color w:val="auto"/>
                <w:sz w:val="22"/>
                <w:lang w:eastAsia="en-GB"/>
              </w:rPr>
              <w:tab/>
            </w:r>
            <w:r w:rsidR="00495C39" w:rsidRPr="00E656B5">
              <w:rPr>
                <w:rStyle w:val="Hyperlink"/>
              </w:rPr>
              <w:t>Connecting Azure Data Lake Storage for Dataflow storage</w:t>
            </w:r>
            <w:r w:rsidR="00495C39">
              <w:rPr>
                <w:webHidden/>
              </w:rPr>
              <w:tab/>
            </w:r>
            <w:r w:rsidR="00495C39">
              <w:rPr>
                <w:webHidden/>
              </w:rPr>
              <w:fldChar w:fldCharType="begin"/>
            </w:r>
            <w:r w:rsidR="00495C39">
              <w:rPr>
                <w:webHidden/>
              </w:rPr>
              <w:instrText xml:space="preserve"> PAGEREF _Toc30618706 \h </w:instrText>
            </w:r>
            <w:r w:rsidR="00495C39">
              <w:rPr>
                <w:webHidden/>
              </w:rPr>
            </w:r>
            <w:r w:rsidR="00495C39">
              <w:rPr>
                <w:webHidden/>
              </w:rPr>
              <w:fldChar w:fldCharType="separate"/>
            </w:r>
            <w:r w:rsidR="00495C39">
              <w:rPr>
                <w:webHidden/>
              </w:rPr>
              <w:t>67</w:t>
            </w:r>
            <w:r w:rsidR="00495C39">
              <w:rPr>
                <w:webHidden/>
              </w:rPr>
              <w:fldChar w:fldCharType="end"/>
            </w:r>
          </w:hyperlink>
        </w:p>
        <w:p w14:paraId="3DD4EF83" w14:textId="24AF7B2D" w:rsidR="00495C39" w:rsidRDefault="00464832">
          <w:pPr>
            <w:pStyle w:val="TOC3"/>
            <w:rPr>
              <w:rFonts w:asciiTheme="minorHAnsi" w:hAnsiTheme="minorHAnsi"/>
              <w:color w:val="auto"/>
              <w:sz w:val="22"/>
              <w:lang w:eastAsia="en-GB"/>
            </w:rPr>
          </w:pPr>
          <w:hyperlink w:anchor="_Toc30618707" w:history="1">
            <w:r w:rsidR="00495C39" w:rsidRPr="00E656B5">
              <w:rPr>
                <w:rStyle w:val="Hyperlink"/>
              </w:rPr>
              <w:t>6.1.2</w:t>
            </w:r>
            <w:r w:rsidR="00495C39">
              <w:rPr>
                <w:rFonts w:asciiTheme="minorHAnsi" w:hAnsiTheme="minorHAnsi"/>
                <w:color w:val="auto"/>
                <w:sz w:val="22"/>
                <w:lang w:eastAsia="en-GB"/>
              </w:rPr>
              <w:tab/>
            </w:r>
            <w:r w:rsidR="00495C39" w:rsidRPr="00E656B5">
              <w:rPr>
                <w:rStyle w:val="Hyperlink"/>
              </w:rPr>
              <w:t>Configuring workspace Dataflow settings</w:t>
            </w:r>
            <w:r w:rsidR="00495C39">
              <w:rPr>
                <w:webHidden/>
              </w:rPr>
              <w:tab/>
            </w:r>
            <w:r w:rsidR="00495C39">
              <w:rPr>
                <w:webHidden/>
              </w:rPr>
              <w:fldChar w:fldCharType="begin"/>
            </w:r>
            <w:r w:rsidR="00495C39">
              <w:rPr>
                <w:webHidden/>
              </w:rPr>
              <w:instrText xml:space="preserve"> PAGEREF _Toc30618707 \h </w:instrText>
            </w:r>
            <w:r w:rsidR="00495C39">
              <w:rPr>
                <w:webHidden/>
              </w:rPr>
            </w:r>
            <w:r w:rsidR="00495C39">
              <w:rPr>
                <w:webHidden/>
              </w:rPr>
              <w:fldChar w:fldCharType="separate"/>
            </w:r>
            <w:r w:rsidR="00495C39">
              <w:rPr>
                <w:webHidden/>
              </w:rPr>
              <w:t>70</w:t>
            </w:r>
            <w:r w:rsidR="00495C39">
              <w:rPr>
                <w:webHidden/>
              </w:rPr>
              <w:fldChar w:fldCharType="end"/>
            </w:r>
          </w:hyperlink>
        </w:p>
        <w:p w14:paraId="2CF55819" w14:textId="5C17DD85" w:rsidR="00495C39" w:rsidRDefault="00464832">
          <w:pPr>
            <w:pStyle w:val="TOC2"/>
            <w:tabs>
              <w:tab w:val="left" w:pos="880"/>
              <w:tab w:val="right" w:leader="dot" w:pos="9629"/>
            </w:tabs>
            <w:rPr>
              <w:rFonts w:asciiTheme="minorHAnsi" w:hAnsiTheme="minorHAnsi"/>
              <w:color w:val="auto"/>
              <w:sz w:val="22"/>
              <w:lang w:eastAsia="en-GB"/>
            </w:rPr>
          </w:pPr>
          <w:hyperlink w:anchor="_Toc30618708" w:history="1">
            <w:r w:rsidR="00495C39" w:rsidRPr="00E656B5">
              <w:rPr>
                <w:rStyle w:val="Hyperlink"/>
              </w:rPr>
              <w:t>6.2</w:t>
            </w:r>
            <w:r w:rsidR="00495C39">
              <w:rPr>
                <w:rFonts w:asciiTheme="minorHAnsi" w:hAnsiTheme="minorHAnsi"/>
                <w:color w:val="auto"/>
                <w:sz w:val="22"/>
                <w:lang w:eastAsia="en-GB"/>
              </w:rPr>
              <w:tab/>
            </w:r>
            <w:r w:rsidR="00495C39" w:rsidRPr="00E656B5">
              <w:rPr>
                <w:rStyle w:val="Hyperlink"/>
              </w:rPr>
              <w:t>How to map external data sources to a CDM entity using a Dataflow</w:t>
            </w:r>
            <w:r w:rsidR="00495C39">
              <w:rPr>
                <w:webHidden/>
              </w:rPr>
              <w:tab/>
            </w:r>
            <w:r w:rsidR="00495C39">
              <w:rPr>
                <w:webHidden/>
              </w:rPr>
              <w:fldChar w:fldCharType="begin"/>
            </w:r>
            <w:r w:rsidR="00495C39">
              <w:rPr>
                <w:webHidden/>
              </w:rPr>
              <w:instrText xml:space="preserve"> PAGEREF _Toc30618708 \h </w:instrText>
            </w:r>
            <w:r w:rsidR="00495C39">
              <w:rPr>
                <w:webHidden/>
              </w:rPr>
            </w:r>
            <w:r w:rsidR="00495C39">
              <w:rPr>
                <w:webHidden/>
              </w:rPr>
              <w:fldChar w:fldCharType="separate"/>
            </w:r>
            <w:r w:rsidR="00495C39">
              <w:rPr>
                <w:webHidden/>
              </w:rPr>
              <w:t>73</w:t>
            </w:r>
            <w:r w:rsidR="00495C39">
              <w:rPr>
                <w:webHidden/>
              </w:rPr>
              <w:fldChar w:fldCharType="end"/>
            </w:r>
          </w:hyperlink>
        </w:p>
        <w:p w14:paraId="5B4172F3" w14:textId="50A82CC4" w:rsidR="00495C39" w:rsidRDefault="00464832">
          <w:pPr>
            <w:pStyle w:val="TOC2"/>
            <w:tabs>
              <w:tab w:val="left" w:pos="880"/>
              <w:tab w:val="right" w:leader="dot" w:pos="9629"/>
            </w:tabs>
            <w:rPr>
              <w:rFonts w:asciiTheme="minorHAnsi" w:hAnsiTheme="minorHAnsi"/>
              <w:color w:val="auto"/>
              <w:sz w:val="22"/>
              <w:lang w:eastAsia="en-GB"/>
            </w:rPr>
          </w:pPr>
          <w:hyperlink w:anchor="_Toc30618709" w:history="1">
            <w:r w:rsidR="00495C39" w:rsidRPr="00E656B5">
              <w:rPr>
                <w:rStyle w:val="Hyperlink"/>
              </w:rPr>
              <w:t>6.3</w:t>
            </w:r>
            <w:r w:rsidR="00495C39">
              <w:rPr>
                <w:rFonts w:asciiTheme="minorHAnsi" w:hAnsiTheme="minorHAnsi"/>
                <w:color w:val="auto"/>
                <w:sz w:val="22"/>
                <w:lang w:eastAsia="en-GB"/>
              </w:rPr>
              <w:tab/>
            </w:r>
            <w:r w:rsidR="00495C39" w:rsidRPr="00E656B5">
              <w:rPr>
                <w:rStyle w:val="Hyperlink"/>
              </w:rPr>
              <w:t>How to add a CDM folder to Power BI as a Dataflow</w:t>
            </w:r>
            <w:r w:rsidR="00495C39">
              <w:rPr>
                <w:webHidden/>
              </w:rPr>
              <w:tab/>
            </w:r>
            <w:r w:rsidR="00495C39">
              <w:rPr>
                <w:webHidden/>
              </w:rPr>
              <w:fldChar w:fldCharType="begin"/>
            </w:r>
            <w:r w:rsidR="00495C39">
              <w:rPr>
                <w:webHidden/>
              </w:rPr>
              <w:instrText xml:space="preserve"> PAGEREF _Toc30618709 \h </w:instrText>
            </w:r>
            <w:r w:rsidR="00495C39">
              <w:rPr>
                <w:webHidden/>
              </w:rPr>
            </w:r>
            <w:r w:rsidR="00495C39">
              <w:rPr>
                <w:webHidden/>
              </w:rPr>
              <w:fldChar w:fldCharType="separate"/>
            </w:r>
            <w:r w:rsidR="00495C39">
              <w:rPr>
                <w:webHidden/>
              </w:rPr>
              <w:t>79</w:t>
            </w:r>
            <w:r w:rsidR="00495C39">
              <w:rPr>
                <w:webHidden/>
              </w:rPr>
              <w:fldChar w:fldCharType="end"/>
            </w:r>
          </w:hyperlink>
        </w:p>
        <w:p w14:paraId="78E3B322" w14:textId="670A6AA6" w:rsidR="00495C39" w:rsidRDefault="00464832">
          <w:pPr>
            <w:pStyle w:val="TOC2"/>
            <w:tabs>
              <w:tab w:val="left" w:pos="880"/>
              <w:tab w:val="right" w:leader="dot" w:pos="9629"/>
            </w:tabs>
            <w:rPr>
              <w:rFonts w:asciiTheme="minorHAnsi" w:hAnsiTheme="minorHAnsi"/>
              <w:color w:val="auto"/>
              <w:sz w:val="22"/>
              <w:lang w:eastAsia="en-GB"/>
            </w:rPr>
          </w:pPr>
          <w:hyperlink w:anchor="_Toc30618710" w:history="1">
            <w:r w:rsidR="00495C39" w:rsidRPr="00E656B5">
              <w:rPr>
                <w:rStyle w:val="Hyperlink"/>
              </w:rPr>
              <w:t>6.4</w:t>
            </w:r>
            <w:r w:rsidR="00495C39">
              <w:rPr>
                <w:rFonts w:asciiTheme="minorHAnsi" w:hAnsiTheme="minorHAnsi"/>
                <w:color w:val="auto"/>
                <w:sz w:val="22"/>
                <w:lang w:eastAsia="en-GB"/>
              </w:rPr>
              <w:tab/>
            </w:r>
            <w:r w:rsidR="00495C39" w:rsidRPr="00E656B5">
              <w:rPr>
                <w:rStyle w:val="Hyperlink"/>
              </w:rPr>
              <w:t>How to connect to Dataflows in Power BI Desktop</w:t>
            </w:r>
            <w:r w:rsidR="00495C39">
              <w:rPr>
                <w:webHidden/>
              </w:rPr>
              <w:tab/>
            </w:r>
            <w:r w:rsidR="00495C39">
              <w:rPr>
                <w:webHidden/>
              </w:rPr>
              <w:fldChar w:fldCharType="begin"/>
            </w:r>
            <w:r w:rsidR="00495C39">
              <w:rPr>
                <w:webHidden/>
              </w:rPr>
              <w:instrText xml:space="preserve"> PAGEREF _Toc30618710 \h </w:instrText>
            </w:r>
            <w:r w:rsidR="00495C39">
              <w:rPr>
                <w:webHidden/>
              </w:rPr>
            </w:r>
            <w:r w:rsidR="00495C39">
              <w:rPr>
                <w:webHidden/>
              </w:rPr>
              <w:fldChar w:fldCharType="separate"/>
            </w:r>
            <w:r w:rsidR="00495C39">
              <w:rPr>
                <w:webHidden/>
              </w:rPr>
              <w:t>83</w:t>
            </w:r>
            <w:r w:rsidR="00495C39">
              <w:rPr>
                <w:webHidden/>
              </w:rPr>
              <w:fldChar w:fldCharType="end"/>
            </w:r>
          </w:hyperlink>
        </w:p>
        <w:p w14:paraId="525C1DE8" w14:textId="4902242A" w:rsidR="00495C39" w:rsidRDefault="00464832">
          <w:pPr>
            <w:pStyle w:val="TOC1"/>
            <w:tabs>
              <w:tab w:val="left" w:pos="400"/>
              <w:tab w:val="right" w:leader="dot" w:pos="9629"/>
            </w:tabs>
            <w:rPr>
              <w:rFonts w:asciiTheme="minorHAnsi" w:hAnsiTheme="minorHAnsi"/>
              <w:color w:val="auto"/>
              <w:sz w:val="22"/>
              <w:lang w:eastAsia="en-GB"/>
            </w:rPr>
          </w:pPr>
          <w:hyperlink w:anchor="_Toc30618711" w:history="1">
            <w:r w:rsidR="00495C39" w:rsidRPr="00E656B5">
              <w:rPr>
                <w:rStyle w:val="Hyperlink"/>
              </w:rPr>
              <w:t>7</w:t>
            </w:r>
            <w:r w:rsidR="00495C39">
              <w:rPr>
                <w:rFonts w:asciiTheme="minorHAnsi" w:hAnsiTheme="minorHAnsi"/>
                <w:color w:val="auto"/>
                <w:sz w:val="22"/>
                <w:lang w:eastAsia="en-GB"/>
              </w:rPr>
              <w:tab/>
            </w:r>
            <w:r w:rsidR="00495C39" w:rsidRPr="00E656B5">
              <w:rPr>
                <w:rStyle w:val="Hyperlink"/>
              </w:rPr>
              <w:t>FAQ’s</w:t>
            </w:r>
            <w:r w:rsidR="00495C39">
              <w:rPr>
                <w:webHidden/>
              </w:rPr>
              <w:tab/>
            </w:r>
            <w:r w:rsidR="00495C39">
              <w:rPr>
                <w:webHidden/>
              </w:rPr>
              <w:fldChar w:fldCharType="begin"/>
            </w:r>
            <w:r w:rsidR="00495C39">
              <w:rPr>
                <w:webHidden/>
              </w:rPr>
              <w:instrText xml:space="preserve"> PAGEREF _Toc30618711 \h </w:instrText>
            </w:r>
            <w:r w:rsidR="00495C39">
              <w:rPr>
                <w:webHidden/>
              </w:rPr>
            </w:r>
            <w:r w:rsidR="00495C39">
              <w:rPr>
                <w:webHidden/>
              </w:rPr>
              <w:fldChar w:fldCharType="separate"/>
            </w:r>
            <w:r w:rsidR="00495C39">
              <w:rPr>
                <w:webHidden/>
              </w:rPr>
              <w:t>85</w:t>
            </w:r>
            <w:r w:rsidR="00495C39">
              <w:rPr>
                <w:webHidden/>
              </w:rPr>
              <w:fldChar w:fldCharType="end"/>
            </w:r>
          </w:hyperlink>
        </w:p>
        <w:p w14:paraId="32F41F2E" w14:textId="66BD2121" w:rsidR="00495C39" w:rsidRDefault="00464832">
          <w:pPr>
            <w:pStyle w:val="TOC2"/>
            <w:tabs>
              <w:tab w:val="left" w:pos="880"/>
              <w:tab w:val="right" w:leader="dot" w:pos="9629"/>
            </w:tabs>
            <w:rPr>
              <w:rFonts w:asciiTheme="minorHAnsi" w:hAnsiTheme="minorHAnsi"/>
              <w:color w:val="auto"/>
              <w:sz w:val="22"/>
              <w:lang w:eastAsia="en-GB"/>
            </w:rPr>
          </w:pPr>
          <w:hyperlink w:anchor="_Toc30618712" w:history="1">
            <w:r w:rsidR="00495C39" w:rsidRPr="00E656B5">
              <w:rPr>
                <w:rStyle w:val="Hyperlink"/>
              </w:rPr>
              <w:t>7.1</w:t>
            </w:r>
            <w:r w:rsidR="00495C39">
              <w:rPr>
                <w:rFonts w:asciiTheme="minorHAnsi" w:hAnsiTheme="minorHAnsi"/>
                <w:color w:val="auto"/>
                <w:sz w:val="22"/>
                <w:lang w:eastAsia="en-GB"/>
              </w:rPr>
              <w:tab/>
            </w:r>
            <w:r w:rsidR="00495C39" w:rsidRPr="00E656B5">
              <w:rPr>
                <w:rStyle w:val="Hyperlink"/>
              </w:rPr>
              <w:t>Resolving Issues</w:t>
            </w:r>
            <w:r w:rsidR="00495C39">
              <w:rPr>
                <w:webHidden/>
              </w:rPr>
              <w:tab/>
            </w:r>
            <w:r w:rsidR="00495C39">
              <w:rPr>
                <w:webHidden/>
              </w:rPr>
              <w:fldChar w:fldCharType="begin"/>
            </w:r>
            <w:r w:rsidR="00495C39">
              <w:rPr>
                <w:webHidden/>
              </w:rPr>
              <w:instrText xml:space="preserve"> PAGEREF _Toc30618712 \h </w:instrText>
            </w:r>
            <w:r w:rsidR="00495C39">
              <w:rPr>
                <w:webHidden/>
              </w:rPr>
            </w:r>
            <w:r w:rsidR="00495C39">
              <w:rPr>
                <w:webHidden/>
              </w:rPr>
              <w:fldChar w:fldCharType="separate"/>
            </w:r>
            <w:r w:rsidR="00495C39">
              <w:rPr>
                <w:webHidden/>
              </w:rPr>
              <w:t>85</w:t>
            </w:r>
            <w:r w:rsidR="00495C39">
              <w:rPr>
                <w:webHidden/>
              </w:rPr>
              <w:fldChar w:fldCharType="end"/>
            </w:r>
          </w:hyperlink>
        </w:p>
        <w:p w14:paraId="5A5CEFA4" w14:textId="59A88F7B" w:rsidR="00495C39" w:rsidRDefault="00464832">
          <w:pPr>
            <w:pStyle w:val="TOC3"/>
            <w:rPr>
              <w:rFonts w:asciiTheme="minorHAnsi" w:hAnsiTheme="minorHAnsi"/>
              <w:color w:val="auto"/>
              <w:sz w:val="22"/>
              <w:lang w:eastAsia="en-GB"/>
            </w:rPr>
          </w:pPr>
          <w:hyperlink w:anchor="_Toc30618713" w:history="1">
            <w:r w:rsidR="00495C39" w:rsidRPr="00E656B5">
              <w:rPr>
                <w:rStyle w:val="Hyperlink"/>
              </w:rPr>
              <w:t>7.1.1</w:t>
            </w:r>
            <w:r w:rsidR="00495C39">
              <w:rPr>
                <w:rFonts w:asciiTheme="minorHAnsi" w:hAnsiTheme="minorHAnsi"/>
                <w:color w:val="auto"/>
                <w:sz w:val="22"/>
                <w:lang w:eastAsia="en-GB"/>
              </w:rPr>
              <w:tab/>
            </w:r>
            <w:r w:rsidR="00495C39" w:rsidRPr="00E656B5">
              <w:rPr>
                <w:rStyle w:val="Hyperlink"/>
              </w:rPr>
              <w:t>What are the most common execution issues</w:t>
            </w:r>
            <w:r w:rsidR="00495C39">
              <w:rPr>
                <w:webHidden/>
              </w:rPr>
              <w:tab/>
            </w:r>
            <w:r w:rsidR="00495C39">
              <w:rPr>
                <w:webHidden/>
              </w:rPr>
              <w:fldChar w:fldCharType="begin"/>
            </w:r>
            <w:r w:rsidR="00495C39">
              <w:rPr>
                <w:webHidden/>
              </w:rPr>
              <w:instrText xml:space="preserve"> PAGEREF _Toc30618713 \h </w:instrText>
            </w:r>
            <w:r w:rsidR="00495C39">
              <w:rPr>
                <w:webHidden/>
              </w:rPr>
            </w:r>
            <w:r w:rsidR="00495C39">
              <w:rPr>
                <w:webHidden/>
              </w:rPr>
              <w:fldChar w:fldCharType="separate"/>
            </w:r>
            <w:r w:rsidR="00495C39">
              <w:rPr>
                <w:webHidden/>
              </w:rPr>
              <w:t>85</w:t>
            </w:r>
            <w:r w:rsidR="00495C39">
              <w:rPr>
                <w:webHidden/>
              </w:rPr>
              <w:fldChar w:fldCharType="end"/>
            </w:r>
          </w:hyperlink>
        </w:p>
        <w:p w14:paraId="3A624ECE" w14:textId="7182C4A2" w:rsidR="00495C39" w:rsidRDefault="00464832">
          <w:pPr>
            <w:pStyle w:val="TOC3"/>
            <w:rPr>
              <w:rFonts w:asciiTheme="minorHAnsi" w:hAnsiTheme="minorHAnsi"/>
              <w:color w:val="auto"/>
              <w:sz w:val="22"/>
              <w:lang w:eastAsia="en-GB"/>
            </w:rPr>
          </w:pPr>
          <w:hyperlink w:anchor="_Toc30618714" w:history="1">
            <w:r w:rsidR="00495C39" w:rsidRPr="00E656B5">
              <w:rPr>
                <w:rStyle w:val="Hyperlink"/>
              </w:rPr>
              <w:t>7.1.2</w:t>
            </w:r>
            <w:r w:rsidR="00495C39">
              <w:rPr>
                <w:rFonts w:asciiTheme="minorHAnsi" w:hAnsiTheme="minorHAnsi"/>
                <w:color w:val="auto"/>
                <w:sz w:val="22"/>
                <w:lang w:eastAsia="en-GB"/>
              </w:rPr>
              <w:tab/>
            </w:r>
            <w:r w:rsidR="00495C39" w:rsidRPr="00E656B5">
              <w:rPr>
                <w:rStyle w:val="Hyperlink"/>
              </w:rPr>
              <w:t>How to reset the solution to the original state</w:t>
            </w:r>
            <w:r w:rsidR="00495C39">
              <w:rPr>
                <w:webHidden/>
              </w:rPr>
              <w:tab/>
            </w:r>
            <w:r w:rsidR="00495C39">
              <w:rPr>
                <w:webHidden/>
              </w:rPr>
              <w:fldChar w:fldCharType="begin"/>
            </w:r>
            <w:r w:rsidR="00495C39">
              <w:rPr>
                <w:webHidden/>
              </w:rPr>
              <w:instrText xml:space="preserve"> PAGEREF _Toc30618714 \h </w:instrText>
            </w:r>
            <w:r w:rsidR="00495C39">
              <w:rPr>
                <w:webHidden/>
              </w:rPr>
            </w:r>
            <w:r w:rsidR="00495C39">
              <w:rPr>
                <w:webHidden/>
              </w:rPr>
              <w:fldChar w:fldCharType="separate"/>
            </w:r>
            <w:r w:rsidR="00495C39">
              <w:rPr>
                <w:webHidden/>
              </w:rPr>
              <w:t>87</w:t>
            </w:r>
            <w:r w:rsidR="00495C39">
              <w:rPr>
                <w:webHidden/>
              </w:rPr>
              <w:fldChar w:fldCharType="end"/>
            </w:r>
          </w:hyperlink>
        </w:p>
        <w:p w14:paraId="687601B6" w14:textId="5EA42881" w:rsidR="00495C39" w:rsidRDefault="00464832">
          <w:pPr>
            <w:pStyle w:val="TOC2"/>
            <w:tabs>
              <w:tab w:val="left" w:pos="880"/>
              <w:tab w:val="right" w:leader="dot" w:pos="9629"/>
            </w:tabs>
            <w:rPr>
              <w:rFonts w:asciiTheme="minorHAnsi" w:hAnsiTheme="minorHAnsi"/>
              <w:color w:val="auto"/>
              <w:sz w:val="22"/>
              <w:lang w:eastAsia="en-GB"/>
            </w:rPr>
          </w:pPr>
          <w:hyperlink w:anchor="_Toc30618715" w:history="1">
            <w:r w:rsidR="00495C39" w:rsidRPr="00E656B5">
              <w:rPr>
                <w:rStyle w:val="Hyperlink"/>
              </w:rPr>
              <w:t>7.2</w:t>
            </w:r>
            <w:r w:rsidR="00495C39">
              <w:rPr>
                <w:rFonts w:asciiTheme="minorHAnsi" w:hAnsiTheme="minorHAnsi"/>
                <w:color w:val="auto"/>
                <w:sz w:val="22"/>
                <w:lang w:eastAsia="en-GB"/>
              </w:rPr>
              <w:tab/>
            </w:r>
            <w:r w:rsidR="00495C39" w:rsidRPr="00E656B5">
              <w:rPr>
                <w:rStyle w:val="Hyperlink"/>
              </w:rPr>
              <w:t>Data Refresh</w:t>
            </w:r>
            <w:r w:rsidR="00495C39">
              <w:rPr>
                <w:webHidden/>
              </w:rPr>
              <w:tab/>
            </w:r>
            <w:r w:rsidR="00495C39">
              <w:rPr>
                <w:webHidden/>
              </w:rPr>
              <w:fldChar w:fldCharType="begin"/>
            </w:r>
            <w:r w:rsidR="00495C39">
              <w:rPr>
                <w:webHidden/>
              </w:rPr>
              <w:instrText xml:space="preserve"> PAGEREF _Toc30618715 \h </w:instrText>
            </w:r>
            <w:r w:rsidR="00495C39">
              <w:rPr>
                <w:webHidden/>
              </w:rPr>
            </w:r>
            <w:r w:rsidR="00495C39">
              <w:rPr>
                <w:webHidden/>
              </w:rPr>
              <w:fldChar w:fldCharType="separate"/>
            </w:r>
            <w:r w:rsidR="00495C39">
              <w:rPr>
                <w:webHidden/>
              </w:rPr>
              <w:t>88</w:t>
            </w:r>
            <w:r w:rsidR="00495C39">
              <w:rPr>
                <w:webHidden/>
              </w:rPr>
              <w:fldChar w:fldCharType="end"/>
            </w:r>
          </w:hyperlink>
        </w:p>
        <w:p w14:paraId="122C8AE5" w14:textId="29B04DD6" w:rsidR="00495C39" w:rsidRDefault="00464832">
          <w:pPr>
            <w:pStyle w:val="TOC3"/>
            <w:rPr>
              <w:rFonts w:asciiTheme="minorHAnsi" w:hAnsiTheme="minorHAnsi"/>
              <w:color w:val="auto"/>
              <w:sz w:val="22"/>
              <w:lang w:eastAsia="en-GB"/>
            </w:rPr>
          </w:pPr>
          <w:hyperlink w:anchor="_Toc30618716" w:history="1">
            <w:r w:rsidR="00495C39" w:rsidRPr="00E656B5">
              <w:rPr>
                <w:rStyle w:val="Hyperlink"/>
              </w:rPr>
              <w:t>7.2.1</w:t>
            </w:r>
            <w:r w:rsidR="00495C39">
              <w:rPr>
                <w:rFonts w:asciiTheme="minorHAnsi" w:hAnsiTheme="minorHAnsi"/>
                <w:color w:val="auto"/>
                <w:sz w:val="22"/>
                <w:lang w:eastAsia="en-GB"/>
              </w:rPr>
              <w:tab/>
            </w:r>
            <w:r w:rsidR="00495C39" w:rsidRPr="00E656B5">
              <w:rPr>
                <w:rStyle w:val="Hyperlink"/>
              </w:rPr>
              <w:t>How to refresh Power BI report with fresh data</w:t>
            </w:r>
            <w:r w:rsidR="00495C39">
              <w:rPr>
                <w:webHidden/>
              </w:rPr>
              <w:tab/>
            </w:r>
            <w:r w:rsidR="00495C39">
              <w:rPr>
                <w:webHidden/>
              </w:rPr>
              <w:fldChar w:fldCharType="begin"/>
            </w:r>
            <w:r w:rsidR="00495C39">
              <w:rPr>
                <w:webHidden/>
              </w:rPr>
              <w:instrText xml:space="preserve"> PAGEREF _Toc30618716 \h </w:instrText>
            </w:r>
            <w:r w:rsidR="00495C39">
              <w:rPr>
                <w:webHidden/>
              </w:rPr>
            </w:r>
            <w:r w:rsidR="00495C39">
              <w:rPr>
                <w:webHidden/>
              </w:rPr>
              <w:fldChar w:fldCharType="separate"/>
            </w:r>
            <w:r w:rsidR="00495C39">
              <w:rPr>
                <w:webHidden/>
              </w:rPr>
              <w:t>88</w:t>
            </w:r>
            <w:r w:rsidR="00495C39">
              <w:rPr>
                <w:webHidden/>
              </w:rPr>
              <w:fldChar w:fldCharType="end"/>
            </w:r>
          </w:hyperlink>
        </w:p>
        <w:p w14:paraId="51D93C9F" w14:textId="750BA10D" w:rsidR="00495C39" w:rsidRDefault="00464832">
          <w:pPr>
            <w:pStyle w:val="TOC2"/>
            <w:tabs>
              <w:tab w:val="left" w:pos="880"/>
              <w:tab w:val="right" w:leader="dot" w:pos="9629"/>
            </w:tabs>
            <w:rPr>
              <w:rFonts w:asciiTheme="minorHAnsi" w:hAnsiTheme="minorHAnsi"/>
              <w:color w:val="auto"/>
              <w:sz w:val="22"/>
              <w:lang w:eastAsia="en-GB"/>
            </w:rPr>
          </w:pPr>
          <w:hyperlink w:anchor="_Toc30618717" w:history="1">
            <w:r w:rsidR="00495C39" w:rsidRPr="00E656B5">
              <w:rPr>
                <w:rStyle w:val="Hyperlink"/>
              </w:rPr>
              <w:t>7.3</w:t>
            </w:r>
            <w:r w:rsidR="00495C39">
              <w:rPr>
                <w:rFonts w:asciiTheme="minorHAnsi" w:hAnsiTheme="minorHAnsi"/>
                <w:color w:val="auto"/>
                <w:sz w:val="22"/>
                <w:lang w:eastAsia="en-GB"/>
              </w:rPr>
              <w:tab/>
            </w:r>
            <w:r w:rsidR="00495C39" w:rsidRPr="00E656B5">
              <w:rPr>
                <w:rStyle w:val="Hyperlink"/>
              </w:rPr>
              <w:t>Removing Solution Resources</w:t>
            </w:r>
            <w:r w:rsidR="00495C39">
              <w:rPr>
                <w:webHidden/>
              </w:rPr>
              <w:tab/>
            </w:r>
            <w:r w:rsidR="00495C39">
              <w:rPr>
                <w:webHidden/>
              </w:rPr>
              <w:fldChar w:fldCharType="begin"/>
            </w:r>
            <w:r w:rsidR="00495C39">
              <w:rPr>
                <w:webHidden/>
              </w:rPr>
              <w:instrText xml:space="preserve"> PAGEREF _Toc30618717 \h </w:instrText>
            </w:r>
            <w:r w:rsidR="00495C39">
              <w:rPr>
                <w:webHidden/>
              </w:rPr>
            </w:r>
            <w:r w:rsidR="00495C39">
              <w:rPr>
                <w:webHidden/>
              </w:rPr>
              <w:fldChar w:fldCharType="separate"/>
            </w:r>
            <w:r w:rsidR="00495C39">
              <w:rPr>
                <w:webHidden/>
              </w:rPr>
              <w:t>90</w:t>
            </w:r>
            <w:r w:rsidR="00495C39">
              <w:rPr>
                <w:webHidden/>
              </w:rPr>
              <w:fldChar w:fldCharType="end"/>
            </w:r>
          </w:hyperlink>
        </w:p>
        <w:p w14:paraId="15F779E7" w14:textId="04CD2319" w:rsidR="00495C39" w:rsidRDefault="00464832">
          <w:pPr>
            <w:pStyle w:val="TOC3"/>
            <w:rPr>
              <w:rFonts w:asciiTheme="minorHAnsi" w:hAnsiTheme="minorHAnsi"/>
              <w:color w:val="auto"/>
              <w:sz w:val="22"/>
              <w:lang w:eastAsia="en-GB"/>
            </w:rPr>
          </w:pPr>
          <w:hyperlink w:anchor="_Toc30618718" w:history="1">
            <w:r w:rsidR="00495C39" w:rsidRPr="00E656B5">
              <w:rPr>
                <w:rStyle w:val="Hyperlink"/>
              </w:rPr>
              <w:t>7.3.1</w:t>
            </w:r>
            <w:r w:rsidR="00495C39">
              <w:rPr>
                <w:rFonts w:asciiTheme="minorHAnsi" w:hAnsiTheme="minorHAnsi"/>
                <w:color w:val="auto"/>
                <w:sz w:val="22"/>
                <w:lang w:eastAsia="en-GB"/>
              </w:rPr>
              <w:tab/>
            </w:r>
            <w:r w:rsidR="00495C39" w:rsidRPr="00E656B5">
              <w:rPr>
                <w:rStyle w:val="Hyperlink"/>
              </w:rPr>
              <w:t>How to remove the solution from the Azure Portal</w:t>
            </w:r>
            <w:r w:rsidR="00495C39">
              <w:rPr>
                <w:webHidden/>
              </w:rPr>
              <w:tab/>
            </w:r>
            <w:r w:rsidR="00495C39">
              <w:rPr>
                <w:webHidden/>
              </w:rPr>
              <w:fldChar w:fldCharType="begin"/>
            </w:r>
            <w:r w:rsidR="00495C39">
              <w:rPr>
                <w:webHidden/>
              </w:rPr>
              <w:instrText xml:space="preserve"> PAGEREF _Toc30618718 \h </w:instrText>
            </w:r>
            <w:r w:rsidR="00495C39">
              <w:rPr>
                <w:webHidden/>
              </w:rPr>
            </w:r>
            <w:r w:rsidR="00495C39">
              <w:rPr>
                <w:webHidden/>
              </w:rPr>
              <w:fldChar w:fldCharType="separate"/>
            </w:r>
            <w:r w:rsidR="00495C39">
              <w:rPr>
                <w:webHidden/>
              </w:rPr>
              <w:t>90</w:t>
            </w:r>
            <w:r w:rsidR="00495C39">
              <w:rPr>
                <w:webHidden/>
              </w:rPr>
              <w:fldChar w:fldCharType="end"/>
            </w:r>
          </w:hyperlink>
        </w:p>
        <w:p w14:paraId="520C5A19" w14:textId="4159339E" w:rsidR="00495C39" w:rsidRDefault="00464832">
          <w:pPr>
            <w:pStyle w:val="TOC2"/>
            <w:tabs>
              <w:tab w:val="left" w:pos="880"/>
              <w:tab w:val="right" w:leader="dot" w:pos="9629"/>
            </w:tabs>
            <w:rPr>
              <w:rFonts w:asciiTheme="minorHAnsi" w:hAnsiTheme="minorHAnsi"/>
              <w:color w:val="auto"/>
              <w:sz w:val="22"/>
              <w:lang w:eastAsia="en-GB"/>
            </w:rPr>
          </w:pPr>
          <w:hyperlink w:anchor="_Toc30618719" w:history="1">
            <w:r w:rsidR="00495C39" w:rsidRPr="00E656B5">
              <w:rPr>
                <w:rStyle w:val="Hyperlink"/>
              </w:rPr>
              <w:t>7.4</w:t>
            </w:r>
            <w:r w:rsidR="00495C39">
              <w:rPr>
                <w:rFonts w:asciiTheme="minorHAnsi" w:hAnsiTheme="minorHAnsi"/>
                <w:color w:val="auto"/>
                <w:sz w:val="22"/>
                <w:lang w:eastAsia="en-GB"/>
              </w:rPr>
              <w:tab/>
            </w:r>
            <w:r w:rsidR="00495C39" w:rsidRPr="00E656B5">
              <w:rPr>
                <w:rStyle w:val="Hyperlink"/>
              </w:rPr>
              <w:t>Costs</w:t>
            </w:r>
            <w:r w:rsidR="00495C39">
              <w:rPr>
                <w:webHidden/>
              </w:rPr>
              <w:tab/>
            </w:r>
            <w:r w:rsidR="00495C39">
              <w:rPr>
                <w:webHidden/>
              </w:rPr>
              <w:fldChar w:fldCharType="begin"/>
            </w:r>
            <w:r w:rsidR="00495C39">
              <w:rPr>
                <w:webHidden/>
              </w:rPr>
              <w:instrText xml:space="preserve"> PAGEREF _Toc30618719 \h </w:instrText>
            </w:r>
            <w:r w:rsidR="00495C39">
              <w:rPr>
                <w:webHidden/>
              </w:rPr>
            </w:r>
            <w:r w:rsidR="00495C39">
              <w:rPr>
                <w:webHidden/>
              </w:rPr>
              <w:fldChar w:fldCharType="separate"/>
            </w:r>
            <w:r w:rsidR="00495C39">
              <w:rPr>
                <w:webHidden/>
              </w:rPr>
              <w:t>91</w:t>
            </w:r>
            <w:r w:rsidR="00495C39">
              <w:rPr>
                <w:webHidden/>
              </w:rPr>
              <w:fldChar w:fldCharType="end"/>
            </w:r>
          </w:hyperlink>
        </w:p>
        <w:p w14:paraId="3EE9605A" w14:textId="3360FB20" w:rsidR="00495C39" w:rsidRDefault="00464832">
          <w:pPr>
            <w:pStyle w:val="TOC3"/>
            <w:rPr>
              <w:rFonts w:asciiTheme="minorHAnsi" w:hAnsiTheme="minorHAnsi"/>
              <w:color w:val="auto"/>
              <w:sz w:val="22"/>
              <w:lang w:eastAsia="en-GB"/>
            </w:rPr>
          </w:pPr>
          <w:hyperlink w:anchor="_Toc30618720" w:history="1">
            <w:r w:rsidR="00495C39" w:rsidRPr="00E656B5">
              <w:rPr>
                <w:rStyle w:val="Hyperlink"/>
              </w:rPr>
              <w:t>7.4.1</w:t>
            </w:r>
            <w:r w:rsidR="00495C39">
              <w:rPr>
                <w:rFonts w:asciiTheme="minorHAnsi" w:hAnsiTheme="minorHAnsi"/>
                <w:color w:val="auto"/>
                <w:sz w:val="22"/>
                <w:lang w:eastAsia="en-GB"/>
              </w:rPr>
              <w:tab/>
            </w:r>
            <w:r w:rsidR="00495C39" w:rsidRPr="00E656B5">
              <w:rPr>
                <w:rStyle w:val="Hyperlink"/>
              </w:rPr>
              <w:t>What are the average running costs</w:t>
            </w:r>
            <w:r w:rsidR="00495C39">
              <w:rPr>
                <w:webHidden/>
              </w:rPr>
              <w:tab/>
            </w:r>
            <w:r w:rsidR="00495C39">
              <w:rPr>
                <w:webHidden/>
              </w:rPr>
              <w:fldChar w:fldCharType="begin"/>
            </w:r>
            <w:r w:rsidR="00495C39">
              <w:rPr>
                <w:webHidden/>
              </w:rPr>
              <w:instrText xml:space="preserve"> PAGEREF _Toc30618720 \h </w:instrText>
            </w:r>
            <w:r w:rsidR="00495C39">
              <w:rPr>
                <w:webHidden/>
              </w:rPr>
            </w:r>
            <w:r w:rsidR="00495C39">
              <w:rPr>
                <w:webHidden/>
              </w:rPr>
              <w:fldChar w:fldCharType="separate"/>
            </w:r>
            <w:r w:rsidR="00495C39">
              <w:rPr>
                <w:webHidden/>
              </w:rPr>
              <w:t>91</w:t>
            </w:r>
            <w:r w:rsidR="00495C39">
              <w:rPr>
                <w:webHidden/>
              </w:rPr>
              <w:fldChar w:fldCharType="end"/>
            </w:r>
          </w:hyperlink>
        </w:p>
        <w:p w14:paraId="1A222C6C" w14:textId="5B941635" w:rsidR="00495C39" w:rsidRDefault="00464832">
          <w:pPr>
            <w:pStyle w:val="TOC3"/>
            <w:rPr>
              <w:rFonts w:asciiTheme="minorHAnsi" w:hAnsiTheme="minorHAnsi"/>
              <w:color w:val="auto"/>
              <w:sz w:val="22"/>
              <w:lang w:eastAsia="en-GB"/>
            </w:rPr>
          </w:pPr>
          <w:hyperlink w:anchor="_Toc30618721" w:history="1">
            <w:r w:rsidR="00495C39" w:rsidRPr="00E656B5">
              <w:rPr>
                <w:rStyle w:val="Hyperlink"/>
              </w:rPr>
              <w:t>7.4.2</w:t>
            </w:r>
            <w:r w:rsidR="00495C39">
              <w:rPr>
                <w:rFonts w:asciiTheme="minorHAnsi" w:hAnsiTheme="minorHAnsi"/>
                <w:color w:val="auto"/>
                <w:sz w:val="22"/>
                <w:lang w:eastAsia="en-GB"/>
              </w:rPr>
              <w:tab/>
            </w:r>
            <w:r w:rsidR="00495C39" w:rsidRPr="00E656B5">
              <w:rPr>
                <w:rStyle w:val="Hyperlink"/>
              </w:rPr>
              <w:t>How to minimize running costs</w:t>
            </w:r>
            <w:r w:rsidR="00495C39">
              <w:rPr>
                <w:webHidden/>
              </w:rPr>
              <w:tab/>
            </w:r>
            <w:r w:rsidR="00495C39">
              <w:rPr>
                <w:webHidden/>
              </w:rPr>
              <w:fldChar w:fldCharType="begin"/>
            </w:r>
            <w:r w:rsidR="00495C39">
              <w:rPr>
                <w:webHidden/>
              </w:rPr>
              <w:instrText xml:space="preserve"> PAGEREF _Toc30618721 \h </w:instrText>
            </w:r>
            <w:r w:rsidR="00495C39">
              <w:rPr>
                <w:webHidden/>
              </w:rPr>
            </w:r>
            <w:r w:rsidR="00495C39">
              <w:rPr>
                <w:webHidden/>
              </w:rPr>
              <w:fldChar w:fldCharType="separate"/>
            </w:r>
            <w:r w:rsidR="00495C39">
              <w:rPr>
                <w:webHidden/>
              </w:rPr>
              <w:t>91</w:t>
            </w:r>
            <w:r w:rsidR="00495C39">
              <w:rPr>
                <w:webHidden/>
              </w:rPr>
              <w:fldChar w:fldCharType="end"/>
            </w:r>
          </w:hyperlink>
        </w:p>
        <w:p w14:paraId="2C0EE8E7" w14:textId="1BE0DE7E" w:rsidR="00495C39" w:rsidRDefault="00464832">
          <w:pPr>
            <w:pStyle w:val="TOC2"/>
            <w:tabs>
              <w:tab w:val="left" w:pos="880"/>
              <w:tab w:val="right" w:leader="dot" w:pos="9629"/>
            </w:tabs>
            <w:rPr>
              <w:rFonts w:asciiTheme="minorHAnsi" w:hAnsiTheme="minorHAnsi"/>
              <w:color w:val="auto"/>
              <w:sz w:val="22"/>
              <w:lang w:eastAsia="en-GB"/>
            </w:rPr>
          </w:pPr>
          <w:hyperlink w:anchor="_Toc30618722" w:history="1">
            <w:r w:rsidR="00495C39" w:rsidRPr="00E656B5">
              <w:rPr>
                <w:rStyle w:val="Hyperlink"/>
              </w:rPr>
              <w:t>7.5</w:t>
            </w:r>
            <w:r w:rsidR="00495C39">
              <w:rPr>
                <w:rFonts w:asciiTheme="minorHAnsi" w:hAnsiTheme="minorHAnsi"/>
                <w:color w:val="auto"/>
                <w:sz w:val="22"/>
                <w:lang w:eastAsia="en-GB"/>
              </w:rPr>
              <w:tab/>
            </w:r>
            <w:r w:rsidR="00495C39" w:rsidRPr="00E656B5">
              <w:rPr>
                <w:rStyle w:val="Hyperlink"/>
              </w:rPr>
              <w:t>Accessing Azure Resources</w:t>
            </w:r>
            <w:r w:rsidR="00495C39">
              <w:rPr>
                <w:webHidden/>
              </w:rPr>
              <w:tab/>
            </w:r>
            <w:r w:rsidR="00495C39">
              <w:rPr>
                <w:webHidden/>
              </w:rPr>
              <w:fldChar w:fldCharType="begin"/>
            </w:r>
            <w:r w:rsidR="00495C39">
              <w:rPr>
                <w:webHidden/>
              </w:rPr>
              <w:instrText xml:space="preserve"> PAGEREF _Toc30618722 \h </w:instrText>
            </w:r>
            <w:r w:rsidR="00495C39">
              <w:rPr>
                <w:webHidden/>
              </w:rPr>
            </w:r>
            <w:r w:rsidR="00495C39">
              <w:rPr>
                <w:webHidden/>
              </w:rPr>
              <w:fldChar w:fldCharType="separate"/>
            </w:r>
            <w:r w:rsidR="00495C39">
              <w:rPr>
                <w:webHidden/>
              </w:rPr>
              <w:t>92</w:t>
            </w:r>
            <w:r w:rsidR="00495C39">
              <w:rPr>
                <w:webHidden/>
              </w:rPr>
              <w:fldChar w:fldCharType="end"/>
            </w:r>
          </w:hyperlink>
        </w:p>
        <w:p w14:paraId="5309AC33" w14:textId="46787B26" w:rsidR="00495C39" w:rsidRDefault="00464832">
          <w:pPr>
            <w:pStyle w:val="TOC3"/>
            <w:rPr>
              <w:rFonts w:asciiTheme="minorHAnsi" w:hAnsiTheme="minorHAnsi"/>
              <w:color w:val="auto"/>
              <w:sz w:val="22"/>
              <w:lang w:eastAsia="en-GB"/>
            </w:rPr>
          </w:pPr>
          <w:hyperlink w:anchor="_Toc30618723" w:history="1">
            <w:r w:rsidR="00495C39" w:rsidRPr="00E656B5">
              <w:rPr>
                <w:rStyle w:val="Hyperlink"/>
              </w:rPr>
              <w:t>7.5.1</w:t>
            </w:r>
            <w:r w:rsidR="00495C39">
              <w:rPr>
                <w:rFonts w:asciiTheme="minorHAnsi" w:hAnsiTheme="minorHAnsi"/>
                <w:color w:val="auto"/>
                <w:sz w:val="22"/>
                <w:lang w:eastAsia="en-GB"/>
              </w:rPr>
              <w:tab/>
            </w:r>
            <w:r w:rsidR="00495C39" w:rsidRPr="00E656B5">
              <w:rPr>
                <w:rStyle w:val="Hyperlink"/>
              </w:rPr>
              <w:t>How to connect to Synapse Analytics</w:t>
            </w:r>
            <w:r w:rsidR="00495C39">
              <w:rPr>
                <w:webHidden/>
              </w:rPr>
              <w:tab/>
            </w:r>
            <w:r w:rsidR="00495C39">
              <w:rPr>
                <w:webHidden/>
              </w:rPr>
              <w:fldChar w:fldCharType="begin"/>
            </w:r>
            <w:r w:rsidR="00495C39">
              <w:rPr>
                <w:webHidden/>
              </w:rPr>
              <w:instrText xml:space="preserve"> PAGEREF _Toc30618723 \h </w:instrText>
            </w:r>
            <w:r w:rsidR="00495C39">
              <w:rPr>
                <w:webHidden/>
              </w:rPr>
            </w:r>
            <w:r w:rsidR="00495C39">
              <w:rPr>
                <w:webHidden/>
              </w:rPr>
              <w:fldChar w:fldCharType="separate"/>
            </w:r>
            <w:r w:rsidR="00495C39">
              <w:rPr>
                <w:webHidden/>
              </w:rPr>
              <w:t>92</w:t>
            </w:r>
            <w:r w:rsidR="00495C39">
              <w:rPr>
                <w:webHidden/>
              </w:rPr>
              <w:fldChar w:fldCharType="end"/>
            </w:r>
          </w:hyperlink>
        </w:p>
        <w:p w14:paraId="352008E7" w14:textId="1C615596" w:rsidR="00495C39" w:rsidRDefault="00464832">
          <w:pPr>
            <w:pStyle w:val="TOC3"/>
            <w:rPr>
              <w:rFonts w:asciiTheme="minorHAnsi" w:hAnsiTheme="minorHAnsi"/>
              <w:color w:val="auto"/>
              <w:sz w:val="22"/>
              <w:lang w:eastAsia="en-GB"/>
            </w:rPr>
          </w:pPr>
          <w:hyperlink w:anchor="_Toc30618724" w:history="1">
            <w:r w:rsidR="00495C39" w:rsidRPr="00E656B5">
              <w:rPr>
                <w:rStyle w:val="Hyperlink"/>
              </w:rPr>
              <w:t>7.5.2</w:t>
            </w:r>
            <w:r w:rsidR="00495C39">
              <w:rPr>
                <w:rFonts w:asciiTheme="minorHAnsi" w:hAnsiTheme="minorHAnsi"/>
                <w:color w:val="auto"/>
                <w:sz w:val="22"/>
                <w:lang w:eastAsia="en-GB"/>
              </w:rPr>
              <w:tab/>
            </w:r>
            <w:r w:rsidR="00495C39" w:rsidRPr="00E656B5">
              <w:rPr>
                <w:rStyle w:val="Hyperlink"/>
              </w:rPr>
              <w:t>How to obtain secrets from Key Vault</w:t>
            </w:r>
            <w:r w:rsidR="00495C39">
              <w:rPr>
                <w:webHidden/>
              </w:rPr>
              <w:tab/>
            </w:r>
            <w:r w:rsidR="00495C39">
              <w:rPr>
                <w:webHidden/>
              </w:rPr>
              <w:fldChar w:fldCharType="begin"/>
            </w:r>
            <w:r w:rsidR="00495C39">
              <w:rPr>
                <w:webHidden/>
              </w:rPr>
              <w:instrText xml:space="preserve"> PAGEREF _Toc30618724 \h </w:instrText>
            </w:r>
            <w:r w:rsidR="00495C39">
              <w:rPr>
                <w:webHidden/>
              </w:rPr>
            </w:r>
            <w:r w:rsidR="00495C39">
              <w:rPr>
                <w:webHidden/>
              </w:rPr>
              <w:fldChar w:fldCharType="separate"/>
            </w:r>
            <w:r w:rsidR="00495C39">
              <w:rPr>
                <w:webHidden/>
              </w:rPr>
              <w:t>93</w:t>
            </w:r>
            <w:r w:rsidR="00495C39">
              <w:rPr>
                <w:webHidden/>
              </w:rPr>
              <w:fldChar w:fldCharType="end"/>
            </w:r>
          </w:hyperlink>
        </w:p>
        <w:p w14:paraId="290260BC" w14:textId="4D6E4AEE" w:rsidR="00495C39" w:rsidRDefault="00464832">
          <w:pPr>
            <w:pStyle w:val="TOC2"/>
            <w:tabs>
              <w:tab w:val="left" w:pos="880"/>
              <w:tab w:val="right" w:leader="dot" w:pos="9629"/>
            </w:tabs>
            <w:rPr>
              <w:rFonts w:asciiTheme="minorHAnsi" w:hAnsiTheme="minorHAnsi"/>
              <w:color w:val="auto"/>
              <w:sz w:val="22"/>
              <w:lang w:eastAsia="en-GB"/>
            </w:rPr>
          </w:pPr>
          <w:hyperlink w:anchor="_Toc30618725" w:history="1">
            <w:r w:rsidR="00495C39" w:rsidRPr="00E656B5">
              <w:rPr>
                <w:rStyle w:val="Hyperlink"/>
              </w:rPr>
              <w:t>7.6</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_Toc30618725 \h </w:instrText>
            </w:r>
            <w:r w:rsidR="00495C39">
              <w:rPr>
                <w:webHidden/>
              </w:rPr>
            </w:r>
            <w:r w:rsidR="00495C39">
              <w:rPr>
                <w:webHidden/>
              </w:rPr>
              <w:fldChar w:fldCharType="separate"/>
            </w:r>
            <w:r w:rsidR="00495C39">
              <w:rPr>
                <w:webHidden/>
              </w:rPr>
              <w:t>95</w:t>
            </w:r>
            <w:r w:rsidR="00495C39">
              <w:rPr>
                <w:webHidden/>
              </w:rPr>
              <w:fldChar w:fldCharType="end"/>
            </w:r>
          </w:hyperlink>
        </w:p>
        <w:p w14:paraId="7162D1AF" w14:textId="15F62237" w:rsidR="004737C8" w:rsidRPr="00377A8C" w:rsidRDefault="004737C8" w:rsidP="00DD0C24">
          <w:pPr>
            <w:rPr>
              <w:rFonts w:hint="eastAsia"/>
            </w:rPr>
          </w:pPr>
          <w:r w:rsidRPr="00377A8C">
            <w:rPr>
              <w:b/>
              <w:bCs/>
            </w:rPr>
            <w:fldChar w:fldCharType="end"/>
          </w:r>
        </w:p>
      </w:sdtContent>
    </w:sdt>
    <w:p w14:paraId="77130D4C" w14:textId="77777777" w:rsidR="00A30689" w:rsidRPr="00377A8C" w:rsidRDefault="00A30689" w:rsidP="00DD0C24">
      <w:pPr>
        <w:rPr>
          <w:rFonts w:hint="eastAsia"/>
        </w:rPr>
      </w:pPr>
    </w:p>
    <w:p w14:paraId="5376273D" w14:textId="5718EAC5" w:rsidR="00DD0C24" w:rsidRPr="00377A8C" w:rsidRDefault="00EC6752" w:rsidP="00EC6752">
      <w:pPr>
        <w:spacing w:after="200" w:line="276" w:lineRule="auto"/>
        <w:rPr>
          <w:rFonts w:hint="eastAsia"/>
        </w:rPr>
      </w:pPr>
      <w:r w:rsidRPr="00377A8C">
        <w:br w:type="page"/>
      </w:r>
    </w:p>
    <w:p w14:paraId="7BC189A7" w14:textId="77777777" w:rsidR="00155156" w:rsidRPr="00377A8C" w:rsidRDefault="00155156" w:rsidP="00DD0C24">
      <w:pPr>
        <w:pStyle w:val="Heading1"/>
        <w:rPr>
          <w:rFonts w:hint="eastAsia"/>
        </w:rPr>
      </w:pPr>
      <w:bookmarkStart w:id="4" w:name="_Toc30618663"/>
      <w:r w:rsidRPr="00377A8C">
        <w:lastRenderedPageBreak/>
        <w:t>Introduction</w:t>
      </w:r>
      <w:bookmarkEnd w:id="4"/>
    </w:p>
    <w:p w14:paraId="4E80B5D1" w14:textId="77777777" w:rsidR="00E26A75" w:rsidRDefault="00E26A75" w:rsidP="00E26A75">
      <w:pPr>
        <w:rPr>
          <w:rFonts w:hint="eastAsia"/>
        </w:rPr>
      </w:pPr>
      <w:r>
        <w:t>The Nonprofit Data Warehouse Quickstart meets nonprofits where they’re at in their data journey, providing them with simple tools built on industry best practices to transform completely disparate data sources.  By aggregating data, nonprofits can connect dots that have previously been difficult to trace when comparing data for specific projects or analyzing trends across the organization.</w:t>
      </w:r>
    </w:p>
    <w:p w14:paraId="3ACBF289" w14:textId="77777777" w:rsidR="00E26A75" w:rsidRDefault="00E26A75" w:rsidP="00E26A75">
      <w:pPr>
        <w:rPr>
          <w:rFonts w:hint="eastAsia"/>
        </w:rPr>
      </w:pPr>
      <w:r>
        <w:t>Nonprofit Data Warehouse Quickstart is a pre-packaged “one-click” Azure-based warehousing deployment designed to help nonprofits quickly and easily set up a sample data architecture from a representative sample data files.</w:t>
      </w:r>
    </w:p>
    <w:p w14:paraId="3D2442EB" w14:textId="3A50DE3E" w:rsidR="00E26A75" w:rsidRDefault="00E26A75" w:rsidP="00E26A75">
      <w:pPr>
        <w:rPr>
          <w:rFonts w:hint="eastAsia"/>
        </w:rPr>
      </w:pPr>
      <w:r>
        <w:t>This “one-click” deployment enables nonprofit data managers to get familiar with Azure architecture and run sample files through the solution to see each component</w:t>
      </w:r>
      <w:r w:rsidR="004B2FB5">
        <w:t xml:space="preserve"> (E.G.</w:t>
      </w:r>
      <w:r w:rsidR="00614FD2">
        <w:t xml:space="preserve"> Azure Data Lake, Synapse Analytics)</w:t>
      </w:r>
      <w:r>
        <w:t xml:space="preserve"> in action. Users’ own data can then be added to form the foundation of their own Data Analytics solution.</w:t>
      </w:r>
    </w:p>
    <w:p w14:paraId="33280059" w14:textId="77777777" w:rsidR="00E26A75" w:rsidRDefault="00E26A75" w:rsidP="00E26A75">
      <w:pPr>
        <w:rPr>
          <w:rFonts w:hint="eastAsia"/>
        </w:rPr>
      </w:pPr>
      <w:r>
        <w:t xml:space="preserve">This solution uses PowerShell and Azure Resource Manager (ARM) at its core. Following initial configuration, pre-built PowerShell scripts can be utilised to deploy each of the required Azure resources, and deploy sample files and the code base to the solution. </w:t>
      </w:r>
    </w:p>
    <w:p w14:paraId="20A21B0B" w14:textId="77777777" w:rsidR="00E26A75" w:rsidRDefault="00E26A75" w:rsidP="00E26A75">
      <w:pPr>
        <w:rPr>
          <w:rFonts w:hint="eastAsia"/>
        </w:rPr>
      </w:pPr>
      <w:r>
        <w:t>This document is designed to provide a step-by-step guide on how to deploy the Nonprofit Data Warehouse Quickstart from GitHub, configure the components, and execute the solution.</w:t>
      </w:r>
    </w:p>
    <w:p w14:paraId="05F43E21" w14:textId="77777777" w:rsidR="00E26A75" w:rsidRDefault="00E26A75" w:rsidP="00E26A75">
      <w:pPr>
        <w:rPr>
          <w:rFonts w:hint="eastAsia"/>
        </w:rPr>
      </w:pPr>
      <w:r>
        <w:t>For a technical overview of the architecture and the purpose of each resource used within this solution, please see the Nonprofit Data Warehouse Quickstart – Technical Overview document.</w:t>
      </w:r>
    </w:p>
    <w:p w14:paraId="06003642" w14:textId="77777777" w:rsidR="00E26A75" w:rsidRDefault="00E26A75" w:rsidP="00E26A75">
      <w:pPr>
        <w:rPr>
          <w:rFonts w:hint="eastAsia"/>
        </w:rPr>
      </w:pPr>
      <w:r>
        <w:t>The remainder of this document contains the following sections:</w:t>
      </w:r>
    </w:p>
    <w:p w14:paraId="75DD2320" w14:textId="77777777" w:rsidR="00CC5963" w:rsidRDefault="00CC5963" w:rsidP="00CC5963">
      <w:pPr>
        <w:pStyle w:val="BulletList"/>
        <w:rPr>
          <w:rFonts w:hint="eastAsia"/>
        </w:rPr>
      </w:pPr>
      <w:r>
        <w:t>Deployment checklist</w:t>
      </w:r>
    </w:p>
    <w:p w14:paraId="3F9989B9" w14:textId="77777777" w:rsidR="00CC5963" w:rsidRDefault="00CC5963" w:rsidP="00CC5963">
      <w:pPr>
        <w:pStyle w:val="BulletList"/>
        <w:rPr>
          <w:rFonts w:hint="eastAsia"/>
        </w:rPr>
      </w:pPr>
      <w:r>
        <w:t>How to deploy from GitHub</w:t>
      </w:r>
    </w:p>
    <w:p w14:paraId="004544DE" w14:textId="77777777" w:rsidR="00CC5963" w:rsidRDefault="00CC5963" w:rsidP="00CC5963">
      <w:pPr>
        <w:pStyle w:val="BulletList"/>
        <w:rPr>
          <w:rFonts w:hint="eastAsia"/>
        </w:rPr>
      </w:pPr>
      <w:r>
        <w:t>Execute the solution</w:t>
      </w:r>
    </w:p>
    <w:p w14:paraId="7C6FB723" w14:textId="77777777" w:rsidR="00CC5963" w:rsidRDefault="00CC5963" w:rsidP="00CC5963">
      <w:pPr>
        <w:pStyle w:val="BulletList"/>
        <w:rPr>
          <w:rFonts w:hint="eastAsia"/>
        </w:rPr>
      </w:pPr>
      <w:r>
        <w:t>How to add your own data</w:t>
      </w:r>
    </w:p>
    <w:p w14:paraId="089DFEC3" w14:textId="4A34A314" w:rsidR="00DD2553" w:rsidRPr="00377A8C" w:rsidRDefault="00DD2553" w:rsidP="000F4B6C">
      <w:pPr>
        <w:pStyle w:val="BulletList"/>
        <w:rPr>
          <w:rFonts w:hint="eastAsia"/>
        </w:rPr>
      </w:pPr>
      <w:r>
        <w:t>Power BI Dataflows and the Common Data Model</w:t>
      </w:r>
    </w:p>
    <w:p w14:paraId="57B70AE4" w14:textId="77777777" w:rsidR="000F4B6C" w:rsidRPr="00377A8C" w:rsidRDefault="000F4B6C" w:rsidP="000F4B6C">
      <w:pPr>
        <w:pStyle w:val="BulletList"/>
        <w:rPr>
          <w:rFonts w:hint="eastAsia"/>
        </w:rPr>
      </w:pPr>
      <w:r w:rsidRPr="00377A8C">
        <w:t>FAQ’s</w:t>
      </w:r>
    </w:p>
    <w:p w14:paraId="0B4AA3BF" w14:textId="031407B1" w:rsidR="00E21857" w:rsidRPr="00377A8C" w:rsidRDefault="007E7FF6">
      <w:pPr>
        <w:spacing w:after="200" w:line="276" w:lineRule="auto"/>
        <w:rPr>
          <w:rFonts w:hint="eastAsia"/>
        </w:rPr>
      </w:pPr>
      <w:r w:rsidRPr="00377A8C">
        <w:br w:type="page"/>
      </w:r>
    </w:p>
    <w:p w14:paraId="00C44142" w14:textId="77777777" w:rsidR="006F1658" w:rsidRPr="00377A8C" w:rsidRDefault="006F1658" w:rsidP="006F1658">
      <w:pPr>
        <w:pStyle w:val="Heading1"/>
        <w:rPr>
          <w:rFonts w:hint="eastAsia"/>
        </w:rPr>
      </w:pPr>
      <w:bookmarkStart w:id="5" w:name="_Toc30618664"/>
      <w:bookmarkStart w:id="6" w:name="_Ref29222088"/>
      <w:r w:rsidRPr="00377A8C">
        <w:lastRenderedPageBreak/>
        <w:t>Deployment Checklist</w:t>
      </w:r>
      <w:bookmarkEnd w:id="5"/>
    </w:p>
    <w:p w14:paraId="040820C0" w14:textId="6F37432C" w:rsidR="006F1658" w:rsidRPr="00377A8C" w:rsidRDefault="006F1658" w:rsidP="006F1658">
      <w:pPr>
        <w:rPr>
          <w:rFonts w:hint="eastAsia"/>
        </w:rPr>
      </w:pPr>
      <w:r w:rsidRPr="00377A8C">
        <w:t xml:space="preserve">The list below summarises each step that needs to be carried out </w:t>
      </w:r>
      <w:r w:rsidR="003B73A3" w:rsidRPr="00377A8C">
        <w:t xml:space="preserve">in order </w:t>
      </w:r>
      <w:r w:rsidRPr="00377A8C">
        <w:t>to deploy the solution. For further details on each step please refer to the “Reference Section” in this document.</w:t>
      </w:r>
    </w:p>
    <w:p w14:paraId="46DD19D4" w14:textId="77777777" w:rsidR="006F1658" w:rsidRPr="00377A8C" w:rsidRDefault="006F1658" w:rsidP="006F1658">
      <w:pPr>
        <w:pStyle w:val="Heading2"/>
        <w:rPr>
          <w:rFonts w:hint="eastAsia"/>
        </w:rPr>
      </w:pPr>
      <w:bookmarkStart w:id="7" w:name="_Toc30618665"/>
      <w:r w:rsidRPr="00377A8C">
        <w:t>Pre-deployment Steps</w:t>
      </w:r>
      <w:bookmarkEnd w:id="7"/>
    </w:p>
    <w:tbl>
      <w:tblPr>
        <w:tblStyle w:val="ListTable3-Accent1"/>
        <w:tblW w:w="0" w:type="auto"/>
        <w:tblLook w:val="04A0" w:firstRow="1" w:lastRow="0" w:firstColumn="1" w:lastColumn="0" w:noHBand="0" w:noVBand="1"/>
      </w:tblPr>
      <w:tblGrid>
        <w:gridCol w:w="943"/>
        <w:gridCol w:w="4576"/>
        <w:gridCol w:w="1863"/>
        <w:gridCol w:w="1135"/>
        <w:gridCol w:w="1112"/>
      </w:tblGrid>
      <w:tr w:rsidR="006F1658" w:rsidRPr="00377A8C" w14:paraId="70396D27" w14:textId="77777777" w:rsidTr="005039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B34A235"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1D3F8AB8"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29B988E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4DC64B34"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B3FEDB2"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6E8E9D6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A128553" w14:textId="77777777" w:rsidTr="0050399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1D715E" w14:textId="12B0CBAA" w:rsidR="006F1658" w:rsidRPr="00377A8C" w:rsidRDefault="00923033" w:rsidP="00C3304F">
            <w:pPr>
              <w:spacing w:after="0"/>
              <w:rPr>
                <w:rFonts w:hint="eastAsia"/>
                <w:color w:val="FEFFFF" w:themeColor="text2"/>
              </w:rPr>
            </w:pP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12931B43" w14:textId="5C51048A" w:rsidR="006F1658" w:rsidRPr="00377A8C" w:rsidRDefault="0092303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and </w:t>
            </w:r>
            <w:r w:rsidR="006F1658" w:rsidRPr="00377A8C">
              <w:t>Install prerequisites tools</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089935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8E61459" w14:textId="77777777" w:rsidR="006F1658" w:rsidRPr="00377A8C" w:rsidRDefault="006F1658" w:rsidP="00C3304F">
            <w:pPr>
              <w:outlineLvl w:val="0"/>
              <w:cnfStyle w:val="000000100000" w:firstRow="0" w:lastRow="0" w:firstColumn="0" w:lastColumn="0" w:oddVBand="0" w:evenVBand="0" w:oddHBand="1" w:evenHBand="0" w:firstRowFirstColumn="0" w:firstRowLastColumn="0" w:lastRowFirstColumn="0" w:lastRowLastColumn="0"/>
              <w:rPr>
                <w:rFonts w:hint="eastAsia"/>
              </w:rPr>
            </w:pPr>
            <w:r w:rsidRPr="00377A8C">
              <w:t>3.1.1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DA766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729DFC4A" w14:textId="77777777" w:rsidTr="0050399F">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73918D6D" w14:textId="1036F6E8" w:rsidR="006F1658" w:rsidRPr="00377A8C" w:rsidRDefault="00AE29E7" w:rsidP="00C3304F">
            <w:pPr>
              <w:spacing w:after="0"/>
              <w:rPr>
                <w:rFonts w:hint="eastAsia"/>
                <w:color w:val="FEFFFF" w:themeColor="text2"/>
              </w:rPr>
            </w:pPr>
            <w:r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31EB8B5B" w14:textId="2B28154D"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Configure PowerShell</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44DE62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B83DDBC" w14:textId="77777777" w:rsidR="006F1658" w:rsidRPr="00377A8C" w:rsidRDefault="006F1658" w:rsidP="00C3304F">
            <w:pPr>
              <w:outlineLvl w:val="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CDE2E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73949F4A"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E4869D" w14:textId="61E82D5A" w:rsidR="006F1658" w:rsidRPr="00377A8C" w:rsidRDefault="00AE29E7" w:rsidP="00C3304F">
            <w:pPr>
              <w:spacing w:after="0"/>
              <w:rPr>
                <w:rFonts w:hint="eastAsia"/>
                <w:color w:val="FEFFFF" w:themeColor="text2"/>
              </w:rPr>
            </w:pPr>
            <w:r w:rsidRPr="00377A8C">
              <w:rPr>
                <w:color w:val="FEFFFF" w:themeColor="text2"/>
              </w:rPr>
              <w:t>2</w:t>
            </w:r>
            <w:r w:rsidR="00923033" w:rsidRPr="00377A8C">
              <w:rPr>
                <w:color w:val="FEFFFF" w:themeColor="text2"/>
              </w:rPr>
              <w:t>.</w:t>
            </w: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tcPr>
          <w:p w14:paraId="270D05E2"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39A7889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B2EF7D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03E7EDA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C3B017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7AFDD9C" w14:textId="75E3A49C" w:rsidR="006F1658" w:rsidRPr="00377A8C" w:rsidRDefault="00AE29E7" w:rsidP="00C3304F">
            <w:pPr>
              <w:spacing w:after="0"/>
              <w:rPr>
                <w:rFonts w:hint="eastAsia"/>
                <w:color w:val="FEFFFF" w:themeColor="text2"/>
              </w:rPr>
            </w:pPr>
            <w:r w:rsidRPr="00377A8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20D569B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Install the “AzureRM” PowerShell modules. </w:t>
            </w:r>
          </w:p>
          <w:p w14:paraId="364636C0" w14:textId="3BC5E56B"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‘Install-Module AzureRm -AllowClobber -Force -Scope LocalMachine’</w:t>
            </w:r>
            <w:r w:rsidR="002045A7">
              <w:t>.</w:t>
            </w:r>
          </w:p>
        </w:tc>
        <w:tc>
          <w:tcPr>
            <w:tcW w:w="1863" w:type="dxa"/>
            <w:tcBorders>
              <w:top w:val="single" w:sz="4" w:space="0" w:color="auto"/>
              <w:left w:val="single" w:sz="4" w:space="0" w:color="auto"/>
              <w:bottom w:val="single" w:sz="4" w:space="0" w:color="auto"/>
              <w:right w:val="single" w:sz="4" w:space="0" w:color="auto"/>
            </w:tcBorders>
          </w:tcPr>
          <w:p w14:paraId="3EAF3B5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3845F6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684CFAB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EDCF084"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EB41AE8" w14:textId="1E9C5909" w:rsidR="006F1658" w:rsidRPr="00377A8C" w:rsidRDefault="00242E3D" w:rsidP="00C3304F">
            <w:pPr>
              <w:spacing w:after="0"/>
              <w:rPr>
                <w:rFonts w:hint="eastAsia"/>
                <w:color w:val="FEFFFF" w:themeColor="text2"/>
              </w:rPr>
            </w:pPr>
            <w:r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4E7906A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1402173B"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F41F9F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11204AA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BA85C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D03B77F" w14:textId="4194C942" w:rsidR="006F1658" w:rsidRPr="00377A8C" w:rsidRDefault="00242E3D" w:rsidP="00C3304F">
            <w:pPr>
              <w:spacing w:after="0"/>
              <w:rPr>
                <w:rFonts w:hint="eastAsia"/>
                <w:color w:val="FEFFFF" w:themeColor="text2"/>
              </w:rPr>
            </w:pPr>
            <w:r w:rsidRPr="00377A8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32A337D0" w14:textId="31FF076C"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resource group, providing an appropriate name and assigning tags</w:t>
            </w:r>
            <w:r w:rsidR="00F719CA" w:rsidRPr="00377A8C">
              <w:t xml:space="preserve"> and permissions</w:t>
            </w:r>
            <w:r w:rsidR="002045A7">
              <w:t>.</w:t>
            </w:r>
          </w:p>
        </w:tc>
        <w:tc>
          <w:tcPr>
            <w:tcW w:w="1863" w:type="dxa"/>
            <w:tcBorders>
              <w:top w:val="single" w:sz="4" w:space="0" w:color="auto"/>
              <w:left w:val="single" w:sz="4" w:space="0" w:color="auto"/>
              <w:bottom w:val="single" w:sz="4" w:space="0" w:color="auto"/>
              <w:right w:val="single" w:sz="4" w:space="0" w:color="auto"/>
            </w:tcBorders>
          </w:tcPr>
          <w:p w14:paraId="3AA0F4A3"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4BD5F565"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6A33F7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EB4BD7" w:rsidRPr="00377A8C" w14:paraId="21EBF591"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AD0069" w14:textId="582C251B" w:rsidR="00EB4BD7" w:rsidRPr="00377A8C" w:rsidRDefault="00EB4BD7" w:rsidP="002258CF">
            <w:pPr>
              <w:spacing w:after="0"/>
              <w:rPr>
                <w:rFonts w:hint="eastAsia"/>
                <w:color w:val="FEFFFF" w:themeColor="text2"/>
              </w:rPr>
            </w:pPr>
            <w:r w:rsidRPr="00377A8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15F5A712" w14:textId="1FCC9400"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noProof w:val="0"/>
              </w:rPr>
            </w:pPr>
            <w:r w:rsidRPr="00377A8C">
              <w:rPr>
                <w:noProof w:val="0"/>
              </w:rPr>
              <w:t>Create Resource Group</w:t>
            </w:r>
            <w:r w:rsidR="002045A7">
              <w:rPr>
                <w:noProof w:val="0"/>
              </w:rPr>
              <w:t>.</w:t>
            </w:r>
          </w:p>
        </w:tc>
        <w:tc>
          <w:tcPr>
            <w:tcW w:w="1863" w:type="dxa"/>
            <w:tcBorders>
              <w:top w:val="single" w:sz="4" w:space="0" w:color="auto"/>
              <w:left w:val="single" w:sz="4" w:space="0" w:color="auto"/>
              <w:bottom w:val="single" w:sz="4" w:space="0" w:color="auto"/>
              <w:right w:val="single" w:sz="4" w:space="0" w:color="auto"/>
            </w:tcBorders>
          </w:tcPr>
          <w:p w14:paraId="0C1718BC" w14:textId="559F5592"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6D1CAACD" w14:textId="6C46D5D5" w:rsidR="00EB4BD7" w:rsidRPr="00377A8C" w:rsidRDefault="00A82F32" w:rsidP="002258C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7FD177C0" w14:textId="77777777"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9D94855"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CAAFEDC" w14:textId="62856A57"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tcPr>
          <w:p w14:paraId="66FFF00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3A8EA0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0227F1E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178FEF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D5719D6"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FB8BB20" w14:textId="3F69C7D9"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3CEF70B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48C4489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D21AB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FBBA93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718720F3" w14:textId="77777777" w:rsidR="006F1658" w:rsidRPr="00377A8C" w:rsidRDefault="006F1658" w:rsidP="006F1658">
      <w:pPr>
        <w:rPr>
          <w:rFonts w:hint="eastAsia"/>
        </w:rPr>
      </w:pPr>
    </w:p>
    <w:p w14:paraId="6807EDEE" w14:textId="77777777" w:rsidR="006F1658" w:rsidRPr="00377A8C" w:rsidRDefault="006F1658" w:rsidP="006F1658">
      <w:pPr>
        <w:pStyle w:val="Heading2"/>
        <w:rPr>
          <w:rFonts w:hint="eastAsia"/>
        </w:rPr>
      </w:pPr>
      <w:bookmarkStart w:id="8" w:name="_Toc30618666"/>
      <w:r w:rsidRPr="00377A8C">
        <w:t>Deployment Steps</w:t>
      </w:r>
      <w:bookmarkEnd w:id="8"/>
    </w:p>
    <w:tbl>
      <w:tblPr>
        <w:tblStyle w:val="ListTable3-Accent1"/>
        <w:tblW w:w="0" w:type="auto"/>
        <w:tblLook w:val="04A0" w:firstRow="1" w:lastRow="0" w:firstColumn="1" w:lastColumn="0" w:noHBand="0" w:noVBand="1"/>
      </w:tblPr>
      <w:tblGrid>
        <w:gridCol w:w="738"/>
        <w:gridCol w:w="4828"/>
        <w:gridCol w:w="1807"/>
        <w:gridCol w:w="1144"/>
        <w:gridCol w:w="1112"/>
      </w:tblGrid>
      <w:tr w:rsidR="004A69BD" w:rsidRPr="00377A8C" w14:paraId="119C3F64" w14:textId="77777777" w:rsidTr="004A69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133FB3C8"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0DE0BDD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01DFFE8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093472F0"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C2A1843"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35F1A03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8B8EB5B"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323897E6" w14:textId="77777777" w:rsidR="006F1658" w:rsidRPr="00377A8C" w:rsidRDefault="006F1658" w:rsidP="00C3304F">
            <w:pPr>
              <w:spacing w:after="0"/>
              <w:rPr>
                <w:rFonts w:hint="eastAsia"/>
                <w:b w:val="0"/>
                <w:bCs w:val="0"/>
                <w:color w:val="FEFFFF" w:themeColor="text2"/>
              </w:rPr>
            </w:pPr>
            <w:r w:rsidRPr="00377A8C">
              <w:rPr>
                <w:b w:val="0"/>
                <w:bCs w:val="0"/>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402831B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the code from the Nonprofit Data Warehouse GitHub </w:t>
            </w:r>
            <w:hyperlink r:id="rId11" w:history="1">
              <w:r w:rsidRPr="00377A8C">
                <w:rPr>
                  <w:rStyle w:val="Hyperlink"/>
                </w:rPr>
                <w:t>repository</w:t>
              </w:r>
            </w:hyperlink>
            <w:r w:rsidRPr="00377A8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6108072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0C08576A"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370E3FF8"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4A69BD" w:rsidRPr="00377A8C" w14:paraId="3D770EB3"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929C8DE"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430BB913" w14:textId="06568EB5" w:rsidR="006F1658" w:rsidRPr="00377A8C" w:rsidRDefault="00334C25"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Deploy</w:t>
            </w:r>
            <w:r w:rsidR="00F34A6A" w:rsidRPr="00377A8C">
              <w:t xml:space="preserve"> Solution</w:t>
            </w:r>
            <w:r w:rsidR="004C5F8F" w:rsidRPr="00377A8C">
              <w:t xml:space="preserve"> </w:t>
            </w:r>
            <w:r w:rsidR="00B915A4" w:rsidRPr="00377A8C">
              <w:t>Resources</w:t>
            </w:r>
            <w:r w:rsidR="004C5F8F" w:rsidRPr="00377A8C">
              <w:t xml:space="preserve"> and Configuration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33C7F23B" w14:textId="4EAA3E08"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18A4A39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F24AFBE"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42248F" w:rsidRPr="00377A8C" w14:paraId="472F96AF"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A08B179" w14:textId="6E9A2FA8" w:rsidR="0042248F" w:rsidRPr="00377A8C" w:rsidRDefault="0042248F" w:rsidP="00C3304F">
            <w:pPr>
              <w:spacing w:after="0"/>
              <w:rPr>
                <w:rFonts w:hint="eastAsia"/>
                <w:color w:val="FEFFFF" w:themeColor="text2"/>
              </w:rPr>
            </w:pPr>
            <w:r w:rsidRPr="00377A8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2A8D28CE" w14:textId="41AD6CE7" w:rsidR="0042248F" w:rsidRPr="00377A8C" w:rsidRDefault="000E1D81"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“DeployOrchestrator.ps1” PowerShell script and c</w:t>
            </w:r>
            <w:r w:rsidR="0042248F" w:rsidRPr="00377A8C">
              <w:t xml:space="preserve">onfigure parameters if </w:t>
            </w:r>
            <w:r w:rsidR="00000379" w:rsidRPr="00377A8C">
              <w:t>necessary. Ensure</w:t>
            </w:r>
            <w:r w:rsidR="005D6DAF" w:rsidRPr="00377A8C">
              <w:t xml:space="preserve"> that</w:t>
            </w:r>
            <w:r w:rsidR="00000379" w:rsidRPr="00377A8C">
              <w:t xml:space="preserve"> execution context and path in the PowerShell ISE execution log matches the solution’s folder location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4632302" w14:textId="7CCEA063"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A42B1BB" w14:textId="3B47836D"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BA94101" w14:textId="77777777" w:rsidR="0042248F" w:rsidRPr="00377A8C" w:rsidRDefault="0042248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165BFE" w:rsidRPr="00377A8C" w14:paraId="3459AD12"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BBEB314" w14:textId="5701DCA1" w:rsidR="00165BFE" w:rsidRPr="00377A8C" w:rsidRDefault="00165BFE" w:rsidP="00C3304F">
            <w:pPr>
              <w:spacing w:after="0"/>
              <w:rPr>
                <w:rFonts w:hint="eastAsia"/>
                <w:color w:val="FEFFFF" w:themeColor="text2"/>
              </w:rPr>
            </w:pPr>
            <w:r w:rsidRPr="00377A8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3DE8F682" w14:textId="3537A7C5" w:rsidR="00165BFE" w:rsidRPr="00377A8C" w:rsidRDefault="004266DD"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Obtain </w:t>
            </w:r>
            <w:r w:rsidR="00B25FFE" w:rsidRPr="00377A8C">
              <w:t xml:space="preserve">the </w:t>
            </w:r>
            <w:r w:rsidRPr="00377A8C">
              <w:t>Azure Subscription ID</w:t>
            </w:r>
            <w:r w:rsidR="00F8515F" w:rsidRPr="00377A8C">
              <w:t xml:space="preserve"> from Azure Portal</w:t>
            </w:r>
            <w:r w:rsidRPr="00377A8C">
              <w:t xml:space="preserve"> and </w:t>
            </w:r>
            <w:r w:rsidR="00B25FFE" w:rsidRPr="00377A8C">
              <w:t xml:space="preserve">query </w:t>
            </w:r>
            <w:r w:rsidR="00134024" w:rsidRPr="00377A8C">
              <w:t xml:space="preserve">External </w:t>
            </w:r>
            <w:r w:rsidRPr="00377A8C">
              <w:t>IP Address</w:t>
            </w:r>
            <w:r w:rsidR="00B25FFE" w:rsidRPr="00377A8C">
              <w:t xml:space="preserve"> with a search enging on choice</w:t>
            </w:r>
            <w:r w:rsidR="002045A7">
              <w:t>.</w:t>
            </w:r>
          </w:p>
        </w:tc>
        <w:tc>
          <w:tcPr>
            <w:tcW w:w="1807" w:type="dxa"/>
            <w:tcBorders>
              <w:top w:val="single" w:sz="4" w:space="0" w:color="auto"/>
              <w:left w:val="single" w:sz="4" w:space="0" w:color="auto"/>
              <w:bottom w:val="single" w:sz="4" w:space="0" w:color="auto"/>
              <w:right w:val="single" w:sz="4" w:space="0" w:color="auto"/>
            </w:tcBorders>
          </w:tcPr>
          <w:p w14:paraId="2D45B6D0" w14:textId="21F45D2F" w:rsidR="00165BFE" w:rsidRPr="00377A8C" w:rsidRDefault="00B25F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Internet Browser</w:t>
            </w:r>
            <w:r w:rsidR="00A82F32" w:rsidRPr="00377A8C">
              <w:t>/Azure Portal</w:t>
            </w:r>
          </w:p>
        </w:tc>
        <w:tc>
          <w:tcPr>
            <w:tcW w:w="1144" w:type="dxa"/>
            <w:tcBorders>
              <w:top w:val="single" w:sz="4" w:space="0" w:color="auto"/>
              <w:left w:val="single" w:sz="4" w:space="0" w:color="auto"/>
              <w:bottom w:val="single" w:sz="4" w:space="0" w:color="auto"/>
              <w:right w:val="single" w:sz="4" w:space="0" w:color="auto"/>
            </w:tcBorders>
          </w:tcPr>
          <w:p w14:paraId="66831E61" w14:textId="3AC7505D" w:rsidR="00165BFE" w:rsidRPr="00377A8C" w:rsidRDefault="00E31E3B"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F3160C1" w14:textId="77777777" w:rsidR="00165BFE" w:rsidRPr="00377A8C" w:rsidRDefault="00165B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849C437"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1655D55" w14:textId="5E37278D" w:rsidR="006F1658" w:rsidRPr="00377A8C" w:rsidRDefault="0047087E" w:rsidP="00C3304F">
            <w:pPr>
              <w:spacing w:after="0"/>
              <w:rPr>
                <w:rFonts w:hint="eastAsia"/>
                <w:color w:val="FEFFFF" w:themeColor="text2"/>
              </w:rPr>
            </w:pPr>
            <w:r w:rsidRPr="00377A8C">
              <w:rPr>
                <w:color w:val="FEFFFF" w:themeColor="text2"/>
              </w:rPr>
              <w:t>2.</w:t>
            </w:r>
            <w:r w:rsidR="004266DD" w:rsidRPr="00377A8C">
              <w:rPr>
                <w:color w:val="FEFFFF" w:themeColor="text2"/>
              </w:rPr>
              <w:t>4</w:t>
            </w:r>
          </w:p>
        </w:tc>
        <w:tc>
          <w:tcPr>
            <w:tcW w:w="4828" w:type="dxa"/>
            <w:tcBorders>
              <w:top w:val="single" w:sz="4" w:space="0" w:color="auto"/>
              <w:left w:val="single" w:sz="4" w:space="0" w:color="auto"/>
              <w:bottom w:val="single" w:sz="4" w:space="0" w:color="auto"/>
              <w:right w:val="single" w:sz="4" w:space="0" w:color="auto"/>
            </w:tcBorders>
          </w:tcPr>
          <w:p w14:paraId="31F5B753" w14:textId="0A810F9C" w:rsidR="00D81D22" w:rsidRPr="00377A8C" w:rsidRDefault="00E31E3B"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Execute Script (F5) and </w:t>
            </w:r>
            <w:r w:rsidR="00C840A7" w:rsidRPr="00377A8C">
              <w:t>provide</w:t>
            </w:r>
            <w:r w:rsidR="00C77B02" w:rsidRPr="00377A8C">
              <w:t xml:space="preserve"> t</w:t>
            </w:r>
            <w:r w:rsidR="006F1658" w:rsidRPr="00377A8C">
              <w:t>he mandatory parameters</w:t>
            </w:r>
            <w:r w:rsidRPr="00377A8C">
              <w:t xml:space="preserve"> when request</w:t>
            </w:r>
            <w:r w:rsidR="00482941" w:rsidRPr="00377A8C">
              <w:t>ed</w:t>
            </w:r>
            <w:r w:rsidR="00D81D22" w:rsidRPr="00377A8C">
              <w:t>:</w:t>
            </w:r>
          </w:p>
          <w:p w14:paraId="074299E7" w14:textId="77777777"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Azure Subscription ID ($SubscriptionId), </w:t>
            </w:r>
          </w:p>
          <w:p w14:paraId="47650131" w14:textId="1E0D1DA5"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IP</w:t>
            </w:r>
            <w:r w:rsidR="00D81D22" w:rsidRPr="00377A8C">
              <w:t xml:space="preserve"> A</w:t>
            </w:r>
            <w:r w:rsidRPr="00377A8C">
              <w:t xml:space="preserve">ddress ($OrganisationPublicIPAddress) </w:t>
            </w:r>
          </w:p>
          <w:p w14:paraId="68BA4F88" w14:textId="3A02BBB0" w:rsidR="00673107" w:rsidRPr="00377A8C" w:rsidRDefault="00D81D22"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6F1658" w:rsidRPr="00377A8C">
              <w:t>roject name ($Project)</w:t>
            </w:r>
            <w:r w:rsidR="002045A7">
              <w:t>.</w:t>
            </w:r>
          </w:p>
        </w:tc>
        <w:tc>
          <w:tcPr>
            <w:tcW w:w="1807" w:type="dxa"/>
            <w:tcBorders>
              <w:top w:val="single" w:sz="4" w:space="0" w:color="auto"/>
              <w:left w:val="single" w:sz="4" w:space="0" w:color="auto"/>
              <w:bottom w:val="single" w:sz="4" w:space="0" w:color="auto"/>
              <w:right w:val="single" w:sz="4" w:space="0" w:color="auto"/>
            </w:tcBorders>
          </w:tcPr>
          <w:p w14:paraId="4E8A037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1FB333F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38DD2E6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03DFFBDA"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0F93E8E" w14:textId="4FF2353F" w:rsidR="006F1658" w:rsidRPr="00377A8C" w:rsidRDefault="00AD0E4E" w:rsidP="00C3304F">
            <w:pPr>
              <w:spacing w:after="0"/>
              <w:rPr>
                <w:rFonts w:hint="eastAsia"/>
                <w:color w:val="FEFFFF" w:themeColor="text2"/>
              </w:rPr>
            </w:pPr>
            <w:r w:rsidRPr="00377A8C">
              <w:rPr>
                <w:color w:val="FEFFFF" w:themeColor="text2"/>
              </w:rPr>
              <w:lastRenderedPageBreak/>
              <w:t>2.</w:t>
            </w:r>
            <w:r w:rsidR="004266DD" w:rsidRPr="00377A8C">
              <w:rPr>
                <w:color w:val="FEFFFF" w:themeColor="text2"/>
              </w:rPr>
              <w:t>5</w:t>
            </w:r>
          </w:p>
        </w:tc>
        <w:tc>
          <w:tcPr>
            <w:tcW w:w="4828" w:type="dxa"/>
            <w:tcBorders>
              <w:top w:val="single" w:sz="4" w:space="0" w:color="auto"/>
              <w:left w:val="single" w:sz="4" w:space="0" w:color="auto"/>
              <w:bottom w:val="single" w:sz="4" w:space="0" w:color="auto"/>
              <w:right w:val="single" w:sz="4" w:space="0" w:color="auto"/>
            </w:tcBorders>
          </w:tcPr>
          <w:p w14:paraId="54E1BFDA" w14:textId="15E72DF3" w:rsidR="006F1658" w:rsidRPr="00377A8C" w:rsidRDefault="00AD2D7C"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Login to Azure Portal </w:t>
            </w:r>
            <w:r w:rsidR="0043735C" w:rsidRPr="00377A8C">
              <w:t xml:space="preserve">by providing </w:t>
            </w:r>
            <w:r w:rsidR="00DF3E1B" w:rsidRPr="00377A8C">
              <w:t xml:space="preserve">the </w:t>
            </w:r>
            <w:r w:rsidR="006F1658" w:rsidRPr="00377A8C">
              <w:t>Azure credentials</w:t>
            </w:r>
            <w:r w:rsidR="0043735C" w:rsidRPr="00377A8C">
              <w:t xml:space="preserve"> to the</w:t>
            </w:r>
            <w:r w:rsidR="00DF3E1B" w:rsidRPr="00377A8C">
              <w:t xml:space="preserve"> new</w:t>
            </w:r>
            <w:r w:rsidR="0043735C" w:rsidRPr="00377A8C">
              <w:t xml:space="preserve"> </w:t>
            </w:r>
            <w:r w:rsidR="001760E1" w:rsidRPr="00377A8C">
              <w:t>PowerShell S</w:t>
            </w:r>
            <w:r w:rsidR="0043735C" w:rsidRPr="00377A8C">
              <w:t>cript</w:t>
            </w:r>
            <w:r w:rsidR="002A5D71" w:rsidRPr="00377A8C">
              <w:t>’s</w:t>
            </w:r>
            <w:r w:rsidR="0043735C" w:rsidRPr="00377A8C">
              <w:t xml:space="preserve"> Login window</w:t>
            </w:r>
            <w:r w:rsidR="002045A7">
              <w:t>.</w:t>
            </w:r>
          </w:p>
        </w:tc>
        <w:tc>
          <w:tcPr>
            <w:tcW w:w="1807" w:type="dxa"/>
            <w:tcBorders>
              <w:top w:val="single" w:sz="4" w:space="0" w:color="auto"/>
              <w:left w:val="single" w:sz="4" w:space="0" w:color="auto"/>
              <w:bottom w:val="single" w:sz="4" w:space="0" w:color="auto"/>
              <w:right w:val="single" w:sz="4" w:space="0" w:color="auto"/>
            </w:tcBorders>
          </w:tcPr>
          <w:p w14:paraId="7389E81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0C9A52D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1767CA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1813C3" w:rsidRPr="00377A8C" w14:paraId="172F3D29"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000DAE6" w14:textId="45B9035E" w:rsidR="001813C3" w:rsidRPr="00377A8C" w:rsidRDefault="001813C3" w:rsidP="00C3304F">
            <w:pPr>
              <w:spacing w:after="0"/>
              <w:rPr>
                <w:rFonts w:hint="eastAsia"/>
                <w:color w:val="FEFFFF" w:themeColor="text2"/>
              </w:rPr>
            </w:pPr>
            <w:r w:rsidRPr="00377A8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5BDA5AC8" w14:textId="60DA830A"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W</w:t>
            </w:r>
            <w:r w:rsidR="00283676" w:rsidRPr="00377A8C">
              <w:t>h</w:t>
            </w:r>
            <w:r w:rsidRPr="00377A8C">
              <w:t xml:space="preserve">en PowerShell </w:t>
            </w:r>
            <w:r w:rsidR="005D6481" w:rsidRPr="00377A8C">
              <w:t>execution</w:t>
            </w:r>
            <w:r w:rsidRPr="00377A8C">
              <w:t xml:space="preserve"> is finished check if there were any errors in ISE execution log</w:t>
            </w:r>
            <w:r w:rsidR="002045A7">
              <w:t>.</w:t>
            </w:r>
          </w:p>
        </w:tc>
        <w:tc>
          <w:tcPr>
            <w:tcW w:w="1807" w:type="dxa"/>
            <w:tcBorders>
              <w:top w:val="single" w:sz="4" w:space="0" w:color="auto"/>
              <w:left w:val="single" w:sz="4" w:space="0" w:color="auto"/>
              <w:bottom w:val="single" w:sz="4" w:space="0" w:color="auto"/>
              <w:right w:val="single" w:sz="4" w:space="0" w:color="auto"/>
            </w:tcBorders>
          </w:tcPr>
          <w:p w14:paraId="62D99175" w14:textId="03645FF0"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4FAE176F" w14:textId="72104183"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64C5E6AC" w14:textId="77777777" w:rsidR="001813C3" w:rsidRPr="00377A8C" w:rsidRDefault="001813C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42CD9E4E" w14:textId="77777777" w:rsidR="006F1658" w:rsidRPr="00377A8C" w:rsidRDefault="006F1658" w:rsidP="006F1658">
      <w:pPr>
        <w:rPr>
          <w:rFonts w:hint="eastAsia"/>
        </w:rPr>
      </w:pPr>
    </w:p>
    <w:p w14:paraId="653EF472" w14:textId="77777777" w:rsidR="006F1658" w:rsidRPr="00377A8C" w:rsidRDefault="006F1658" w:rsidP="006F1658">
      <w:pPr>
        <w:pStyle w:val="Heading2"/>
        <w:rPr>
          <w:rFonts w:hint="eastAsia"/>
        </w:rPr>
      </w:pPr>
      <w:bookmarkStart w:id="9" w:name="_Toc30618667"/>
      <w:r w:rsidRPr="00377A8C">
        <w:t>Post-deployment steps</w:t>
      </w:r>
      <w:bookmarkEnd w:id="9"/>
    </w:p>
    <w:tbl>
      <w:tblPr>
        <w:tblStyle w:val="ListTable3-Accent1"/>
        <w:tblW w:w="0" w:type="auto"/>
        <w:tblLook w:val="04A0" w:firstRow="1" w:lastRow="0" w:firstColumn="1" w:lastColumn="0" w:noHBand="0" w:noVBand="1"/>
      </w:tblPr>
      <w:tblGrid>
        <w:gridCol w:w="618"/>
        <w:gridCol w:w="4904"/>
        <w:gridCol w:w="1763"/>
        <w:gridCol w:w="1232"/>
        <w:gridCol w:w="1112"/>
      </w:tblGrid>
      <w:tr w:rsidR="006F1658" w:rsidRPr="00377A8C" w14:paraId="198194EB" w14:textId="77777777" w:rsidTr="00C33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B3498A6"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6BD0ECF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491FF00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6948728B"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1B5F2035"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2B633F56"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F61E348"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1B3ACA93" w14:textId="77777777" w:rsidR="006F1658" w:rsidRPr="00377A8C" w:rsidRDefault="006F1658" w:rsidP="00C3304F">
            <w:pPr>
              <w:spacing w:after="0"/>
              <w:rPr>
                <w:rFonts w:hint="eastAsia"/>
                <w:color w:val="FEFFFF" w:themeColor="text2"/>
              </w:rPr>
            </w:pPr>
            <w:r w:rsidRPr="00377A8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397A1CA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1CAA15C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41318D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2BADA36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3C3280A"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9592496"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5BDD69C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Open the post deployment scripts that can be found in the location </w:t>
            </w:r>
            <w:r w:rsidRPr="00377A8C">
              <w:rPr>
                <w:szCs w:val="18"/>
              </w:rPr>
              <w:t>‘/Warehouse/Project/Scripts/PostDeployment’</w:t>
            </w:r>
            <w:r w:rsidRPr="00377A8C">
              <w:t>. These scripts are named:</w:t>
            </w:r>
          </w:p>
          <w:p w14:paraId="582EF418"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Control.CurationStage.Populate</w:t>
            </w:r>
          </w:p>
          <w:p w14:paraId="1C57148A"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Control.Entity.Populate</w:t>
            </w:r>
          </w:p>
          <w:p w14:paraId="53BBA11D"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Control.PipelineStatusType.Populate</w:t>
            </w:r>
          </w:p>
          <w:p w14:paraId="6020AB1A" w14:textId="39E20694"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Control.SourceSystem.Populate</w:t>
            </w:r>
            <w:r w:rsidR="002045A7">
              <w:t>.</w:t>
            </w:r>
          </w:p>
        </w:tc>
        <w:tc>
          <w:tcPr>
            <w:tcW w:w="1776" w:type="dxa"/>
            <w:tcBorders>
              <w:top w:val="single" w:sz="4" w:space="0" w:color="auto"/>
              <w:left w:val="single" w:sz="4" w:space="0" w:color="auto"/>
              <w:bottom w:val="single" w:sz="4" w:space="0" w:color="auto"/>
              <w:right w:val="single" w:sz="4" w:space="0" w:color="auto"/>
            </w:tcBorders>
          </w:tcPr>
          <w:p w14:paraId="6050EEE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1BEA8B7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0FF5CCE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6CD41A8F"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0E3EB36" w14:textId="77777777" w:rsidR="006F1658" w:rsidRPr="00377A8C" w:rsidRDefault="006F1658" w:rsidP="00C3304F">
            <w:pPr>
              <w:spacing w:after="0"/>
              <w:rPr>
                <w:rFonts w:hint="eastAsia"/>
                <w:color w:val="FEFFFF" w:themeColor="text2"/>
              </w:rPr>
            </w:pPr>
            <w:r w:rsidRPr="00377A8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52C35FD1" w14:textId="5A5C0F08"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Run each SQL script as a query</w:t>
            </w:r>
            <w:r w:rsidR="001319B5">
              <w:t xml:space="preserve"> </w:t>
            </w:r>
            <w:r w:rsidRPr="00377A8C">
              <w:t xml:space="preserve">against the data warehouse. </w:t>
            </w:r>
            <w:r w:rsidR="00625DFA">
              <w:t>Confirm that</w:t>
            </w:r>
            <w:r w:rsidR="00EA5A05">
              <w:t xml:space="preserve"> the</w:t>
            </w:r>
            <w:r w:rsidRPr="00377A8C">
              <w:t xml:space="preserve"> appropriate objects have been populated </w:t>
            </w:r>
            <w:r w:rsidR="00EA5A05">
              <w:t>there</w:t>
            </w:r>
            <w:r w:rsidRPr="00377A8C">
              <w:t>after. The objects are named:</w:t>
            </w:r>
          </w:p>
          <w:p w14:paraId="2C3FAFAA"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Control.CurationStage</w:t>
            </w:r>
          </w:p>
          <w:p w14:paraId="2242E55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Control.Entity</w:t>
            </w:r>
          </w:p>
          <w:p w14:paraId="7B646F7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Control.PipelineStatusType</w:t>
            </w:r>
          </w:p>
          <w:p w14:paraId="571487DC" w14:textId="2F231D7B"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Control.SourceSystem</w:t>
            </w:r>
            <w:r w:rsidR="002045A7">
              <w:t>.</w:t>
            </w:r>
          </w:p>
        </w:tc>
        <w:tc>
          <w:tcPr>
            <w:tcW w:w="1776" w:type="dxa"/>
            <w:tcBorders>
              <w:top w:val="single" w:sz="4" w:space="0" w:color="auto"/>
              <w:left w:val="single" w:sz="4" w:space="0" w:color="auto"/>
              <w:bottom w:val="single" w:sz="4" w:space="0" w:color="auto"/>
              <w:right w:val="single" w:sz="4" w:space="0" w:color="auto"/>
            </w:tcBorders>
          </w:tcPr>
          <w:p w14:paraId="49ACF12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0AABD35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7CD75B3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1E3CB8"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00BD344" w14:textId="77777777" w:rsidR="006F1658" w:rsidRPr="00377A8C" w:rsidRDefault="006F1658" w:rsidP="00C3304F">
            <w:pPr>
              <w:spacing w:after="0"/>
              <w:rPr>
                <w:rFonts w:hint="eastAsia"/>
                <w:color w:val="FEFFFF" w:themeColor="text2"/>
              </w:rPr>
            </w:pPr>
            <w:r w:rsidRPr="00377A8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0B4A0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2C71112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291" w:type="dxa"/>
            <w:tcBorders>
              <w:top w:val="single" w:sz="4" w:space="0" w:color="auto"/>
              <w:left w:val="single" w:sz="4" w:space="0" w:color="auto"/>
              <w:bottom w:val="single" w:sz="4" w:space="0" w:color="auto"/>
              <w:right w:val="single" w:sz="4" w:space="0" w:color="auto"/>
            </w:tcBorders>
          </w:tcPr>
          <w:p w14:paraId="08AC9B62"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60D1A7C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25FB592"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10C42A6" w14:textId="77777777" w:rsidR="006F1658" w:rsidRPr="00377A8C" w:rsidRDefault="006F1658" w:rsidP="00C3304F">
            <w:pPr>
              <w:spacing w:after="0"/>
              <w:rPr>
                <w:rFonts w:hint="eastAsia"/>
                <w:color w:val="FEFFFF" w:themeColor="text2"/>
              </w:rPr>
            </w:pPr>
            <w:r w:rsidRPr="00377A8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3E65B20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E6C44B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A95B9F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5D0CE2A5"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1260937"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CC595E1" w14:textId="77777777" w:rsidR="006F1658" w:rsidRPr="00377A8C" w:rsidRDefault="006F1658" w:rsidP="00C3304F">
            <w:pPr>
              <w:spacing w:after="0"/>
              <w:rPr>
                <w:rFonts w:hint="eastAsia"/>
                <w:color w:val="FEFFFF" w:themeColor="text2"/>
              </w:rPr>
            </w:pPr>
            <w:r w:rsidRPr="00377A8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0313AB8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24A8759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6DB4255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309FC6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40207683"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3C431E" w14:textId="77777777" w:rsidR="006F1658" w:rsidRPr="00377A8C" w:rsidRDefault="006F1658" w:rsidP="00C3304F">
            <w:pPr>
              <w:spacing w:after="0"/>
              <w:rPr>
                <w:rFonts w:hint="eastAsia"/>
                <w:color w:val="FEFFFF" w:themeColor="text2"/>
              </w:rPr>
            </w:pPr>
            <w:r w:rsidRPr="00377A8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1E7C25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1316974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 BI Desktop</w:t>
            </w:r>
          </w:p>
        </w:tc>
        <w:tc>
          <w:tcPr>
            <w:tcW w:w="1291" w:type="dxa"/>
            <w:tcBorders>
              <w:top w:val="single" w:sz="4" w:space="0" w:color="auto"/>
              <w:left w:val="single" w:sz="4" w:space="0" w:color="auto"/>
              <w:bottom w:val="single" w:sz="4" w:space="0" w:color="auto"/>
              <w:right w:val="single" w:sz="4" w:space="0" w:color="auto"/>
            </w:tcBorders>
          </w:tcPr>
          <w:p w14:paraId="64B5A62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27B4049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5D70FFE1"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86F43C6" w14:textId="77777777" w:rsidR="006F1658" w:rsidRPr="00377A8C" w:rsidRDefault="006F1658" w:rsidP="00C3304F">
            <w:pPr>
              <w:spacing w:after="0"/>
              <w:rPr>
                <w:rFonts w:hint="eastAsia"/>
                <w:color w:val="FEFFFF" w:themeColor="text2"/>
              </w:rPr>
            </w:pPr>
            <w:r w:rsidRPr="00377A8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1F87E803" w14:textId="1F7A5E96"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Set the access policy to the report within the workspace. </w:t>
            </w:r>
            <w:r w:rsidR="007217BD">
              <w:t>Users can be added</w:t>
            </w:r>
            <w:r w:rsidRPr="00377A8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3BDC6FD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12BB602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96471D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bl>
    <w:p w14:paraId="43D06E3B" w14:textId="77777777" w:rsidR="00C42032" w:rsidRDefault="00C42032">
      <w:pPr>
        <w:spacing w:after="200" w:line="276" w:lineRule="auto"/>
        <w:jc w:val="left"/>
        <w:rPr>
          <w:rFonts w:hint="eastAsia"/>
        </w:rPr>
      </w:pPr>
    </w:p>
    <w:p w14:paraId="5D7F6A10" w14:textId="77777777" w:rsidR="00C42032" w:rsidRDefault="00C42032">
      <w:pPr>
        <w:spacing w:after="200" w:line="276" w:lineRule="auto"/>
        <w:jc w:val="left"/>
        <w:rPr>
          <w:rFonts w:hint="eastAsia"/>
        </w:rPr>
      </w:pPr>
    </w:p>
    <w:p w14:paraId="61F3EED2" w14:textId="2E21B091" w:rsidR="00B00613" w:rsidRDefault="004E1358">
      <w:pPr>
        <w:spacing w:after="200" w:line="276" w:lineRule="auto"/>
        <w:jc w:val="left"/>
        <w:rPr>
          <w:rFonts w:eastAsiaTheme="majorEastAsia" w:cstheme="majorBidi" w:hint="eastAsia"/>
          <w:b/>
          <w:bCs/>
          <w:color w:val="1169B2" w:themeColor="accent2"/>
          <w:sz w:val="44"/>
          <w:szCs w:val="28"/>
        </w:rPr>
      </w:pPr>
      <w:r>
        <w:t xml:space="preserve">The following sections detail each step in the checklists above and give a click </w:t>
      </w:r>
      <w:r w:rsidR="002D56A9">
        <w:t xml:space="preserve">by click description of each step with helpful tips </w:t>
      </w:r>
      <w:r w:rsidR="00C42032">
        <w:t>or changes that can be made, where required.</w:t>
      </w:r>
      <w:r w:rsidR="00B00613">
        <w:br w:type="page"/>
      </w:r>
    </w:p>
    <w:p w14:paraId="30806125" w14:textId="106085A6" w:rsidR="00E21857" w:rsidRPr="00377A8C" w:rsidRDefault="00E21857" w:rsidP="00E21857">
      <w:pPr>
        <w:pStyle w:val="Heading1"/>
        <w:rPr>
          <w:rFonts w:hint="eastAsia"/>
        </w:rPr>
      </w:pPr>
      <w:bookmarkStart w:id="10" w:name="_How_to_deploy"/>
      <w:bookmarkStart w:id="11" w:name="_Toc30618668"/>
      <w:bookmarkEnd w:id="10"/>
      <w:r w:rsidRPr="00377A8C">
        <w:lastRenderedPageBreak/>
        <w:t xml:space="preserve">How to </w:t>
      </w:r>
      <w:r w:rsidR="00750A5C" w:rsidRPr="00377A8C">
        <w:t>d</w:t>
      </w:r>
      <w:r w:rsidRPr="00377A8C">
        <w:t>eploy from GitHub</w:t>
      </w:r>
      <w:bookmarkEnd w:id="6"/>
      <w:bookmarkEnd w:id="11"/>
    </w:p>
    <w:p w14:paraId="1E5D5C32" w14:textId="77777777" w:rsidR="000A384C" w:rsidRDefault="000A384C" w:rsidP="000A384C">
      <w:pPr>
        <w:rPr>
          <w:rFonts w:hint="eastAsia"/>
        </w:rPr>
      </w:pPr>
      <w:r>
        <w:t xml:space="preserve">Nonprofit Data Warehouse Quickstart is built utilising Azure Resources. As a first step, these resources need to be deployed to your organisation’s Azure Tenant and appropriately configured. There are deployment scripts available that automate the majority of this process, but a release manager is still required to prepare your Azure Tenant for the configuration and execution of scripts according to your organisation’s operations. This section outlines everything that is required for a successful Nonprofit Data Warehouse deployment. </w:t>
      </w:r>
    </w:p>
    <w:p w14:paraId="038AAE45" w14:textId="77777777" w:rsidR="00BA04C3" w:rsidRPr="00377A8C" w:rsidRDefault="00BA04C3" w:rsidP="00BA04C3">
      <w:pPr>
        <w:spacing w:after="200" w:line="276" w:lineRule="auto"/>
        <w:rPr>
          <w:rFonts w:hint="eastAsia"/>
        </w:rPr>
      </w:pPr>
      <w:r w:rsidRPr="00377A8C">
        <w:t>The remainder of this section is broken down into the following subsections:</w:t>
      </w:r>
    </w:p>
    <w:p w14:paraId="7A4C4A81" w14:textId="65433B25" w:rsidR="00BA04C3" w:rsidRPr="00377A8C" w:rsidRDefault="00BA04C3" w:rsidP="00BA04C3">
      <w:pPr>
        <w:pStyle w:val="BulletList"/>
        <w:rPr>
          <w:rFonts w:hint="eastAsia"/>
        </w:rPr>
      </w:pPr>
      <w:r w:rsidRPr="00377A8C">
        <w:t xml:space="preserve">Prerequisites </w:t>
      </w:r>
    </w:p>
    <w:p w14:paraId="5BD334F7" w14:textId="77777777" w:rsidR="00BA04C3" w:rsidRPr="00377A8C" w:rsidRDefault="00BA04C3" w:rsidP="00BA04C3">
      <w:pPr>
        <w:pStyle w:val="BulletList"/>
        <w:rPr>
          <w:rFonts w:hint="eastAsia"/>
        </w:rPr>
      </w:pPr>
      <w:r w:rsidRPr="00377A8C">
        <w:t xml:space="preserve">Deployment Process and Configuration </w:t>
      </w:r>
    </w:p>
    <w:p w14:paraId="2614F393" w14:textId="77777777" w:rsidR="002A267F" w:rsidRPr="00377A8C" w:rsidRDefault="002A267F" w:rsidP="002A267F">
      <w:pPr>
        <w:pStyle w:val="BulletList"/>
        <w:numPr>
          <w:ilvl w:val="0"/>
          <w:numId w:val="0"/>
        </w:numPr>
        <w:ind w:left="340"/>
        <w:rPr>
          <w:rFonts w:hint="eastAsia"/>
        </w:rPr>
      </w:pPr>
    </w:p>
    <w:p w14:paraId="07679A8F" w14:textId="305FF5F8" w:rsidR="00036B57" w:rsidRPr="00377A8C" w:rsidRDefault="00B23D41" w:rsidP="00036B57">
      <w:pPr>
        <w:pStyle w:val="Heading2"/>
        <w:rPr>
          <w:rFonts w:hint="eastAsia"/>
        </w:rPr>
      </w:pPr>
      <w:bookmarkStart w:id="12" w:name="_Toc30618669"/>
      <w:r w:rsidRPr="00377A8C">
        <w:t>Prerequisit</w:t>
      </w:r>
      <w:r w:rsidR="00686500" w:rsidRPr="00377A8C">
        <w:t>e</w:t>
      </w:r>
      <w:r w:rsidRPr="00377A8C">
        <w:t>s</w:t>
      </w:r>
      <w:bookmarkEnd w:id="12"/>
      <w:r w:rsidRPr="00377A8C">
        <w:t xml:space="preserve"> </w:t>
      </w:r>
    </w:p>
    <w:p w14:paraId="6C6C0275" w14:textId="0303618A" w:rsidR="00530446" w:rsidRPr="00377A8C" w:rsidRDefault="00530446" w:rsidP="00530446">
      <w:pPr>
        <w:rPr>
          <w:rFonts w:hint="eastAsia"/>
        </w:rPr>
      </w:pPr>
      <w:r w:rsidRPr="00377A8C">
        <w:t xml:space="preserve">The deployment process requires the following list of tools to be installed. Following these steps will </w:t>
      </w:r>
      <w:r w:rsidR="00640808">
        <w:t>ensure</w:t>
      </w:r>
      <w:r w:rsidRPr="00377A8C">
        <w:t xml:space="preserve"> that the environment is setup and ready for deployment to begin. </w:t>
      </w:r>
    </w:p>
    <w:p w14:paraId="7180D57F" w14:textId="51BD1B93" w:rsidR="00AA0D69" w:rsidRPr="00377A8C" w:rsidRDefault="00956733" w:rsidP="00AA0D69">
      <w:pPr>
        <w:pStyle w:val="Heading3"/>
        <w:rPr>
          <w:rFonts w:hint="eastAsia"/>
        </w:rPr>
      </w:pPr>
      <w:bookmarkStart w:id="13" w:name="_Ref29380954"/>
      <w:bookmarkStart w:id="14" w:name="_Toc30618670"/>
      <w:r w:rsidRPr="00377A8C">
        <w:t>Required Tools</w:t>
      </w:r>
      <w:bookmarkEnd w:id="13"/>
      <w:bookmarkEnd w:id="14"/>
    </w:p>
    <w:p w14:paraId="5ED7B2CA" w14:textId="4D775679" w:rsidR="00665676" w:rsidRPr="00377A8C" w:rsidRDefault="005118B4" w:rsidP="00665676">
      <w:pPr>
        <w:rPr>
          <w:rFonts w:hint="eastAsia"/>
        </w:rPr>
      </w:pPr>
      <w:r w:rsidRPr="00377A8C">
        <w:t>The s</w:t>
      </w:r>
      <w:r w:rsidR="00CF59C0" w:rsidRPr="00377A8C">
        <w:t xml:space="preserve">olution </w:t>
      </w:r>
      <w:r w:rsidR="00E91304" w:rsidRPr="00377A8C">
        <w:t>require</w:t>
      </w:r>
      <w:r w:rsidRPr="00377A8C">
        <w:t>s a</w:t>
      </w:r>
      <w:r w:rsidR="00E91304" w:rsidRPr="00377A8C">
        <w:t xml:space="preserve"> set of tools to be installed on the machine </w:t>
      </w:r>
      <w:r w:rsidR="00F6606B" w:rsidRPr="00377A8C">
        <w:t>where scripts are executed</w:t>
      </w:r>
      <w:r w:rsidR="00F35747" w:rsidRPr="00377A8C">
        <w:t>, as listed in the table below</w:t>
      </w:r>
      <w:r w:rsidR="00E91304" w:rsidRPr="00377A8C">
        <w:t>.</w:t>
      </w:r>
      <w:r w:rsidR="00CF59C0" w:rsidRPr="00377A8C">
        <w:t xml:space="preserve"> </w:t>
      </w:r>
      <w:r w:rsidR="00E91304" w:rsidRPr="00377A8C">
        <w:t xml:space="preserve">It is recommended to use </w:t>
      </w:r>
      <w:r w:rsidR="00ED545B" w:rsidRPr="00377A8C">
        <w:t>the</w:t>
      </w:r>
      <w:r w:rsidR="00E91304" w:rsidRPr="00377A8C">
        <w:t xml:space="preserve"> versions </w:t>
      </w:r>
      <w:r w:rsidR="00CF59C0" w:rsidRPr="00377A8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377A8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377A8C" w:rsidRDefault="00380CBD" w:rsidP="00C5081A">
            <w:pPr>
              <w:pStyle w:val="NoSpacing"/>
              <w:rPr>
                <w:rFonts w:hint="eastAsia"/>
                <w:color w:val="FEFFFF" w:themeColor="text2"/>
              </w:rPr>
            </w:pPr>
            <w:r w:rsidRPr="00377A8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380CBD" w:rsidRPr="00377A8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4AD15413" w:rsidR="00380CBD" w:rsidRPr="00377A8C" w:rsidRDefault="00380CBD" w:rsidP="00C5081A">
            <w:pPr>
              <w:pStyle w:val="NoSpacing"/>
              <w:rPr>
                <w:rFonts w:hint="eastAsia"/>
                <w:color w:val="FEFFFF" w:themeColor="text2"/>
              </w:rPr>
            </w:pPr>
            <w:r w:rsidRPr="00377A8C">
              <w:rPr>
                <w:color w:val="FEFFFF" w:themeColor="text2"/>
              </w:rPr>
              <w:t>Sql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377A8C" w:rsidRDefault="00ED545B"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R</w:t>
            </w:r>
            <w:r w:rsidR="00380CBD" w:rsidRPr="00377A8C">
              <w:t>equired for the connection to the database and execution of the post deployment scripts</w:t>
            </w:r>
          </w:p>
        </w:tc>
      </w:tr>
      <w:tr w:rsidR="00380CBD" w:rsidRPr="00377A8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377A8C" w:rsidRDefault="00380CBD" w:rsidP="00C5081A">
            <w:pPr>
              <w:pStyle w:val="NoSpacing"/>
              <w:rPr>
                <w:rFonts w:hint="eastAsia"/>
                <w:color w:val="FEFFFF" w:themeColor="text2"/>
              </w:rPr>
            </w:pPr>
            <w:r w:rsidRPr="00377A8C">
              <w:rPr>
                <w:color w:val="FEFFFF" w:themeColor="text2"/>
              </w:rPr>
              <w:t>.NET Fr</w:t>
            </w:r>
            <w:r w:rsidR="00D3238E" w:rsidRPr="00377A8C">
              <w:rPr>
                <w:color w:val="FEFFFF" w:themeColor="text2"/>
              </w:rPr>
              <w:t>ame</w:t>
            </w:r>
            <w:r w:rsidRPr="00377A8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377A8C" w:rsidRDefault="00D3238E"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R</w:t>
            </w:r>
            <w:r w:rsidR="00380CBD" w:rsidRPr="00377A8C">
              <w:t xml:space="preserve">equired for the deployment of the </w:t>
            </w:r>
            <w:r w:rsidRPr="00377A8C">
              <w:t>SQL</w:t>
            </w:r>
          </w:p>
        </w:tc>
      </w:tr>
      <w:tr w:rsidR="00380CBD" w:rsidRPr="00377A8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377A8C" w:rsidRDefault="00380CBD" w:rsidP="00C5081A">
            <w:pPr>
              <w:pStyle w:val="NoSpacing"/>
              <w:rPr>
                <w:rFonts w:hint="eastAsia"/>
                <w:color w:val="FEFFFF" w:themeColor="text2"/>
              </w:rPr>
            </w:pPr>
            <w:r w:rsidRPr="00377A8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V 5.0</w:t>
            </w:r>
          </w:p>
        </w:tc>
        <w:tc>
          <w:tcPr>
            <w:tcW w:w="2855" w:type="dxa"/>
            <w:tcBorders>
              <w:top w:val="single" w:sz="4" w:space="0" w:color="auto"/>
              <w:left w:val="single" w:sz="4" w:space="0" w:color="auto"/>
              <w:bottom w:val="single" w:sz="4" w:space="0" w:color="auto"/>
              <w:right w:val="single" w:sz="4" w:space="0" w:color="auto"/>
            </w:tcBorders>
          </w:tcPr>
          <w:p w14:paraId="153224D6" w14:textId="7740BA44"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Required for </w:t>
            </w:r>
            <w:r w:rsidR="00370C5F" w:rsidRPr="00377A8C">
              <w:t xml:space="preserve">the </w:t>
            </w:r>
            <w:r w:rsidRPr="00377A8C">
              <w:t>orchestration of the deploymen</w:t>
            </w:r>
            <w:r w:rsidR="009A748B" w:rsidRPr="00377A8C">
              <w:t>t</w:t>
            </w:r>
            <w:r w:rsidRPr="00377A8C">
              <w:t xml:space="preserve"> process</w:t>
            </w:r>
            <w:r w:rsidR="003E3015" w:rsidRPr="00377A8C">
              <w:t xml:space="preserve">. In </w:t>
            </w:r>
            <w:r w:rsidR="002E4B36" w:rsidRPr="00377A8C">
              <w:t>W</w:t>
            </w:r>
            <w:r w:rsidR="003E3015" w:rsidRPr="00377A8C">
              <w:t>indows 10</w:t>
            </w:r>
            <w:r w:rsidR="002E4B36" w:rsidRPr="00377A8C">
              <w:t>, the</w:t>
            </w:r>
            <w:r w:rsidR="003E3015" w:rsidRPr="00377A8C">
              <w:t xml:space="preserve"> ISE console comes with correct version of </w:t>
            </w:r>
            <w:r w:rsidR="00870E15" w:rsidRPr="00377A8C">
              <w:t>PowerShell</w:t>
            </w:r>
            <w:r w:rsidR="003E3015" w:rsidRPr="00377A8C">
              <w:t>. In older operational systems</w:t>
            </w:r>
            <w:r w:rsidR="002E4B36" w:rsidRPr="00377A8C">
              <w:t>, an</w:t>
            </w:r>
            <w:r w:rsidR="003E3015" w:rsidRPr="00377A8C">
              <w:t xml:space="preserve"> update of </w:t>
            </w:r>
            <w:r w:rsidR="00870E15" w:rsidRPr="00377A8C">
              <w:t xml:space="preserve">PowerShell </w:t>
            </w:r>
            <w:r w:rsidR="003E3015" w:rsidRPr="00377A8C">
              <w:t>m</w:t>
            </w:r>
            <w:r w:rsidR="0024124E" w:rsidRPr="00377A8C">
              <w:t>ay</w:t>
            </w:r>
            <w:r w:rsidR="003E3015" w:rsidRPr="00377A8C">
              <w:t xml:space="preserve"> be required</w:t>
            </w:r>
          </w:p>
        </w:tc>
      </w:tr>
      <w:tr w:rsidR="00380CBD" w:rsidRPr="00377A8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377A8C" w:rsidRDefault="00380CBD" w:rsidP="00C5081A">
            <w:pPr>
              <w:pStyle w:val="NoSpacing"/>
              <w:rPr>
                <w:rFonts w:hint="eastAsia"/>
                <w:color w:val="FEFFFF" w:themeColor="text2"/>
              </w:rPr>
            </w:pPr>
            <w:r w:rsidRPr="00377A8C">
              <w:rPr>
                <w:color w:val="FEFFFF" w:themeColor="text2"/>
              </w:rPr>
              <w:t>Az</w:t>
            </w:r>
            <w:r w:rsidR="00E85147" w:rsidRPr="00377A8C">
              <w:rPr>
                <w:color w:val="FEFFFF" w:themeColor="text2"/>
              </w:rPr>
              <w:t>ureRM</w:t>
            </w:r>
            <w:r w:rsidRPr="00377A8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Required for the deployment</w:t>
            </w:r>
          </w:p>
        </w:tc>
      </w:tr>
      <w:tr w:rsidR="00380CBD" w:rsidRPr="00377A8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377A8C" w:rsidRDefault="00380CBD" w:rsidP="00C5081A">
            <w:pPr>
              <w:pStyle w:val="NoSpacing"/>
              <w:rPr>
                <w:rFonts w:hint="eastAsia"/>
                <w:color w:val="FEFFFF" w:themeColor="text2"/>
              </w:rPr>
            </w:pPr>
            <w:r w:rsidRPr="00377A8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377A8C" w:rsidRDefault="00193912"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377A8C" w:rsidRDefault="0053171A"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t>
            </w:r>
            <w:r w:rsidR="00380CBD" w:rsidRPr="00377A8C">
              <w:t xml:space="preserve">pening </w:t>
            </w:r>
            <w:r w:rsidR="00FA67B3" w:rsidRPr="00377A8C">
              <w:t xml:space="preserve">and </w:t>
            </w:r>
            <w:r w:rsidR="00380CBD" w:rsidRPr="00377A8C">
              <w:t xml:space="preserve">deploying reports to Power BI </w:t>
            </w:r>
            <w:r w:rsidR="00387081" w:rsidRPr="00377A8C">
              <w:t>Portal</w:t>
            </w:r>
          </w:p>
        </w:tc>
      </w:tr>
      <w:tr w:rsidR="00380CBD" w:rsidRPr="00377A8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0CD50E60" w:rsidR="00380CBD" w:rsidRPr="00377A8C" w:rsidRDefault="007A320B" w:rsidP="00C5081A">
            <w:pPr>
              <w:pStyle w:val="NoSpacing"/>
              <w:rPr>
                <w:rFonts w:hint="eastAsia"/>
                <w:color w:val="FEFFFF" w:themeColor="text2"/>
              </w:rPr>
            </w:pPr>
            <w:r>
              <w:rPr>
                <w:color w:val="FEFFFF" w:themeColor="text2"/>
              </w:rPr>
              <w:t>Visual Studio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377A8C" w:rsidRDefault="00193912"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2019</w:t>
            </w:r>
          </w:p>
        </w:tc>
        <w:tc>
          <w:tcPr>
            <w:tcW w:w="2855" w:type="dxa"/>
            <w:tcBorders>
              <w:top w:val="single" w:sz="4" w:space="0" w:color="auto"/>
              <w:left w:val="single" w:sz="4" w:space="0" w:color="auto"/>
              <w:bottom w:val="single" w:sz="4" w:space="0" w:color="auto"/>
              <w:right w:val="single" w:sz="4" w:space="0" w:color="auto"/>
            </w:tcBorders>
          </w:tcPr>
          <w:p w14:paraId="40E35561" w14:textId="3098E0A8" w:rsidR="00380CBD" w:rsidRPr="00377A8C" w:rsidRDefault="007A320B"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t>Required to open and modify and enhance the solution *Visual Studio Code will allow users to open/edit all files but does not support the project configuration files for Synapse Analytics.</w:t>
            </w:r>
          </w:p>
        </w:tc>
      </w:tr>
    </w:tbl>
    <w:p w14:paraId="03C7B13E" w14:textId="16E4B732" w:rsidR="002A267F" w:rsidRPr="00377A8C" w:rsidRDefault="002A267F" w:rsidP="00665676">
      <w:pPr>
        <w:rPr>
          <w:rFonts w:hint="eastAsia"/>
        </w:rPr>
      </w:pPr>
    </w:p>
    <w:p w14:paraId="5F54C1C5" w14:textId="77777777" w:rsidR="002A267F" w:rsidRPr="00377A8C" w:rsidRDefault="002A267F">
      <w:pPr>
        <w:spacing w:after="200" w:line="276" w:lineRule="auto"/>
        <w:rPr>
          <w:rFonts w:hint="eastAsia"/>
        </w:rPr>
      </w:pPr>
      <w:r w:rsidRPr="00377A8C">
        <w:br w:type="page"/>
      </w:r>
    </w:p>
    <w:p w14:paraId="6727D88D" w14:textId="56E4227F" w:rsidR="00665676" w:rsidRPr="00377A8C" w:rsidRDefault="00665676" w:rsidP="00C5081A">
      <w:pPr>
        <w:pStyle w:val="Heading3"/>
        <w:rPr>
          <w:rFonts w:hint="eastAsia"/>
        </w:rPr>
      </w:pPr>
      <w:bookmarkStart w:id="15" w:name="_Ref29381168"/>
      <w:bookmarkStart w:id="16" w:name="_Toc30618671"/>
      <w:r w:rsidRPr="00377A8C">
        <w:lastRenderedPageBreak/>
        <w:t xml:space="preserve">Required </w:t>
      </w:r>
      <w:r w:rsidR="00420A89" w:rsidRPr="00377A8C">
        <w:t>l</w:t>
      </w:r>
      <w:r w:rsidRPr="00377A8C">
        <w:t>icenses</w:t>
      </w:r>
      <w:r w:rsidR="00AF4B73" w:rsidRPr="00377A8C">
        <w:t>/</w:t>
      </w:r>
      <w:r w:rsidR="00420A89" w:rsidRPr="00377A8C">
        <w:t>a</w:t>
      </w:r>
      <w:r w:rsidR="00AF4B73" w:rsidRPr="00377A8C">
        <w:t>ccount</w:t>
      </w:r>
      <w:r w:rsidR="008C66A7" w:rsidRPr="00377A8C">
        <w:t>s</w:t>
      </w:r>
      <w:bookmarkEnd w:id="15"/>
      <w:bookmarkEnd w:id="16"/>
    </w:p>
    <w:p w14:paraId="5C462B0B" w14:textId="77777777" w:rsidR="00C03A9A" w:rsidRPr="00377A8C" w:rsidRDefault="00C03A9A" w:rsidP="00C03A9A">
      <w:pPr>
        <w:rPr>
          <w:rFonts w:hint="eastAsia"/>
        </w:rPr>
      </w:pPr>
      <w:r w:rsidRPr="00377A8C">
        <w:t>The deployment process requires access to accounts for the following services:</w:t>
      </w:r>
    </w:p>
    <w:p w14:paraId="0AEE1FF6" w14:textId="77777777" w:rsidR="00C03A9A" w:rsidRPr="00377A8C" w:rsidRDefault="00C03A9A" w:rsidP="00C03A9A">
      <w:pPr>
        <w:pStyle w:val="ListParagraph"/>
        <w:numPr>
          <w:ilvl w:val="0"/>
          <w:numId w:val="4"/>
        </w:numPr>
        <w:rPr>
          <w:rFonts w:hint="eastAsia"/>
        </w:rPr>
      </w:pPr>
      <w:r w:rsidRPr="00377A8C">
        <w:t>On the Local Machine</w:t>
      </w:r>
    </w:p>
    <w:p w14:paraId="6C4CE779" w14:textId="77777777" w:rsidR="00C03A9A" w:rsidRPr="00377A8C" w:rsidRDefault="00C03A9A" w:rsidP="00C03A9A">
      <w:pPr>
        <w:pStyle w:val="ListParagraph"/>
        <w:numPr>
          <w:ilvl w:val="1"/>
          <w:numId w:val="4"/>
        </w:numPr>
        <w:rPr>
          <w:rFonts w:hint="eastAsia"/>
        </w:rPr>
      </w:pPr>
      <w:r w:rsidRPr="00377A8C">
        <w:t>Administrator rights to install tools</w:t>
      </w:r>
    </w:p>
    <w:p w14:paraId="5D58F541" w14:textId="77777777" w:rsidR="00C03A9A" w:rsidRPr="00377A8C" w:rsidRDefault="00C03A9A" w:rsidP="00C03A9A">
      <w:pPr>
        <w:pStyle w:val="ListParagraph"/>
        <w:numPr>
          <w:ilvl w:val="1"/>
          <w:numId w:val="4"/>
        </w:numPr>
        <w:rPr>
          <w:rFonts w:hint="eastAsia"/>
        </w:rPr>
      </w:pPr>
      <w:r w:rsidRPr="00377A8C">
        <w:t>Access to PowerShell Administrator Console</w:t>
      </w:r>
    </w:p>
    <w:p w14:paraId="38C5B8D2" w14:textId="77777777" w:rsidR="00C03A9A" w:rsidRPr="00377A8C" w:rsidRDefault="00C03A9A" w:rsidP="00C03A9A">
      <w:pPr>
        <w:pStyle w:val="ListParagraph"/>
        <w:numPr>
          <w:ilvl w:val="0"/>
          <w:numId w:val="4"/>
        </w:numPr>
        <w:rPr>
          <w:rFonts w:hint="eastAsia"/>
        </w:rPr>
      </w:pPr>
      <w:r w:rsidRPr="00377A8C">
        <w:t xml:space="preserve">Within the </w:t>
      </w:r>
      <w:hyperlink r:id="rId12" w:history="1">
        <w:r w:rsidRPr="00377A8C">
          <w:rPr>
            <w:rStyle w:val="Hyperlink"/>
          </w:rPr>
          <w:t>Microsoft Azure</w:t>
        </w:r>
      </w:hyperlink>
      <w:r w:rsidRPr="00377A8C">
        <w:t xml:space="preserve"> tenant</w:t>
      </w:r>
      <w:r w:rsidRPr="00377A8C">
        <w:rPr>
          <w:rStyle w:val="Hyperlink"/>
        </w:rPr>
        <w:t xml:space="preserve"> </w:t>
      </w:r>
    </w:p>
    <w:p w14:paraId="145033F2" w14:textId="77777777" w:rsidR="00C03A9A" w:rsidRPr="00377A8C" w:rsidRDefault="00C03A9A" w:rsidP="00C03A9A">
      <w:pPr>
        <w:pStyle w:val="ListParagraph"/>
        <w:numPr>
          <w:ilvl w:val="1"/>
          <w:numId w:val="4"/>
        </w:numPr>
        <w:rPr>
          <w:rFonts w:hint="eastAsia"/>
        </w:rPr>
      </w:pPr>
      <w:bookmarkStart w:id="17" w:name="_Ref28688700"/>
      <w:r w:rsidRPr="00377A8C">
        <w:t>Azure Release Manager with permissions defined below</w:t>
      </w:r>
      <w:bookmarkEnd w:id="17"/>
    </w:p>
    <w:p w14:paraId="63E594B7" w14:textId="77777777" w:rsidR="00C03A9A" w:rsidRPr="00377A8C" w:rsidRDefault="00C03A9A" w:rsidP="00C03A9A">
      <w:pPr>
        <w:pStyle w:val="ListParagraph"/>
        <w:numPr>
          <w:ilvl w:val="2"/>
          <w:numId w:val="4"/>
        </w:numPr>
        <w:rPr>
          <w:rFonts w:hint="eastAsia"/>
        </w:rPr>
      </w:pPr>
      <w:r w:rsidRPr="00377A8C">
        <w:t>Access to Subscription</w:t>
      </w:r>
    </w:p>
    <w:p w14:paraId="79872D75" w14:textId="77777777" w:rsidR="00C03A9A" w:rsidRPr="00377A8C" w:rsidRDefault="00C03A9A" w:rsidP="00C03A9A">
      <w:pPr>
        <w:pStyle w:val="ListParagraph"/>
        <w:numPr>
          <w:ilvl w:val="2"/>
          <w:numId w:val="4"/>
        </w:numPr>
        <w:rPr>
          <w:rFonts w:hint="eastAsia"/>
        </w:rPr>
      </w:pPr>
      <w:r w:rsidRPr="00377A8C">
        <w:t>Owner on Subscription/Resource Group where solution will be deployed</w:t>
      </w:r>
    </w:p>
    <w:p w14:paraId="51E7E0CE" w14:textId="77777777" w:rsidR="00C03A9A" w:rsidRPr="00377A8C" w:rsidRDefault="00C03A9A" w:rsidP="00C03A9A">
      <w:pPr>
        <w:pStyle w:val="ListParagraph"/>
        <w:numPr>
          <w:ilvl w:val="2"/>
          <w:numId w:val="4"/>
        </w:numPr>
        <w:rPr>
          <w:rFonts w:hint="eastAsia"/>
        </w:rPr>
      </w:pPr>
      <w:r w:rsidRPr="00377A8C">
        <w:t>Active Directory Admin - Create AAD Groups and assign their members (this can be delegated to IT Security Department if required)</w:t>
      </w:r>
    </w:p>
    <w:p w14:paraId="47A8300D" w14:textId="77777777" w:rsidR="00C03A9A" w:rsidRPr="00377A8C" w:rsidRDefault="00C03A9A" w:rsidP="00C03A9A">
      <w:pPr>
        <w:pStyle w:val="ListParagraph"/>
        <w:numPr>
          <w:ilvl w:val="0"/>
          <w:numId w:val="4"/>
        </w:numPr>
        <w:rPr>
          <w:rFonts w:hint="eastAsia"/>
        </w:rPr>
      </w:pPr>
      <w:r w:rsidRPr="00377A8C">
        <w:t xml:space="preserve">Within the </w:t>
      </w:r>
      <w:hyperlink r:id="rId13" w:history="1">
        <w:r w:rsidRPr="00377A8C">
          <w:rPr>
            <w:rStyle w:val="Hyperlink"/>
          </w:rPr>
          <w:t>Power BI</w:t>
        </w:r>
      </w:hyperlink>
      <w:r w:rsidRPr="00377A8C">
        <w:t xml:space="preserve"> tenant</w:t>
      </w:r>
    </w:p>
    <w:p w14:paraId="1A484E2C" w14:textId="77777777" w:rsidR="00C03A9A" w:rsidRPr="00377A8C" w:rsidRDefault="00C03A9A" w:rsidP="00C03A9A">
      <w:pPr>
        <w:pStyle w:val="ListParagraph"/>
        <w:numPr>
          <w:ilvl w:val="0"/>
          <w:numId w:val="9"/>
        </w:numPr>
        <w:rPr>
          <w:rFonts w:hint="eastAsia"/>
        </w:rPr>
      </w:pPr>
      <w:r w:rsidRPr="00377A8C">
        <w:t>Power BI Pro License – required to publish to PowerBI Portal, with permission to create Power BI workspaces</w:t>
      </w:r>
    </w:p>
    <w:p w14:paraId="287511CA" w14:textId="54982B09" w:rsidR="009D7076" w:rsidRDefault="009D7076" w:rsidP="009D7076">
      <w:pPr>
        <w:pStyle w:val="ListParagraph"/>
        <w:ind w:left="1440"/>
        <w:rPr>
          <w:ins w:id="18" w:author="Flora Muglia" w:date="2020-01-22T15:32:00Z"/>
          <w:rFonts w:hint="eastAsia"/>
        </w:rPr>
      </w:pPr>
      <w:r>
        <w:t xml:space="preserve">Note: If you do not currently have a Power BI Pro license, you can start a free trial </w:t>
      </w:r>
      <w:hyperlink r:id="rId14" w:history="1">
        <w:r>
          <w:rPr>
            <w:rStyle w:val="Hyperlink"/>
          </w:rPr>
          <w:t>here</w:t>
        </w:r>
      </w:hyperlink>
      <w:r>
        <w:t>.</w:t>
      </w:r>
    </w:p>
    <w:p w14:paraId="01FD8534" w14:textId="77777777" w:rsidR="002E6B46" w:rsidRDefault="002E6B46" w:rsidP="009D7076">
      <w:pPr>
        <w:pStyle w:val="ListParagraph"/>
        <w:ind w:left="1440"/>
        <w:rPr>
          <w:rFonts w:hint="eastAsia"/>
        </w:rPr>
      </w:pPr>
    </w:p>
    <w:p w14:paraId="62EBB397" w14:textId="64AD0883" w:rsidR="00C03A9A" w:rsidRPr="00377A8C" w:rsidRDefault="0038167D" w:rsidP="00AB4FB0">
      <w:pPr>
        <w:rPr>
          <w:rFonts w:hint="eastAsia"/>
        </w:rPr>
      </w:pPr>
      <w:r>
        <w:t xml:space="preserve">For full use of the Common Data Model </w:t>
      </w:r>
      <w:r w:rsidR="006348E3">
        <w:t xml:space="preserve">and </w:t>
      </w:r>
      <w:r w:rsidR="007F3C20">
        <w:t xml:space="preserve">integration with the </w:t>
      </w:r>
      <w:r w:rsidR="006348E3">
        <w:t xml:space="preserve">Common Data Service </w:t>
      </w:r>
      <w:r w:rsidR="007F3C20">
        <w:t>a Power Apps license is required</w:t>
      </w:r>
      <w:ins w:id="19" w:author="Scott Hudson" w:date="2020-01-24T15:23:00Z">
        <w:r w:rsidR="00A764A2">
          <w:t xml:space="preserve"> (or the use of </w:t>
        </w:r>
        <w:r w:rsidR="005B5E15">
          <w:t xml:space="preserve">Microsoft </w:t>
        </w:r>
        <w:r w:rsidR="00A764A2">
          <w:t>Dynam</w:t>
        </w:r>
        <w:r w:rsidR="005B5E15">
          <w:t>ics)</w:t>
        </w:r>
      </w:ins>
      <w:r w:rsidR="00AB4FB0">
        <w:t xml:space="preserve">, see </w:t>
      </w:r>
      <w:ins w:id="20" w:author="Scott Hudson" w:date="2020-01-24T15:21:00Z">
        <w:r w:rsidR="00E92AEF">
          <w:fldChar w:fldCharType="begin"/>
        </w:r>
        <w:r w:rsidR="00E92AEF">
          <w:instrText xml:space="preserve"> HYPERLINK "https://powerapps.microsoft.com/en-us/pricing/" </w:instrText>
        </w:r>
        <w:r w:rsidR="00E92AEF">
          <w:fldChar w:fldCharType="separate"/>
        </w:r>
        <w:r w:rsidR="00AB4FB0" w:rsidRPr="00E92AEF">
          <w:rPr>
            <w:rStyle w:val="Hyperlink"/>
          </w:rPr>
          <w:t>here</w:t>
        </w:r>
        <w:r w:rsidR="00E92AEF">
          <w:fldChar w:fldCharType="end"/>
        </w:r>
      </w:ins>
      <w:r w:rsidR="00AB4FB0">
        <w:t xml:space="preserve"> </w:t>
      </w:r>
      <w:ins w:id="21" w:author="Scott Hudson" w:date="2020-01-24T15:18:00Z">
        <w:r w:rsidR="00AB4FB0">
          <w:t>for details.</w:t>
        </w:r>
        <w:r w:rsidR="007F3C20">
          <w:t xml:space="preserve"> </w:t>
        </w:r>
      </w:ins>
      <w:ins w:id="22" w:author="Scott Hudson" w:date="2020-01-24T15:20:00Z">
        <w:r w:rsidR="001B3A99">
          <w:t xml:space="preserve">Note, </w:t>
        </w:r>
        <w:r w:rsidR="00D25226">
          <w:t>the Common Data Model light approach used in this solution does not require a license.</w:t>
        </w:r>
      </w:ins>
    </w:p>
    <w:p w14:paraId="2EA3A6C2" w14:textId="144761B5" w:rsidR="007A522E" w:rsidRPr="00377A8C" w:rsidRDefault="007A522E" w:rsidP="00CB392F">
      <w:pPr>
        <w:pStyle w:val="ListParagraph"/>
        <w:ind w:left="1440"/>
        <w:rPr>
          <w:rFonts w:hint="eastAsia"/>
        </w:rPr>
      </w:pPr>
    </w:p>
    <w:p w14:paraId="00F14461" w14:textId="38B17C44" w:rsidR="00350569" w:rsidRPr="00377A8C" w:rsidRDefault="00350569" w:rsidP="00350569">
      <w:pPr>
        <w:pStyle w:val="Heading3"/>
        <w:rPr>
          <w:rFonts w:hint="eastAsia"/>
        </w:rPr>
      </w:pPr>
      <w:bookmarkStart w:id="23" w:name="_Toc30618672"/>
      <w:r w:rsidRPr="00377A8C">
        <w:t xml:space="preserve">Required </w:t>
      </w:r>
      <w:r w:rsidR="005F13B3" w:rsidRPr="00377A8C">
        <w:t>p</w:t>
      </w:r>
      <w:r w:rsidR="00420A89" w:rsidRPr="00377A8C">
        <w:t>re</w:t>
      </w:r>
      <w:r w:rsidR="005F13B3" w:rsidRPr="00377A8C">
        <w:t>-</w:t>
      </w:r>
      <w:r w:rsidR="00420A89" w:rsidRPr="00377A8C">
        <w:t>deployment s</w:t>
      </w:r>
      <w:r w:rsidRPr="00377A8C">
        <w:t>teps</w:t>
      </w:r>
      <w:bookmarkEnd w:id="23"/>
    </w:p>
    <w:p w14:paraId="44AABB5B" w14:textId="442BC53C" w:rsidR="00350569" w:rsidRPr="00377A8C" w:rsidRDefault="00243A3F" w:rsidP="00350569">
      <w:pPr>
        <w:rPr>
          <w:rFonts w:hint="eastAsia"/>
        </w:rPr>
      </w:pPr>
      <w:r w:rsidRPr="00377A8C">
        <w:t xml:space="preserve">Before executing </w:t>
      </w:r>
      <w:r w:rsidR="00F838A0" w:rsidRPr="00377A8C">
        <w:t>the</w:t>
      </w:r>
      <w:r w:rsidRPr="00377A8C">
        <w:t xml:space="preserve"> deployment script</w:t>
      </w:r>
      <w:r w:rsidR="004065CB" w:rsidRPr="00377A8C">
        <w:t>,</w:t>
      </w:r>
      <w:r w:rsidRPr="00377A8C">
        <w:t xml:space="preserve"> </w:t>
      </w:r>
      <w:r w:rsidR="00491441" w:rsidRPr="00377A8C">
        <w:t>the</w:t>
      </w:r>
      <w:r w:rsidR="00C86C83" w:rsidRPr="00377A8C">
        <w:t xml:space="preserve"> steps described below</w:t>
      </w:r>
      <w:r w:rsidR="0012568A" w:rsidRPr="00377A8C">
        <w:t xml:space="preserve"> </w:t>
      </w:r>
      <w:r w:rsidR="7A7BD3F4" w:rsidRPr="00377A8C">
        <w:t>should</w:t>
      </w:r>
      <w:r w:rsidR="0012568A" w:rsidRPr="00377A8C">
        <w:t xml:space="preserve"> be c</w:t>
      </w:r>
      <w:r w:rsidR="00933C0C" w:rsidRPr="00377A8C">
        <w:t>arried out</w:t>
      </w:r>
      <w:r w:rsidR="00C86C83" w:rsidRPr="00377A8C">
        <w:t>:</w:t>
      </w:r>
    </w:p>
    <w:p w14:paraId="4FDB91B9" w14:textId="6A1211E9" w:rsidR="000B38A2" w:rsidRPr="00377A8C" w:rsidRDefault="00A57A43" w:rsidP="00030F8C">
      <w:pPr>
        <w:pStyle w:val="ListParagraph"/>
        <w:numPr>
          <w:ilvl w:val="0"/>
          <w:numId w:val="5"/>
        </w:numPr>
        <w:rPr>
          <w:rFonts w:hint="eastAsia"/>
        </w:rPr>
      </w:pPr>
      <w:r w:rsidRPr="00377A8C">
        <w:t>Install all tools described in “</w:t>
      </w:r>
      <w:r w:rsidR="00E85147" w:rsidRPr="00377A8C">
        <w:fldChar w:fldCharType="begin"/>
      </w:r>
      <w:r w:rsidR="00E85147" w:rsidRPr="00377A8C">
        <w:instrText xml:space="preserve"> REF _Ref29380954 \h </w:instrText>
      </w:r>
      <w:r w:rsidR="00377A8C">
        <w:instrText xml:space="preserve"> \* MERGEFORMAT </w:instrText>
      </w:r>
      <w:r w:rsidR="00E85147" w:rsidRPr="00377A8C">
        <w:fldChar w:fldCharType="separate"/>
      </w:r>
      <w:r w:rsidR="00E85147" w:rsidRPr="00377A8C">
        <w:t>Required Tools</w:t>
      </w:r>
      <w:r w:rsidR="00E85147" w:rsidRPr="00377A8C">
        <w:fldChar w:fldCharType="end"/>
      </w:r>
      <w:r w:rsidRPr="00377A8C">
        <w:t>”</w:t>
      </w:r>
    </w:p>
    <w:p w14:paraId="0A9B4495" w14:textId="1B3A6E41" w:rsidR="00826207" w:rsidRPr="00377A8C" w:rsidRDefault="00826207" w:rsidP="00826207">
      <w:pPr>
        <w:pStyle w:val="ListParagraph"/>
        <w:numPr>
          <w:ilvl w:val="0"/>
          <w:numId w:val="5"/>
        </w:numPr>
        <w:rPr>
          <w:rFonts w:hint="eastAsia"/>
        </w:rPr>
      </w:pPr>
      <w:r w:rsidRPr="00377A8C">
        <w:t>Configure PowerShell</w:t>
      </w:r>
    </w:p>
    <w:p w14:paraId="174107C1" w14:textId="524600EB" w:rsidR="00E85147" w:rsidRPr="00377A8C" w:rsidRDefault="009C44C5" w:rsidP="00030F8C">
      <w:pPr>
        <w:pStyle w:val="ListParagraph"/>
        <w:numPr>
          <w:ilvl w:val="0"/>
          <w:numId w:val="5"/>
        </w:numPr>
        <w:rPr>
          <w:rFonts w:hint="eastAsia"/>
        </w:rPr>
      </w:pPr>
      <w:r w:rsidRPr="00377A8C">
        <w:t xml:space="preserve">Make sure the </w:t>
      </w:r>
      <w:r w:rsidR="00A57E6F" w:rsidRPr="00377A8C">
        <w:t xml:space="preserve">Release manager has </w:t>
      </w:r>
      <w:r w:rsidR="004A6222" w:rsidRPr="00377A8C">
        <w:t>access to Azure Tenant,</w:t>
      </w:r>
      <w:r w:rsidR="00F47247" w:rsidRPr="00377A8C">
        <w:t xml:space="preserve"> </w:t>
      </w:r>
      <w:r w:rsidR="000B6ADF" w:rsidRPr="00377A8C">
        <w:t>as described in “</w:t>
      </w:r>
      <w:r w:rsidR="000B6ADF" w:rsidRPr="00377A8C">
        <w:fldChar w:fldCharType="begin"/>
      </w:r>
      <w:r w:rsidR="000B6ADF" w:rsidRPr="00377A8C">
        <w:instrText xml:space="preserve"> REF _Ref29381168 \h </w:instrText>
      </w:r>
      <w:r w:rsidR="00377A8C">
        <w:instrText xml:space="preserve"> \* MERGEFORMAT </w:instrText>
      </w:r>
      <w:r w:rsidR="000B6ADF" w:rsidRPr="00377A8C">
        <w:fldChar w:fldCharType="separate"/>
      </w:r>
      <w:r w:rsidR="000B6ADF" w:rsidRPr="00377A8C">
        <w:t>Required licenses/accounts</w:t>
      </w:r>
      <w:r w:rsidR="000B6ADF" w:rsidRPr="00377A8C">
        <w:fldChar w:fldCharType="end"/>
      </w:r>
      <w:r w:rsidR="000B6ADF" w:rsidRPr="00377A8C">
        <w:t>”</w:t>
      </w:r>
    </w:p>
    <w:p w14:paraId="18228B11" w14:textId="68CE5D3B" w:rsidR="00243A3F" w:rsidRPr="00377A8C" w:rsidRDefault="00243A3F" w:rsidP="00030F8C">
      <w:pPr>
        <w:pStyle w:val="ListParagraph"/>
        <w:numPr>
          <w:ilvl w:val="0"/>
          <w:numId w:val="5"/>
        </w:numPr>
        <w:rPr>
          <w:rFonts w:hint="eastAsia"/>
        </w:rPr>
      </w:pPr>
      <w:r w:rsidRPr="00377A8C">
        <w:t xml:space="preserve">Create </w:t>
      </w:r>
      <w:r w:rsidR="0078336E" w:rsidRPr="00377A8C">
        <w:t>Azure Active Directory (</w:t>
      </w:r>
      <w:r w:rsidRPr="00377A8C">
        <w:t>AAD</w:t>
      </w:r>
      <w:r w:rsidR="0078336E" w:rsidRPr="00377A8C">
        <w:t>)</w:t>
      </w:r>
      <w:r w:rsidRPr="00377A8C">
        <w:t xml:space="preserve"> Groups</w:t>
      </w:r>
    </w:p>
    <w:p w14:paraId="4C9454AA" w14:textId="35621DD6" w:rsidR="00AA0D69" w:rsidRPr="00377A8C" w:rsidRDefault="00FE1660" w:rsidP="00030F8C">
      <w:pPr>
        <w:pStyle w:val="ListParagraph"/>
        <w:numPr>
          <w:ilvl w:val="0"/>
          <w:numId w:val="5"/>
        </w:numPr>
        <w:rPr>
          <w:rFonts w:hint="eastAsia"/>
        </w:rPr>
      </w:pPr>
      <w:r w:rsidRPr="00377A8C">
        <w:t>Assign Release Manager to Admin Group</w:t>
      </w:r>
    </w:p>
    <w:p w14:paraId="3F17DC7A" w14:textId="7FB79A4A" w:rsidR="003E781E" w:rsidRPr="00377A8C" w:rsidRDefault="00776E89" w:rsidP="00030F8C">
      <w:pPr>
        <w:pStyle w:val="ListParagraph"/>
        <w:numPr>
          <w:ilvl w:val="0"/>
          <w:numId w:val="5"/>
        </w:numPr>
        <w:rPr>
          <w:rFonts w:hint="eastAsia"/>
        </w:rPr>
      </w:pPr>
      <w:r w:rsidRPr="00377A8C">
        <w:t xml:space="preserve">Create </w:t>
      </w:r>
      <w:r w:rsidR="00D91F55" w:rsidRPr="00377A8C">
        <w:t>a</w:t>
      </w:r>
      <w:r w:rsidRPr="00377A8C">
        <w:t xml:space="preserve"> Resource Group</w:t>
      </w:r>
    </w:p>
    <w:p w14:paraId="2C99168C" w14:textId="77777777" w:rsidR="00322F36" w:rsidRDefault="003E781E" w:rsidP="00322F36">
      <w:pPr>
        <w:pStyle w:val="ListParagraph"/>
        <w:numPr>
          <w:ilvl w:val="0"/>
          <w:numId w:val="5"/>
        </w:numPr>
        <w:rPr>
          <w:rFonts w:hint="eastAsia"/>
        </w:rPr>
      </w:pPr>
      <w:r w:rsidRPr="00377A8C">
        <w:t xml:space="preserve">Assign </w:t>
      </w:r>
      <w:r w:rsidR="0078336E" w:rsidRPr="00377A8C">
        <w:t>AAD Groups to Resource Group</w:t>
      </w:r>
    </w:p>
    <w:p w14:paraId="6B29BEEF" w14:textId="77777777" w:rsidR="00322F36" w:rsidRDefault="00322F36" w:rsidP="00322F36">
      <w:pPr>
        <w:pStyle w:val="ListParagraph"/>
        <w:rPr>
          <w:rFonts w:hint="eastAsia"/>
        </w:rPr>
      </w:pPr>
    </w:p>
    <w:p w14:paraId="5F9B2D49" w14:textId="0802B6C1" w:rsidR="00322F36" w:rsidRDefault="00322F36" w:rsidP="00322F36">
      <w:pPr>
        <w:rPr>
          <w:rFonts w:hint="eastAsia"/>
        </w:rPr>
      </w:pPr>
      <w:r>
        <w:t>INSTALLATION NOTE:  Due to to variability in installation environments, it is possible that mismatches in PowerShell versions or installed modules may conflict with the scripting.  It is possible to stand up a Windows 10 virtual machine in your Azure tenant to provide a clean PowerShell environment for installation.</w:t>
      </w:r>
    </w:p>
    <w:p w14:paraId="6EAC6874" w14:textId="77777777" w:rsidR="002B10DA" w:rsidRPr="00377A8C" w:rsidRDefault="002B10DA" w:rsidP="002B10DA">
      <w:pPr>
        <w:ind w:left="360"/>
        <w:rPr>
          <w:rFonts w:hint="eastAsia"/>
        </w:rPr>
      </w:pPr>
    </w:p>
    <w:p w14:paraId="40821ABA" w14:textId="204D39BD" w:rsidR="001C6BAD" w:rsidRPr="00377A8C" w:rsidRDefault="00A574FB" w:rsidP="008440FA">
      <w:pPr>
        <w:pStyle w:val="Heading4"/>
        <w:rPr>
          <w:rFonts w:hint="eastAsia"/>
        </w:rPr>
      </w:pPr>
      <w:r w:rsidRPr="00377A8C">
        <w:t>C</w:t>
      </w:r>
      <w:r w:rsidR="00AD3440" w:rsidRPr="00377A8C">
        <w:t>onfigur</w:t>
      </w:r>
      <w:r w:rsidR="004913A7" w:rsidRPr="00377A8C">
        <w:t>ing</w:t>
      </w:r>
      <w:r w:rsidR="00AD3440" w:rsidRPr="00377A8C">
        <w:t xml:space="preserve"> PowerShell</w:t>
      </w:r>
    </w:p>
    <w:p w14:paraId="6B5C6F07" w14:textId="6A34B582" w:rsidR="00687789" w:rsidRPr="00377A8C" w:rsidRDefault="00687789" w:rsidP="00687789">
      <w:pPr>
        <w:rPr>
          <w:rFonts w:hint="eastAsia"/>
        </w:rPr>
      </w:pPr>
      <w:r w:rsidRPr="00377A8C">
        <w:t xml:space="preserve">The PowerShell orchestration script will require the installation of certain modules and the configuration of the execution policy for the local machine. This module will contain description of the steps that would make </w:t>
      </w:r>
      <w:r w:rsidR="00AA2C5A" w:rsidRPr="00377A8C">
        <w:t xml:space="preserve">PowerShell </w:t>
      </w:r>
      <w:r w:rsidRPr="00377A8C">
        <w:t>ready for the deployment.</w:t>
      </w:r>
    </w:p>
    <w:p w14:paraId="1365C733" w14:textId="67488AAB" w:rsidR="00707C65" w:rsidRPr="00377A8C" w:rsidRDefault="00707C65" w:rsidP="00707C65">
      <w:pPr>
        <w:pStyle w:val="Heading6"/>
        <w:rPr>
          <w:rFonts w:hint="eastAsia"/>
        </w:rPr>
      </w:pPr>
      <w:r w:rsidRPr="00377A8C">
        <w:t>Execution Policy</w:t>
      </w:r>
    </w:p>
    <w:p w14:paraId="2F84FC49" w14:textId="10FEF25F" w:rsidR="00667D6E" w:rsidRPr="00377A8C" w:rsidRDefault="00667D6E" w:rsidP="00667D6E">
      <w:pPr>
        <w:rPr>
          <w:rFonts w:hint="eastAsia"/>
        </w:rPr>
      </w:pPr>
      <w:r w:rsidRPr="00377A8C">
        <w:t xml:space="preserve">PowerShell will not be able to execute scripts and install </w:t>
      </w:r>
      <w:r w:rsidR="00497651" w:rsidRPr="00377A8C">
        <w:t>modu</w:t>
      </w:r>
      <w:r w:rsidR="007B0CD1" w:rsidRPr="00377A8C">
        <w:t>le</w:t>
      </w:r>
      <w:r w:rsidR="00497651" w:rsidRPr="00377A8C">
        <w:t>s</w:t>
      </w:r>
      <w:r w:rsidRPr="00377A8C">
        <w:t xml:space="preserve"> if the PowerShell execution policy is not configured on the local machine where scripts are executed.</w:t>
      </w:r>
    </w:p>
    <w:p w14:paraId="71965E24" w14:textId="1846E6E6" w:rsidR="00FF17F9" w:rsidRPr="00377A8C" w:rsidRDefault="00997D89" w:rsidP="00FF17F9">
      <w:pPr>
        <w:rPr>
          <w:rFonts w:hint="eastAsia"/>
        </w:rPr>
      </w:pPr>
      <w:r w:rsidRPr="00377A8C">
        <w:t xml:space="preserve">To configure </w:t>
      </w:r>
      <w:r w:rsidR="2F0248C1" w:rsidRPr="00377A8C">
        <w:t xml:space="preserve">the </w:t>
      </w:r>
      <w:r w:rsidRPr="00377A8C">
        <w:t xml:space="preserve">execution policy on </w:t>
      </w:r>
      <w:r w:rsidR="4E3C5820" w:rsidRPr="00377A8C">
        <w:t>PowerShell</w:t>
      </w:r>
      <w:r w:rsidR="2F0248C1" w:rsidRPr="00377A8C">
        <w:t>, follow the steps</w:t>
      </w:r>
      <w:r w:rsidR="001E5AB1" w:rsidRPr="00377A8C">
        <w:t xml:space="preserve"> below:</w:t>
      </w:r>
    </w:p>
    <w:p w14:paraId="50BACD71" w14:textId="2458E1F4" w:rsidR="001E5AB1" w:rsidRPr="00377A8C" w:rsidRDefault="008C6E07" w:rsidP="006F2D6D">
      <w:pPr>
        <w:pStyle w:val="ListParagraph"/>
        <w:numPr>
          <w:ilvl w:val="0"/>
          <w:numId w:val="51"/>
        </w:numPr>
        <w:rPr>
          <w:rFonts w:hint="eastAsia"/>
        </w:rPr>
      </w:pPr>
      <w:r w:rsidRPr="00377A8C">
        <w:lastRenderedPageBreak/>
        <w:t>Open</w:t>
      </w:r>
      <w:r w:rsidR="2F0248C1" w:rsidRPr="00377A8C">
        <w:t xml:space="preserve"> the</w:t>
      </w:r>
      <w:r w:rsidRPr="00377A8C">
        <w:t xml:space="preserve"> PowerShell console as an admin</w:t>
      </w:r>
      <w:r w:rsidR="1A272EDE" w:rsidRPr="00377A8C">
        <w:t>,</w:t>
      </w:r>
      <w:r w:rsidRPr="00377A8C">
        <w:t xml:space="preserve"> </w:t>
      </w:r>
      <w:r w:rsidR="00952A7F" w:rsidRPr="00377A8C">
        <w:t>by right</w:t>
      </w:r>
      <w:r w:rsidRPr="00377A8C">
        <w:t xml:space="preserve"> </w:t>
      </w:r>
      <w:r w:rsidR="1A272EDE" w:rsidRPr="00377A8C">
        <w:t>clicking</w:t>
      </w:r>
      <w:r w:rsidRPr="00377A8C">
        <w:t xml:space="preserve"> on</w:t>
      </w:r>
      <w:r w:rsidR="00952A7F" w:rsidRPr="00377A8C">
        <w:t xml:space="preserve"> </w:t>
      </w:r>
      <w:r w:rsidR="1A272EDE" w:rsidRPr="00377A8C">
        <w:t>the Windows Start</w:t>
      </w:r>
      <w:r w:rsidR="00952A7F" w:rsidRPr="00377A8C">
        <w:t xml:space="preserve"> button and then </w:t>
      </w:r>
      <w:r w:rsidR="1A272EDE" w:rsidRPr="00377A8C">
        <w:t>choosing ‘Windows</w:t>
      </w:r>
      <w:r w:rsidR="00DA231F" w:rsidRPr="00377A8C">
        <w:t xml:space="preserve"> PowerShell </w:t>
      </w:r>
      <w:r w:rsidR="1A272EDE" w:rsidRPr="00377A8C">
        <w:t>(</w:t>
      </w:r>
      <w:r w:rsidR="00DA231F" w:rsidRPr="00377A8C">
        <w:t>Admin</w:t>
      </w:r>
      <w:r w:rsidR="1A272EDE" w:rsidRPr="00377A8C">
        <w:t>)’</w:t>
      </w:r>
      <w:r w:rsidR="00DA231F" w:rsidRPr="00377A8C">
        <w:t>. If this option is not available</w:t>
      </w:r>
      <w:r w:rsidR="2C19E4B9" w:rsidRPr="00377A8C">
        <w:t>, right click on</w:t>
      </w:r>
      <w:r w:rsidR="00DA231F" w:rsidRPr="00377A8C">
        <w:t xml:space="preserve"> PowerShell and </w:t>
      </w:r>
      <w:r w:rsidR="2C19E4B9" w:rsidRPr="00377A8C">
        <w:t>choose the</w:t>
      </w:r>
      <w:r w:rsidR="004B5BD5" w:rsidRPr="00377A8C">
        <w:t xml:space="preserve"> option </w:t>
      </w:r>
      <w:r w:rsidR="2C19E4B9" w:rsidRPr="00377A8C">
        <w:t>‘Run</w:t>
      </w:r>
      <w:r w:rsidR="004B5BD5" w:rsidRPr="00377A8C">
        <w:t xml:space="preserve"> as </w:t>
      </w:r>
      <w:r w:rsidR="2C19E4B9" w:rsidRPr="00377A8C">
        <w:t>Administrator’</w:t>
      </w:r>
      <w:r w:rsidR="004B5BD5" w:rsidRPr="00377A8C">
        <w:t>.</w:t>
      </w:r>
    </w:p>
    <w:p w14:paraId="176F32EB" w14:textId="504426D5" w:rsidR="00760890" w:rsidRPr="00377A8C" w:rsidRDefault="00760890" w:rsidP="004078D5">
      <w:pPr>
        <w:pStyle w:val="ListParagraph"/>
        <w:jc w:val="center"/>
        <w:rPr>
          <w:rFonts w:hint="eastAsia"/>
        </w:rPr>
      </w:pPr>
      <w:r>
        <w:drawing>
          <wp:inline distT="0" distB="0" distL="0" distR="0" wp14:anchorId="15930646" wp14:editId="04D99D04">
            <wp:extent cx="1039528" cy="2291861"/>
            <wp:effectExtent l="0" t="0" r="8255" b="0"/>
            <wp:docPr id="19420933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525A38EC" w14:textId="6E53046C" w:rsidR="004078D5" w:rsidRDefault="2F4F1CE7" w:rsidP="006F2D6D">
      <w:pPr>
        <w:pStyle w:val="ListParagraph"/>
        <w:numPr>
          <w:ilvl w:val="0"/>
          <w:numId w:val="51"/>
        </w:numPr>
        <w:rPr>
          <w:rFonts w:hint="eastAsia"/>
        </w:rPr>
      </w:pPr>
      <w:r w:rsidRPr="00377A8C">
        <w:t xml:space="preserve">In the </w:t>
      </w:r>
      <w:r w:rsidR="00652661" w:rsidRPr="00377A8C">
        <w:t xml:space="preserve">PowerShell </w:t>
      </w:r>
      <w:r w:rsidRPr="00377A8C">
        <w:t xml:space="preserve">Console, enter “Set-ExecutionPolicy unrestricted -Scope </w:t>
      </w:r>
      <w:r w:rsidR="0042348B">
        <w:t>LocalMachine</w:t>
      </w:r>
      <w:r w:rsidRPr="00377A8C">
        <w:t xml:space="preserve"> -Force”. This code should also work with PowerShell ISE console, when executed as an administrator.</w:t>
      </w:r>
    </w:p>
    <w:p w14:paraId="72C5E7C4" w14:textId="5D48F134" w:rsidR="008C6E07" w:rsidRPr="00377A8C" w:rsidRDefault="00C075FF" w:rsidP="004078D5">
      <w:pPr>
        <w:pStyle w:val="ListParagraph"/>
        <w:rPr>
          <w:rFonts w:hint="eastAsia"/>
        </w:rPr>
      </w:pPr>
      <w:r w:rsidRPr="00377A8C">
        <w:br/>
      </w:r>
      <w:r w:rsidRPr="00377A8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3C25F8B4" w14:textId="1FB1A775" w:rsidR="2C974E4C" w:rsidRPr="00377A8C" w:rsidRDefault="1C23C78E" w:rsidP="006F2D6D">
      <w:pPr>
        <w:pStyle w:val="ListParagraph"/>
        <w:numPr>
          <w:ilvl w:val="0"/>
          <w:numId w:val="51"/>
        </w:numPr>
        <w:rPr>
          <w:rFonts w:hint="eastAsia"/>
        </w:rPr>
      </w:pPr>
      <w:r w:rsidRPr="00377A8C">
        <w:t xml:space="preserve">The setting of the execution policy will have been successful if there is no output from the command. A red error message will </w:t>
      </w:r>
      <w:r w:rsidR="009F383C" w:rsidRPr="00377A8C">
        <w:t>appe</w:t>
      </w:r>
      <w:r w:rsidR="00084C58" w:rsidRPr="00377A8C">
        <w:t>a</w:t>
      </w:r>
      <w:r w:rsidR="009F383C" w:rsidRPr="00377A8C">
        <w:t>r if there’s</w:t>
      </w:r>
      <w:r w:rsidRPr="00377A8C">
        <w:t xml:space="preserve"> a failure.</w:t>
      </w:r>
    </w:p>
    <w:p w14:paraId="4569BBC6" w14:textId="2A6F9B1D" w:rsidR="00FF0CAD" w:rsidRPr="00377A8C" w:rsidRDefault="00133123" w:rsidP="00FF0CAD">
      <w:pPr>
        <w:pStyle w:val="ListParagraph"/>
        <w:numPr>
          <w:ilvl w:val="0"/>
          <w:numId w:val="51"/>
        </w:numPr>
        <w:rPr>
          <w:rFonts w:hint="eastAsia"/>
        </w:rPr>
      </w:pPr>
      <w:r w:rsidRPr="00377A8C">
        <w:t xml:space="preserve">Close </w:t>
      </w:r>
      <w:r w:rsidR="671CC73F" w:rsidRPr="00377A8C">
        <w:t xml:space="preserve">the </w:t>
      </w:r>
      <w:r w:rsidRPr="00377A8C">
        <w:t>admin console</w:t>
      </w:r>
      <w:r w:rsidR="009848B1" w:rsidRPr="00377A8C">
        <w:t>.</w:t>
      </w:r>
    </w:p>
    <w:p w14:paraId="6E451F12" w14:textId="7921C5F8" w:rsidR="00FF0CAD" w:rsidRPr="00377A8C" w:rsidRDefault="00FF0CAD" w:rsidP="00FF0CAD">
      <w:pPr>
        <w:rPr>
          <w:rFonts w:hint="eastAsia"/>
        </w:rPr>
      </w:pPr>
      <w:r w:rsidRPr="00377A8C">
        <w:t>If the Execution Policy is configured correctly, the ability to install the required modules will be enabled.</w:t>
      </w:r>
    </w:p>
    <w:p w14:paraId="7215C24D" w14:textId="2567D383" w:rsidR="00707C65" w:rsidRPr="00377A8C" w:rsidRDefault="00707C65" w:rsidP="00707C65">
      <w:pPr>
        <w:pStyle w:val="Heading6"/>
        <w:rPr>
          <w:rFonts w:hint="eastAsia"/>
        </w:rPr>
      </w:pPr>
      <w:r w:rsidRPr="00377A8C">
        <w:t>PowerShell Modules</w:t>
      </w:r>
    </w:p>
    <w:p w14:paraId="1B2A21C2" w14:textId="63E55D0A" w:rsidR="000E6327" w:rsidRPr="00377A8C" w:rsidRDefault="000E6327" w:rsidP="000E6327">
      <w:pPr>
        <w:rPr>
          <w:rFonts w:hint="eastAsia"/>
        </w:rPr>
      </w:pPr>
      <w:r w:rsidRPr="00377A8C">
        <w:t xml:space="preserve">PowerShell will require the Azure “AzureRM” modules to be installed. </w:t>
      </w:r>
      <w:r w:rsidR="00153603" w:rsidRPr="00377A8C">
        <w:t>These</w:t>
      </w:r>
      <w:r w:rsidRPr="00377A8C">
        <w:t xml:space="preserve"> modules allow PowerShell to create resources and configure resources in Azure Tenant.  </w:t>
      </w:r>
    </w:p>
    <w:p w14:paraId="6506E5CF" w14:textId="1BA1D1CE" w:rsidR="00936A70" w:rsidRPr="00377A8C" w:rsidRDefault="00707C65" w:rsidP="00707C65">
      <w:pPr>
        <w:rPr>
          <w:rFonts w:hint="eastAsia"/>
        </w:rPr>
      </w:pPr>
      <w:r w:rsidRPr="00377A8C">
        <w:t>PowerShell will require Azure “Az” modules to be installed</w:t>
      </w:r>
      <w:r w:rsidR="01A83233" w:rsidRPr="00377A8C">
        <w:t>. This</w:t>
      </w:r>
      <w:r w:rsidR="00936A70" w:rsidRPr="00377A8C">
        <w:t xml:space="preserve"> can be </w:t>
      </w:r>
      <w:r w:rsidR="01A83233" w:rsidRPr="00377A8C">
        <w:t>achieved</w:t>
      </w:r>
      <w:r w:rsidR="00936A70" w:rsidRPr="00377A8C">
        <w:t xml:space="preserve"> by </w:t>
      </w:r>
      <w:r w:rsidR="01A83233" w:rsidRPr="00377A8C">
        <w:t>following the</w:t>
      </w:r>
      <w:r w:rsidR="00936A70" w:rsidRPr="00377A8C">
        <w:t xml:space="preserve"> below steps</w:t>
      </w:r>
      <w:r w:rsidR="4E3C5820" w:rsidRPr="00377A8C">
        <w:t>:</w:t>
      </w:r>
    </w:p>
    <w:p w14:paraId="7C19AAB5" w14:textId="49BDA648" w:rsidR="00936A70" w:rsidRPr="00377A8C" w:rsidRDefault="007E1E81" w:rsidP="006F2D6D">
      <w:pPr>
        <w:pStyle w:val="ListParagraph"/>
        <w:numPr>
          <w:ilvl w:val="0"/>
          <w:numId w:val="52"/>
        </w:numPr>
        <w:rPr>
          <w:rFonts w:hint="eastAsia"/>
        </w:rPr>
      </w:pPr>
      <w:r w:rsidRPr="00377A8C">
        <w:t xml:space="preserve">Open </w:t>
      </w:r>
      <w:r w:rsidR="4E3C5820" w:rsidRPr="00377A8C">
        <w:t xml:space="preserve">the </w:t>
      </w:r>
      <w:r w:rsidRPr="00377A8C">
        <w:t>PowerShell Console as administrator</w:t>
      </w:r>
      <w:r w:rsidR="50E95702" w:rsidRPr="00377A8C">
        <w:t>.</w:t>
      </w:r>
    </w:p>
    <w:p w14:paraId="63D2B01B" w14:textId="155667BF" w:rsidR="00055AEA" w:rsidRPr="00377A8C" w:rsidRDefault="007E1E81" w:rsidP="006F2D6D">
      <w:pPr>
        <w:pStyle w:val="ListParagraph"/>
        <w:numPr>
          <w:ilvl w:val="0"/>
          <w:numId w:val="52"/>
        </w:numPr>
        <w:rPr>
          <w:rFonts w:hint="eastAsia"/>
        </w:rPr>
      </w:pPr>
      <w:r w:rsidRPr="00377A8C">
        <w:t xml:space="preserve">In </w:t>
      </w:r>
      <w:r w:rsidR="39BD6347" w:rsidRPr="00377A8C">
        <w:t>the PowerShell Console, enter</w:t>
      </w:r>
      <w:r w:rsidRPr="00377A8C">
        <w:t xml:space="preserve"> “Install-Module Az</w:t>
      </w:r>
      <w:r w:rsidR="000C691D" w:rsidRPr="00377A8C">
        <w:t>ureRm</w:t>
      </w:r>
      <w:r w:rsidRPr="00377A8C">
        <w:t xml:space="preserve"> -AllowClobber -Force -Scope</w:t>
      </w:r>
      <w:r w:rsidR="00CC70D2" w:rsidRPr="00377A8C">
        <w:t xml:space="preserve"> </w:t>
      </w:r>
      <w:r w:rsidR="003B6CB3">
        <w:t>AllUsers</w:t>
      </w:r>
      <w:r w:rsidR="39BD6347" w:rsidRPr="00377A8C">
        <w:t>”. This</w:t>
      </w:r>
      <w:r w:rsidR="003D2920" w:rsidRPr="00377A8C">
        <w:t xml:space="preserve"> may take a </w:t>
      </w:r>
      <w:r w:rsidR="39BD6347" w:rsidRPr="00377A8C">
        <w:t>few moments to run</w:t>
      </w:r>
      <w:r w:rsidR="003D2920" w:rsidRPr="00377A8C">
        <w:t>, but installation progress will be displayed during the execution</w:t>
      </w:r>
      <w:r w:rsidR="50E95702" w:rsidRPr="00377A8C">
        <w:t>.</w:t>
      </w:r>
    </w:p>
    <w:p w14:paraId="7F1FF45E" w14:textId="4BA59F52" w:rsidR="003D2920" w:rsidRPr="00377A8C" w:rsidRDefault="000C691D" w:rsidP="003D2920">
      <w:pPr>
        <w:pStyle w:val="ListParagraph"/>
        <w:rPr>
          <w:rFonts w:hint="eastAsia"/>
        </w:rPr>
      </w:pPr>
      <w:r w:rsidRPr="00377A8C">
        <w:drawing>
          <wp:inline distT="0" distB="0" distL="0" distR="0" wp14:anchorId="5856B1A0" wp14:editId="215913CC">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425E7907" w14:textId="357F5870" w:rsidR="003D2920" w:rsidRPr="00377A8C" w:rsidRDefault="00D64DAD" w:rsidP="006F2D6D">
      <w:pPr>
        <w:pStyle w:val="ListParagraph"/>
        <w:numPr>
          <w:ilvl w:val="0"/>
          <w:numId w:val="52"/>
        </w:numPr>
        <w:rPr>
          <w:rFonts w:hint="eastAsia"/>
        </w:rPr>
      </w:pPr>
      <w:r w:rsidRPr="00377A8C">
        <w:t xml:space="preserve">When </w:t>
      </w:r>
      <w:r w:rsidR="75D11B64" w:rsidRPr="00377A8C">
        <w:t xml:space="preserve">the </w:t>
      </w:r>
      <w:r w:rsidRPr="00377A8C">
        <w:t xml:space="preserve">console displays </w:t>
      </w:r>
      <w:r w:rsidR="75D11B64" w:rsidRPr="00377A8C">
        <w:t xml:space="preserve">an </w:t>
      </w:r>
      <w:r w:rsidRPr="00377A8C">
        <w:t>empty line</w:t>
      </w:r>
      <w:r w:rsidR="00E105B2" w:rsidRPr="00377A8C">
        <w:t xml:space="preserve"> and no error</w:t>
      </w:r>
      <w:r w:rsidR="75D11B64" w:rsidRPr="00377A8C">
        <w:t>, installation will have been</w:t>
      </w:r>
      <w:r w:rsidR="001E7F23" w:rsidRPr="00377A8C">
        <w:t xml:space="preserve"> successful</w:t>
      </w:r>
      <w:r w:rsidR="75D11B64" w:rsidRPr="00377A8C">
        <w:t>.</w:t>
      </w:r>
    </w:p>
    <w:p w14:paraId="1D1AEC5C" w14:textId="77777777" w:rsidR="003E7DD9" w:rsidRDefault="003E7DD9" w:rsidP="003E7DD9">
      <w:pPr>
        <w:ind w:left="360"/>
        <w:rPr>
          <w:rFonts w:hint="eastAsia"/>
        </w:rPr>
      </w:pPr>
    </w:p>
    <w:p w14:paraId="274BCDAF" w14:textId="15B35D9C" w:rsidR="00A611C4" w:rsidRDefault="00A611C4" w:rsidP="003E7DD9">
      <w:pPr>
        <w:ind w:left="360"/>
        <w:rPr>
          <w:rFonts w:hint="eastAsia"/>
        </w:rPr>
      </w:pPr>
      <w:r>
        <w:t>After successful installation of the module, configuration of the PowerShell is finished.</w:t>
      </w:r>
    </w:p>
    <w:p w14:paraId="733DA5C3" w14:textId="77777777" w:rsidR="00B15CD3" w:rsidRPr="00377A8C" w:rsidRDefault="00B15CD3" w:rsidP="00A611C4">
      <w:pPr>
        <w:rPr>
          <w:rFonts w:hint="eastAsia"/>
        </w:rPr>
      </w:pPr>
    </w:p>
    <w:p w14:paraId="399ABE09" w14:textId="153980E5" w:rsidR="001C29CD" w:rsidRPr="00377A8C" w:rsidRDefault="00DC5385" w:rsidP="001C29CD">
      <w:pPr>
        <w:pStyle w:val="Heading4"/>
        <w:rPr>
          <w:rFonts w:hint="eastAsia"/>
        </w:rPr>
      </w:pPr>
      <w:r w:rsidRPr="00377A8C">
        <w:t xml:space="preserve">Creating AAD </w:t>
      </w:r>
      <w:r w:rsidR="006F4745" w:rsidRPr="00377A8C">
        <w:t>g</w:t>
      </w:r>
      <w:r w:rsidRPr="00377A8C">
        <w:t>roups</w:t>
      </w:r>
      <w:r w:rsidR="00187050" w:rsidRPr="00377A8C">
        <w:t xml:space="preserve"> and assign</w:t>
      </w:r>
      <w:r w:rsidR="00FF2C5B" w:rsidRPr="00377A8C">
        <w:t>ing</w:t>
      </w:r>
      <w:r w:rsidR="00187050" w:rsidRPr="00377A8C">
        <w:t xml:space="preserve"> Members</w:t>
      </w:r>
    </w:p>
    <w:p w14:paraId="6C51F1F3" w14:textId="77777777" w:rsidR="00B420A6" w:rsidRDefault="00B420A6" w:rsidP="00B420A6">
      <w:pPr>
        <w:rPr>
          <w:rFonts w:hint="eastAsia"/>
        </w:rPr>
      </w:pPr>
      <w:r>
        <w:t>Release Managers and Developers will require access to the resources in Azure. Access to the resources are controlled via Azure Active Directory (AAD) Groups. Deployment scripts will assign these AAD groups to the Azure resources during the deployment process. The script does not create the AAD Groups, therefore the Groups need to be created beforehand. The following section provides and overview of what AAD Groups are and how to set them up.</w:t>
      </w:r>
    </w:p>
    <w:p w14:paraId="2390FD30" w14:textId="05CFD4AC" w:rsidR="008063AB" w:rsidRPr="00377A8C" w:rsidRDefault="00887BF7" w:rsidP="008063AB">
      <w:pPr>
        <w:pStyle w:val="Heading5"/>
        <w:rPr>
          <w:rFonts w:hint="eastAsia"/>
        </w:rPr>
      </w:pPr>
      <w:r w:rsidRPr="00377A8C">
        <w:t>O</w:t>
      </w:r>
      <w:r w:rsidR="008063AB" w:rsidRPr="00377A8C">
        <w:t>verview</w:t>
      </w:r>
    </w:p>
    <w:p w14:paraId="604E44FE" w14:textId="1D92E339" w:rsidR="00D9593C" w:rsidRPr="00377A8C" w:rsidRDefault="0062296B" w:rsidP="0062296B">
      <w:pPr>
        <w:rPr>
          <w:rFonts w:hint="eastAsia"/>
        </w:rPr>
      </w:pPr>
      <w:r w:rsidRPr="00377A8C">
        <w:rPr>
          <w:rFonts w:eastAsiaTheme="majorEastAsia" w:cstheme="majorBidi"/>
          <w:b/>
          <w:bCs/>
          <w:iCs/>
          <w:color w:val="8ABD24" w:themeColor="accent3"/>
        </w:rPr>
        <w:t>Group</w:t>
      </w:r>
      <w:r w:rsidR="002575F4" w:rsidRPr="00377A8C">
        <w:rPr>
          <w:rFonts w:eastAsiaTheme="majorEastAsia" w:cstheme="majorBidi"/>
          <w:b/>
          <w:bCs/>
          <w:iCs/>
          <w:color w:val="8ABD24" w:themeColor="accent3"/>
        </w:rPr>
        <w:t>s</w:t>
      </w:r>
      <w:r w:rsidR="008427EA" w:rsidRPr="00377A8C">
        <w:t xml:space="preserve"> </w:t>
      </w:r>
    </w:p>
    <w:p w14:paraId="3C88B5C8" w14:textId="331E8C98" w:rsidR="00D4377B" w:rsidRPr="00377A8C" w:rsidRDefault="00D4377B" w:rsidP="0062296B">
      <w:pPr>
        <w:rPr>
          <w:rFonts w:hint="eastAsia"/>
        </w:rPr>
      </w:pPr>
      <w:r w:rsidRPr="00377A8C">
        <w:t>There are two Azure Active Directory (AAD) groups required</w:t>
      </w:r>
    </w:p>
    <w:tbl>
      <w:tblPr>
        <w:tblStyle w:val="ListTable3-Accent1"/>
        <w:tblW w:w="0" w:type="auto"/>
        <w:tblLook w:val="04A0" w:firstRow="1" w:lastRow="0" w:firstColumn="1" w:lastColumn="0" w:noHBand="0" w:noVBand="1"/>
      </w:tblPr>
      <w:tblGrid>
        <w:gridCol w:w="1696"/>
        <w:gridCol w:w="3284"/>
        <w:gridCol w:w="4513"/>
      </w:tblGrid>
      <w:tr w:rsidR="0056567B" w:rsidRPr="00377A8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377A8C" w:rsidRDefault="0056567B" w:rsidP="00C5081A">
            <w:pPr>
              <w:pStyle w:val="NoSpacing"/>
              <w:rPr>
                <w:rFonts w:hint="eastAsia"/>
                <w:color w:val="FEFFFF" w:themeColor="text2"/>
              </w:rPr>
            </w:pPr>
            <w:r w:rsidRPr="00377A8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377A8C" w:rsidRDefault="0042776E"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377A8C" w:rsidRDefault="0056567B"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56567B" w:rsidRPr="00377A8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377A8C" w:rsidRDefault="0056567B" w:rsidP="00C5081A">
            <w:pPr>
              <w:pStyle w:val="NoSpacing"/>
              <w:rPr>
                <w:rFonts w:hint="eastAsia"/>
                <w:b w:val="0"/>
                <w:bCs w:val="0"/>
                <w:iCs/>
                <w:color w:val="FEFFFF" w:themeColor="text2"/>
              </w:rPr>
            </w:pPr>
            <w:r w:rsidRPr="00377A8C">
              <w:rPr>
                <w:b w:val="0"/>
                <w:bCs w:val="0"/>
                <w:iCs/>
                <w:color w:val="FEFFFF" w:themeColor="text2"/>
              </w:rPr>
              <w:t>Admin</w:t>
            </w:r>
          </w:p>
          <w:p w14:paraId="705BCB5A" w14:textId="77777777" w:rsidR="0056567B" w:rsidRPr="00377A8C" w:rsidRDefault="0056567B" w:rsidP="0056567B">
            <w:pPr>
              <w:pStyle w:val="NoSpacing"/>
              <w:rPr>
                <w:rFonts w:hint="eastAsia"/>
              </w:rPr>
            </w:pPr>
          </w:p>
        </w:tc>
        <w:tc>
          <w:tcPr>
            <w:tcW w:w="3284" w:type="dxa"/>
            <w:tcBorders>
              <w:top w:val="single" w:sz="4" w:space="0" w:color="auto"/>
              <w:left w:val="single" w:sz="4" w:space="0" w:color="auto"/>
              <w:bottom w:val="single" w:sz="4" w:space="0" w:color="auto"/>
              <w:right w:val="single" w:sz="4" w:space="0" w:color="auto"/>
            </w:tcBorders>
          </w:tcPr>
          <w:p w14:paraId="5805D26B" w14:textId="77777777" w:rsidR="0056567B" w:rsidRPr="00377A8C" w:rsidRDefault="00AF1C23" w:rsidP="0056567B">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AAD-GRP-MSTSIDH-DEV-ADMIN</w:t>
            </w:r>
          </w:p>
          <w:p w14:paraId="0C953D66" w14:textId="29CA7C0D" w:rsidR="0056567B" w:rsidRPr="00377A8C" w:rsidRDefault="0056567B"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377A8C" w:rsidRDefault="009C6B08"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Allows universal management,</w:t>
            </w:r>
            <w:r w:rsidR="0056567B" w:rsidRPr="00377A8C">
              <w:t xml:space="preserve"> including access to the resources</w:t>
            </w:r>
          </w:p>
        </w:tc>
      </w:tr>
      <w:tr w:rsidR="0056567B" w:rsidRPr="00377A8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377A8C" w:rsidRDefault="0056567B" w:rsidP="0042776E">
            <w:pPr>
              <w:pStyle w:val="NoSpacing"/>
              <w:rPr>
                <w:rFonts w:hint="eastAsia"/>
              </w:rPr>
            </w:pPr>
            <w:r w:rsidRPr="00377A8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5FDBEFA9" w:rsidR="0056567B"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rPr>
                <w:iCs/>
              </w:rPr>
              <w:t>AAD-GRP-MSTSIDH-DEV-</w:t>
            </w:r>
            <w:r w:rsidR="0042776E" w:rsidRPr="00377A8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377A8C" w:rsidRDefault="009C6B08"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Allows universal management,</w:t>
            </w:r>
            <w:r w:rsidR="0056567B" w:rsidRPr="00377A8C">
              <w:t xml:space="preserve"> excluding access to the resources</w:t>
            </w:r>
          </w:p>
        </w:tc>
      </w:tr>
    </w:tbl>
    <w:p w14:paraId="638BF05A" w14:textId="77777777" w:rsidR="00A33BF1" w:rsidRPr="00377A8C" w:rsidRDefault="00A33BF1" w:rsidP="00D9080D">
      <w:pPr>
        <w:rPr>
          <w:rFonts w:hint="eastAsia"/>
        </w:rPr>
      </w:pPr>
    </w:p>
    <w:p w14:paraId="08655325" w14:textId="05FC270E" w:rsidR="0062296B" w:rsidRPr="00377A8C" w:rsidRDefault="0062296B" w:rsidP="0062296B">
      <w:pPr>
        <w:rPr>
          <w:rFonts w:eastAsiaTheme="majorEastAsia" w:cstheme="majorBidi" w:hint="eastAsia"/>
          <w:b/>
          <w:bCs/>
          <w:iCs/>
          <w:color w:val="8ABD24" w:themeColor="accent3"/>
        </w:rPr>
      </w:pPr>
      <w:r w:rsidRPr="00377A8C">
        <w:rPr>
          <w:rFonts w:eastAsiaTheme="majorEastAsia" w:cstheme="majorBidi"/>
          <w:b/>
          <w:bCs/>
          <w:iCs/>
          <w:color w:val="8ABD24" w:themeColor="accent3"/>
        </w:rPr>
        <w:t>Naming Convention</w:t>
      </w:r>
    </w:p>
    <w:p w14:paraId="013C98CA" w14:textId="761B1AEA" w:rsidR="00990DA6" w:rsidRPr="00377A8C" w:rsidRDefault="001B6B60" w:rsidP="0062296B">
      <w:pPr>
        <w:pStyle w:val="NoSpacing"/>
        <w:rPr>
          <w:rFonts w:hint="eastAsia"/>
        </w:rPr>
      </w:pPr>
      <w:r w:rsidRPr="00377A8C">
        <w:t>N</w:t>
      </w:r>
      <w:r w:rsidR="0062296B" w:rsidRPr="00377A8C">
        <w:t>ame</w:t>
      </w:r>
      <w:r w:rsidRPr="00377A8C">
        <w:t>s</w:t>
      </w:r>
      <w:r w:rsidR="0062296B" w:rsidRPr="00377A8C">
        <w:t xml:space="preserve"> should be desc</w:t>
      </w:r>
      <w:r w:rsidR="00990DA6" w:rsidRPr="00377A8C">
        <w:t>riptive</w:t>
      </w:r>
      <w:r w:rsidR="00677B6D" w:rsidRPr="00377A8C">
        <w:t xml:space="preserve"> enough to </w:t>
      </w:r>
      <w:r w:rsidRPr="00377A8C">
        <w:t>allow easy identification of a</w:t>
      </w:r>
      <w:r w:rsidR="00677B6D" w:rsidRPr="00377A8C">
        <w:t xml:space="preserve"> group by name</w:t>
      </w:r>
      <w:r w:rsidRPr="00377A8C">
        <w:t>, for example:</w:t>
      </w:r>
      <w:r w:rsidR="00677B6D" w:rsidRPr="00377A8C">
        <w:t xml:space="preserve"> </w:t>
      </w:r>
    </w:p>
    <w:p w14:paraId="75994E49" w14:textId="5D27FCEC" w:rsidR="003F5716" w:rsidRPr="00377A8C" w:rsidRDefault="001B6B60" w:rsidP="006F2D6D">
      <w:pPr>
        <w:pStyle w:val="NoSpacing"/>
        <w:numPr>
          <w:ilvl w:val="0"/>
          <w:numId w:val="11"/>
        </w:numPr>
        <w:rPr>
          <w:rFonts w:hint="eastAsia"/>
        </w:rPr>
      </w:pPr>
      <w:r w:rsidRPr="00377A8C">
        <w:t>P</w:t>
      </w:r>
      <w:r w:rsidR="003F5716" w:rsidRPr="00377A8C">
        <w:t>at</w:t>
      </w:r>
      <w:r w:rsidRPr="00377A8C">
        <w:t>t</w:t>
      </w:r>
      <w:r w:rsidR="003F5716" w:rsidRPr="00377A8C">
        <w:t>ern: AAD-GRP-{proj}-{env}-{AccessLevel}</w:t>
      </w:r>
    </w:p>
    <w:p w14:paraId="357306FF" w14:textId="5239E7AB" w:rsidR="0062296B" w:rsidRPr="00377A8C" w:rsidRDefault="001B6B60" w:rsidP="006F2D6D">
      <w:pPr>
        <w:pStyle w:val="NoSpacing"/>
        <w:numPr>
          <w:ilvl w:val="0"/>
          <w:numId w:val="11"/>
        </w:numPr>
        <w:rPr>
          <w:rFonts w:hint="eastAsia"/>
        </w:rPr>
      </w:pPr>
      <w:r w:rsidRPr="00377A8C">
        <w:t>G</w:t>
      </w:r>
      <w:r w:rsidR="00451B1F" w:rsidRPr="00377A8C">
        <w:t xml:space="preserve">roup </w:t>
      </w:r>
      <w:r w:rsidRPr="00377A8C">
        <w:t>E</w:t>
      </w:r>
      <w:r w:rsidR="00451B1F" w:rsidRPr="00377A8C">
        <w:t xml:space="preserve">xample: </w:t>
      </w:r>
      <w:r w:rsidR="00AF1C23" w:rsidRPr="00377A8C">
        <w:t>AAD-GRP-</w:t>
      </w:r>
      <w:r w:rsidR="00B87318" w:rsidRPr="00377A8C">
        <w:t>MSTSIDH</w:t>
      </w:r>
      <w:r w:rsidR="00AF1C23" w:rsidRPr="00377A8C">
        <w:t>-DEV-ADMIN</w:t>
      </w:r>
    </w:p>
    <w:p w14:paraId="4A1460F3" w14:textId="77777777" w:rsidR="00990DA6" w:rsidRPr="00377A8C" w:rsidRDefault="00990DA6" w:rsidP="0062296B">
      <w:pPr>
        <w:pStyle w:val="NoSpacing"/>
        <w:rPr>
          <w:rFonts w:hint="eastAsia"/>
        </w:rPr>
      </w:pPr>
    </w:p>
    <w:p w14:paraId="2FF81D9A" w14:textId="37CC7C09" w:rsidR="00486179" w:rsidRPr="00377A8C" w:rsidRDefault="00486179" w:rsidP="00D9080D">
      <w:pPr>
        <w:rPr>
          <w:rFonts w:hint="eastAsia"/>
        </w:rPr>
      </w:pPr>
      <w:r w:rsidRPr="00377A8C">
        <w:rPr>
          <w:b/>
        </w:rPr>
        <w:t>AAD</w:t>
      </w:r>
      <w:r w:rsidRPr="00377A8C">
        <w:t xml:space="preserve"> – </w:t>
      </w:r>
      <w:r w:rsidR="003F66FD" w:rsidRPr="00377A8C">
        <w:t>defines</w:t>
      </w:r>
      <w:r w:rsidRPr="00377A8C">
        <w:t xml:space="preserve"> that Group is </w:t>
      </w:r>
      <w:r w:rsidR="00AD533A" w:rsidRPr="00377A8C">
        <w:t xml:space="preserve">an </w:t>
      </w:r>
      <w:r w:rsidRPr="00377A8C">
        <w:t>Azure Active Directory</w:t>
      </w:r>
      <w:r w:rsidR="00AD533A" w:rsidRPr="00377A8C">
        <w:t xml:space="preserve"> object</w:t>
      </w:r>
    </w:p>
    <w:p w14:paraId="364645AE" w14:textId="21BB7302" w:rsidR="00AD533A" w:rsidRPr="00377A8C" w:rsidRDefault="00AD533A" w:rsidP="00D9080D">
      <w:pPr>
        <w:rPr>
          <w:rFonts w:hint="eastAsia"/>
        </w:rPr>
      </w:pPr>
      <w:r w:rsidRPr="00377A8C">
        <w:rPr>
          <w:b/>
        </w:rPr>
        <w:t>GRP</w:t>
      </w:r>
      <w:r w:rsidRPr="00377A8C">
        <w:t xml:space="preserve"> – </w:t>
      </w:r>
      <w:r w:rsidR="003F66FD" w:rsidRPr="00377A8C">
        <w:t>defines</w:t>
      </w:r>
      <w:r w:rsidRPr="00377A8C">
        <w:t xml:space="preserve"> that this is a group</w:t>
      </w:r>
    </w:p>
    <w:p w14:paraId="60706BDC" w14:textId="0E18BD58" w:rsidR="003F66FD" w:rsidRPr="00377A8C" w:rsidRDefault="003F66FD" w:rsidP="00D9080D">
      <w:pPr>
        <w:rPr>
          <w:rFonts w:hint="eastAsia"/>
        </w:rPr>
      </w:pPr>
      <w:r w:rsidRPr="00377A8C">
        <w:rPr>
          <w:b/>
        </w:rPr>
        <w:t>MSTSIDH</w:t>
      </w:r>
      <w:r w:rsidRPr="00377A8C">
        <w:t xml:space="preserve"> – defines </w:t>
      </w:r>
      <w:r w:rsidR="008302FD" w:rsidRPr="00377A8C">
        <w:t xml:space="preserve">the </w:t>
      </w:r>
      <w:r w:rsidRPr="00377A8C">
        <w:t xml:space="preserve">project name (this should be updated according to </w:t>
      </w:r>
      <w:r w:rsidR="008302FD" w:rsidRPr="00377A8C">
        <w:t xml:space="preserve">the </w:t>
      </w:r>
      <w:r w:rsidRPr="00377A8C">
        <w:t>project name)</w:t>
      </w:r>
    </w:p>
    <w:p w14:paraId="09FA774C" w14:textId="0636CC36" w:rsidR="003F66FD" w:rsidRPr="00377A8C" w:rsidRDefault="00406C09" w:rsidP="00D9080D">
      <w:pPr>
        <w:rPr>
          <w:rFonts w:hint="eastAsia"/>
        </w:rPr>
      </w:pPr>
      <w:r w:rsidRPr="00377A8C">
        <w:rPr>
          <w:b/>
        </w:rPr>
        <w:t>DEV</w:t>
      </w:r>
      <w:r w:rsidRPr="00377A8C">
        <w:t xml:space="preserve"> – defines </w:t>
      </w:r>
      <w:r w:rsidR="008302FD" w:rsidRPr="00377A8C">
        <w:t xml:space="preserve">the </w:t>
      </w:r>
      <w:r w:rsidRPr="00377A8C">
        <w:t>environment</w:t>
      </w:r>
    </w:p>
    <w:p w14:paraId="759BBCB4" w14:textId="5CC1A010" w:rsidR="00406C09" w:rsidRPr="00377A8C" w:rsidRDefault="00406C09" w:rsidP="00D9080D">
      <w:pPr>
        <w:rPr>
          <w:rFonts w:hint="eastAsia"/>
        </w:rPr>
      </w:pPr>
      <w:r w:rsidRPr="00377A8C">
        <w:rPr>
          <w:b/>
        </w:rPr>
        <w:t>ADMIN/DEVELOPER</w:t>
      </w:r>
      <w:r w:rsidRPr="00377A8C">
        <w:t xml:space="preserve"> – defines </w:t>
      </w:r>
      <w:r w:rsidR="008302FD" w:rsidRPr="00377A8C">
        <w:t xml:space="preserve">the </w:t>
      </w:r>
      <w:r w:rsidRPr="00377A8C">
        <w:t>type of the group</w:t>
      </w:r>
    </w:p>
    <w:p w14:paraId="08FC8449" w14:textId="1D38CFD3" w:rsidR="002A3E11" w:rsidRDefault="00D50D1E" w:rsidP="00D9080D">
      <w:pPr>
        <w:rPr>
          <w:rFonts w:hint="eastAsia"/>
        </w:rPr>
      </w:pPr>
      <w:r w:rsidRPr="00377A8C">
        <w:t xml:space="preserve">Each </w:t>
      </w:r>
      <w:r w:rsidR="00677B6D" w:rsidRPr="00377A8C">
        <w:t xml:space="preserve">organisation may require </w:t>
      </w:r>
      <w:r w:rsidR="00B5793A" w:rsidRPr="00377A8C">
        <w:t>a</w:t>
      </w:r>
      <w:r w:rsidR="00677B6D" w:rsidRPr="00377A8C">
        <w:t xml:space="preserve"> different naming convention. Adjust th</w:t>
      </w:r>
      <w:r w:rsidR="00674A6F" w:rsidRPr="00377A8C">
        <w:t>e</w:t>
      </w:r>
      <w:r w:rsidR="00677B6D" w:rsidRPr="00377A8C">
        <w:t xml:space="preserve"> names accordingly and </w:t>
      </w:r>
      <w:r w:rsidR="00E2534B" w:rsidRPr="00377A8C">
        <w:t xml:space="preserve">take </w:t>
      </w:r>
      <w:r w:rsidR="10434BDC" w:rsidRPr="00377A8C">
        <w:t>off</w:t>
      </w:r>
      <w:r w:rsidR="00E2534B" w:rsidRPr="00377A8C">
        <w:t xml:space="preserve"> </w:t>
      </w:r>
      <w:r w:rsidR="002B37EF" w:rsidRPr="00377A8C">
        <w:t xml:space="preserve">the names as they will be required to </w:t>
      </w:r>
      <w:r w:rsidR="00677B6D" w:rsidRPr="00377A8C">
        <w:t>update</w:t>
      </w:r>
      <w:r w:rsidR="009923F5" w:rsidRPr="00377A8C">
        <w:t xml:space="preserve"> the</w:t>
      </w:r>
      <w:r w:rsidR="00677B6D" w:rsidRPr="00377A8C">
        <w:t xml:space="preserve"> </w:t>
      </w:r>
      <w:r w:rsidR="00CC747D" w:rsidRPr="00377A8C">
        <w:t xml:space="preserve">master </w:t>
      </w:r>
      <w:r w:rsidR="00677B6D" w:rsidRPr="00377A8C">
        <w:t>orchestration PowerShell Script.</w:t>
      </w:r>
    </w:p>
    <w:p w14:paraId="5BE481AA" w14:textId="77777777" w:rsidR="00DB6536" w:rsidRDefault="00DB6536" w:rsidP="00D9080D">
      <w:pPr>
        <w:rPr>
          <w:rFonts w:hint="eastAsia"/>
        </w:rPr>
      </w:pPr>
    </w:p>
    <w:p w14:paraId="432496F1" w14:textId="0CFE29B8" w:rsidR="00DB6536" w:rsidRPr="00377A8C" w:rsidRDefault="00DB6536" w:rsidP="00D9080D">
      <w:pPr>
        <w:rPr>
          <w:rFonts w:hint="eastAsia"/>
        </w:rPr>
      </w:pPr>
      <w:r>
        <w:t>INSTALLATION NOTE:  Successful completion of the installation script requires that the account doing the installation be an explicit member of the admin group created in this step.</w:t>
      </w:r>
    </w:p>
    <w:p w14:paraId="35B9FF72" w14:textId="6D1CF0C7" w:rsidR="008063AB" w:rsidRPr="00377A8C" w:rsidRDefault="00341FD9" w:rsidP="008063AB">
      <w:pPr>
        <w:pStyle w:val="Heading5"/>
        <w:rPr>
          <w:rFonts w:hint="eastAsia"/>
        </w:rPr>
      </w:pPr>
      <w:r w:rsidRPr="00377A8C">
        <w:t>AAD</w:t>
      </w:r>
      <w:r w:rsidR="008063AB" w:rsidRPr="00377A8C">
        <w:t xml:space="preserve"> </w:t>
      </w:r>
      <w:r w:rsidR="00B32190" w:rsidRPr="00377A8C">
        <w:t>g</w:t>
      </w:r>
      <w:r w:rsidR="008063AB" w:rsidRPr="00377A8C">
        <w:t>roup</w:t>
      </w:r>
      <w:r w:rsidR="00B32190" w:rsidRPr="00377A8C">
        <w:t>s</w:t>
      </w:r>
    </w:p>
    <w:p w14:paraId="651ECA12" w14:textId="77777777" w:rsidR="009C1C5A" w:rsidRDefault="009C1C5A" w:rsidP="009C1C5A">
      <w:pPr>
        <w:rPr>
          <w:rFonts w:hint="eastAsia"/>
          <w:b/>
          <w:color w:val="8ABD24" w:themeColor="accent3"/>
        </w:rPr>
      </w:pPr>
      <w:r>
        <w:t>Creation of Azure Active Directory (AAD) Groups requires administrative rights on Azure Active Directory (AAD). Depending on the individual organisation’s policy, this step may need to be delegated to the IT department. Groups can be created by following the steps below:</w:t>
      </w:r>
    </w:p>
    <w:p w14:paraId="5EF3F951" w14:textId="5CB8D0BB" w:rsidR="00373FAA" w:rsidRPr="00377A8C" w:rsidRDefault="00373FAA" w:rsidP="006F2D6D">
      <w:pPr>
        <w:pStyle w:val="ListParagraph"/>
        <w:numPr>
          <w:ilvl w:val="0"/>
          <w:numId w:val="6"/>
        </w:numPr>
        <w:rPr>
          <w:rFonts w:hint="eastAsia"/>
        </w:rPr>
      </w:pPr>
      <w:r w:rsidRPr="00377A8C">
        <w:rPr>
          <w:noProof w:val="0"/>
        </w:rPr>
        <w:t>Login to Azure Portal</w:t>
      </w:r>
      <w:r w:rsidR="00612843" w:rsidRPr="00377A8C">
        <w:rPr>
          <w:noProof w:val="0"/>
        </w:rPr>
        <w:t xml:space="preserve"> </w:t>
      </w:r>
      <w:r w:rsidR="00BB6699" w:rsidRPr="00377A8C">
        <w:rPr>
          <w:noProof w:val="0"/>
        </w:rPr>
        <w:t xml:space="preserve">using the </w:t>
      </w:r>
      <w:r w:rsidR="00612843" w:rsidRPr="00377A8C">
        <w:rPr>
          <w:noProof w:val="0"/>
        </w:rPr>
        <w:t xml:space="preserve">following </w:t>
      </w:r>
      <w:hyperlink r:id="rId18" w:history="1">
        <w:r w:rsidR="00612843" w:rsidRPr="00377A8C">
          <w:rPr>
            <w:rStyle w:val="Hyperlink"/>
            <w:noProof w:val="0"/>
          </w:rPr>
          <w:t>link</w:t>
        </w:r>
      </w:hyperlink>
      <w:r w:rsidR="000A4BC2" w:rsidRPr="00377A8C">
        <w:rPr>
          <w:rStyle w:val="Hyperlink"/>
          <w:noProof w:val="0"/>
        </w:rPr>
        <w:t>.</w:t>
      </w:r>
    </w:p>
    <w:p w14:paraId="5ECC1016" w14:textId="5591FD8C" w:rsidR="000A4BC2" w:rsidRPr="00377A8C" w:rsidRDefault="00373FAA" w:rsidP="006F2D6D">
      <w:pPr>
        <w:pStyle w:val="ListParagraph"/>
        <w:numPr>
          <w:ilvl w:val="0"/>
          <w:numId w:val="6"/>
        </w:numPr>
        <w:rPr>
          <w:rFonts w:hint="eastAsia"/>
        </w:rPr>
      </w:pPr>
      <w:r w:rsidRPr="00377A8C">
        <w:t>Navigate to Azure Active Directory</w:t>
      </w:r>
      <w:r w:rsidR="00071309" w:rsidRPr="00377A8C">
        <w:t xml:space="preserve"> (AAD)</w:t>
      </w:r>
      <w:r w:rsidR="000A4BC2" w:rsidRPr="00377A8C">
        <w:t>.</w:t>
      </w:r>
    </w:p>
    <w:p w14:paraId="12EFE2B6" w14:textId="6F80825F" w:rsidR="000A4BC2" w:rsidRPr="00377A8C" w:rsidRDefault="000A2CC6" w:rsidP="000A4BC2">
      <w:pPr>
        <w:pStyle w:val="ListParagraph"/>
        <w:rPr>
          <w:rFonts w:hint="eastAsia"/>
        </w:rPr>
      </w:pPr>
      <w:r w:rsidRPr="00377A8C">
        <w:lastRenderedPageBreak/>
        <w:br/>
      </w:r>
      <w:r w:rsidR="00373FAA" w:rsidRPr="00377A8C">
        <w:drawing>
          <wp:inline distT="0" distB="0" distL="0" distR="0" wp14:anchorId="230815C3" wp14:editId="66EF89A9">
            <wp:extent cx="5306172" cy="836195"/>
            <wp:effectExtent l="0" t="0" r="0" b="2540"/>
            <wp:docPr id="39260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06172" cy="836195"/>
                    </a:xfrm>
                    <a:prstGeom prst="rect">
                      <a:avLst/>
                    </a:prstGeom>
                  </pic:spPr>
                </pic:pic>
              </a:graphicData>
            </a:graphic>
          </wp:inline>
        </w:drawing>
      </w:r>
    </w:p>
    <w:p w14:paraId="30166316" w14:textId="77777777" w:rsidR="000A4BC2" w:rsidRPr="00377A8C" w:rsidRDefault="000A4BC2" w:rsidP="000A4BC2">
      <w:pPr>
        <w:pStyle w:val="ListParagraph"/>
        <w:rPr>
          <w:rFonts w:hint="eastAsia"/>
        </w:rPr>
      </w:pPr>
    </w:p>
    <w:p w14:paraId="7858B5A4" w14:textId="302D9470" w:rsidR="000A4BC2" w:rsidRPr="00377A8C" w:rsidRDefault="00071309" w:rsidP="006F2D6D">
      <w:pPr>
        <w:pStyle w:val="ListParagraph"/>
        <w:numPr>
          <w:ilvl w:val="0"/>
          <w:numId w:val="6"/>
        </w:numPr>
        <w:rPr>
          <w:rFonts w:hint="eastAsia"/>
        </w:rPr>
      </w:pPr>
      <w:r w:rsidRPr="00377A8C">
        <w:t>Cho</w:t>
      </w:r>
      <w:r w:rsidR="00AD7DFC" w:rsidRPr="00377A8C">
        <w:t>o</w:t>
      </w:r>
      <w:r w:rsidRPr="00377A8C">
        <w:t>se Groups on the AAD Navigation Panel</w:t>
      </w:r>
      <w:r w:rsidR="00484484" w:rsidRPr="00377A8C">
        <w:t>.</w:t>
      </w:r>
    </w:p>
    <w:p w14:paraId="2DD615E7" w14:textId="5FA46C5F" w:rsidR="007C0218" w:rsidRPr="00377A8C" w:rsidRDefault="00E76107" w:rsidP="000A4BC2">
      <w:pPr>
        <w:pStyle w:val="ListParagraph"/>
        <w:rPr>
          <w:rFonts w:hint="eastAsia"/>
        </w:rPr>
      </w:pPr>
      <w:r w:rsidRPr="00377A8C">
        <w:br/>
      </w:r>
      <w:r w:rsidR="00071309" w:rsidRPr="00377A8C">
        <w:drawing>
          <wp:inline distT="0" distB="0" distL="0" distR="0" wp14:anchorId="3F1E58EA" wp14:editId="495C0C05">
            <wp:extent cx="5306062" cy="3239837"/>
            <wp:effectExtent l="0" t="0" r="8890" b="0"/>
            <wp:docPr id="27425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306062" cy="3239837"/>
                    </a:xfrm>
                    <a:prstGeom prst="rect">
                      <a:avLst/>
                    </a:prstGeom>
                  </pic:spPr>
                </pic:pic>
              </a:graphicData>
            </a:graphic>
          </wp:inline>
        </w:drawing>
      </w:r>
    </w:p>
    <w:p w14:paraId="41DE50A1" w14:textId="77777777" w:rsidR="00484484" w:rsidRPr="00377A8C" w:rsidRDefault="00484484" w:rsidP="000A4BC2">
      <w:pPr>
        <w:pStyle w:val="ListParagraph"/>
        <w:rPr>
          <w:rFonts w:hint="eastAsia"/>
        </w:rPr>
      </w:pPr>
    </w:p>
    <w:p w14:paraId="2ADFB3BC" w14:textId="1C2DF2B2" w:rsidR="00071309" w:rsidRPr="00377A8C" w:rsidRDefault="00A279F9" w:rsidP="006F2D6D">
      <w:pPr>
        <w:pStyle w:val="ListParagraph"/>
        <w:numPr>
          <w:ilvl w:val="0"/>
          <w:numId w:val="6"/>
        </w:numPr>
        <w:rPr>
          <w:rFonts w:hint="eastAsia"/>
        </w:rPr>
      </w:pPr>
      <w:r w:rsidRPr="00377A8C">
        <w:t>Click “+ New Group” button on the top</w:t>
      </w:r>
      <w:r w:rsidR="00D541F4" w:rsidRPr="00377A8C">
        <w:t xml:space="preserve"> panel</w:t>
      </w:r>
      <w:r w:rsidR="00484484" w:rsidRPr="00377A8C">
        <w:t>.</w:t>
      </w:r>
    </w:p>
    <w:p w14:paraId="7B02240D" w14:textId="77777777" w:rsidR="00484484" w:rsidRPr="00377A8C" w:rsidRDefault="00484484" w:rsidP="00484484">
      <w:pPr>
        <w:pStyle w:val="ListParagraph"/>
        <w:rPr>
          <w:rFonts w:hint="eastAsia"/>
        </w:rPr>
      </w:pPr>
    </w:p>
    <w:p w14:paraId="1319A66B" w14:textId="43716F0D" w:rsidR="00661CAE" w:rsidRPr="00377A8C" w:rsidRDefault="00971ECE" w:rsidP="00971ECE">
      <w:pPr>
        <w:pStyle w:val="ListParagraph"/>
        <w:rPr>
          <w:rFonts w:hint="eastAsia"/>
        </w:rPr>
      </w:pPr>
      <w:r w:rsidRPr="00377A8C">
        <w:drawing>
          <wp:inline distT="0" distB="0" distL="0" distR="0" wp14:anchorId="6127477A" wp14:editId="4170801C">
            <wp:extent cx="5300712" cy="2592805"/>
            <wp:effectExtent l="0" t="0" r="0" b="0"/>
            <wp:docPr id="268138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300712" cy="2592805"/>
                    </a:xfrm>
                    <a:prstGeom prst="rect">
                      <a:avLst/>
                    </a:prstGeom>
                  </pic:spPr>
                </pic:pic>
              </a:graphicData>
            </a:graphic>
          </wp:inline>
        </w:drawing>
      </w:r>
      <w:r w:rsidRPr="00377A8C">
        <w:br/>
      </w:r>
    </w:p>
    <w:p w14:paraId="13699A23" w14:textId="0BE2AB19" w:rsidR="007E62DE" w:rsidRPr="00377A8C" w:rsidRDefault="00D541F4" w:rsidP="006F2D6D">
      <w:pPr>
        <w:pStyle w:val="ListParagraph"/>
        <w:numPr>
          <w:ilvl w:val="0"/>
          <w:numId w:val="6"/>
        </w:numPr>
        <w:rPr>
          <w:rFonts w:hint="eastAsia"/>
        </w:rPr>
      </w:pPr>
      <w:r w:rsidRPr="00377A8C">
        <w:t xml:space="preserve">Fill in </w:t>
      </w:r>
      <w:r w:rsidR="00C32D64" w:rsidRPr="00377A8C">
        <w:t>the</w:t>
      </w:r>
      <w:r w:rsidRPr="00377A8C">
        <w:t xml:space="preserve"> details </w:t>
      </w:r>
      <w:r w:rsidR="00C101F9" w:rsidRPr="00377A8C">
        <w:t>for</w:t>
      </w:r>
      <w:r w:rsidR="00040E67" w:rsidRPr="00377A8C">
        <w:t xml:space="preserve"> Group Name, Owner and Members</w:t>
      </w:r>
      <w:r w:rsidR="004D330F" w:rsidRPr="00377A8C">
        <w:t xml:space="preserve">. At a very minimum, the Owner and Member should </w:t>
      </w:r>
      <w:r w:rsidR="002E670F" w:rsidRPr="00377A8C">
        <w:t xml:space="preserve">be the </w:t>
      </w:r>
      <w:r w:rsidR="00065DD1" w:rsidRPr="00377A8C">
        <w:t>account used to log</w:t>
      </w:r>
      <w:r w:rsidR="00B30338" w:rsidRPr="00377A8C">
        <w:t>on</w:t>
      </w:r>
      <w:r w:rsidR="00065DD1" w:rsidRPr="00377A8C">
        <w:t xml:space="preserve"> to the Portal.</w:t>
      </w:r>
      <w:r w:rsidR="004D330F" w:rsidRPr="00377A8C">
        <w:t xml:space="preserve"> </w:t>
      </w:r>
      <w:r w:rsidR="00065DD1" w:rsidRPr="00377A8C">
        <w:t>C</w:t>
      </w:r>
      <w:r w:rsidR="004D7605" w:rsidRPr="00377A8C">
        <w:t>lick</w:t>
      </w:r>
      <w:r w:rsidR="000A2CC6" w:rsidRPr="00377A8C">
        <w:t xml:space="preserve"> </w:t>
      </w:r>
      <w:r w:rsidR="00C32D64" w:rsidRPr="00377A8C">
        <w:t>“</w:t>
      </w:r>
      <w:r w:rsidR="000A2CC6" w:rsidRPr="00377A8C">
        <w:t>Creat</w:t>
      </w:r>
      <w:r w:rsidR="00C32D64" w:rsidRPr="00377A8C">
        <w:t>e”.</w:t>
      </w:r>
    </w:p>
    <w:p w14:paraId="5166AD6B" w14:textId="6A0346C5" w:rsidR="00862A86" w:rsidRPr="00377A8C" w:rsidRDefault="00EC48F0" w:rsidP="006F2D6D">
      <w:pPr>
        <w:pStyle w:val="ListParagraph"/>
        <w:numPr>
          <w:ilvl w:val="0"/>
          <w:numId w:val="6"/>
        </w:numPr>
        <w:rPr>
          <w:rFonts w:hint="eastAsia"/>
        </w:rPr>
      </w:pPr>
      <w:r w:rsidRPr="00377A8C">
        <w:lastRenderedPageBreak/>
        <w:t>C</w:t>
      </w:r>
      <w:r w:rsidR="005660C7" w:rsidRPr="00377A8C">
        <w:t>heck</w:t>
      </w:r>
      <w:r w:rsidR="00422216" w:rsidRPr="00377A8C">
        <w:t xml:space="preserve"> if </w:t>
      </w:r>
      <w:r w:rsidRPr="00377A8C">
        <w:t xml:space="preserve">the </w:t>
      </w:r>
      <w:r w:rsidR="00422216" w:rsidRPr="00377A8C">
        <w:t xml:space="preserve">group has been </w:t>
      </w:r>
      <w:r w:rsidR="005660C7" w:rsidRPr="00377A8C">
        <w:t>succe</w:t>
      </w:r>
      <w:r w:rsidR="00995963" w:rsidRPr="00377A8C">
        <w:t>s</w:t>
      </w:r>
      <w:r w:rsidR="005660C7" w:rsidRPr="00377A8C">
        <w:t xml:space="preserve">sfully </w:t>
      </w:r>
      <w:r w:rsidR="00422216" w:rsidRPr="00377A8C">
        <w:t>created</w:t>
      </w:r>
      <w:r w:rsidR="005660C7" w:rsidRPr="00377A8C">
        <w:t xml:space="preserve"> by </w:t>
      </w:r>
      <w:r w:rsidRPr="00377A8C">
        <w:t>ver</w:t>
      </w:r>
      <w:r w:rsidR="005F66FC" w:rsidRPr="00377A8C">
        <w:t>i</w:t>
      </w:r>
      <w:r w:rsidRPr="00377A8C">
        <w:t>fying the</w:t>
      </w:r>
      <w:r w:rsidR="005660C7" w:rsidRPr="00377A8C">
        <w:t xml:space="preserve"> AAD All Groups panel and providing </w:t>
      </w:r>
      <w:r w:rsidRPr="00377A8C">
        <w:t xml:space="preserve">the </w:t>
      </w:r>
      <w:r w:rsidR="005660C7" w:rsidRPr="00377A8C">
        <w:t>name in the text box filter</w:t>
      </w:r>
    </w:p>
    <w:p w14:paraId="6B17D27C" w14:textId="7D541171" w:rsidR="00862A86" w:rsidRPr="00377A8C" w:rsidRDefault="00862A86" w:rsidP="006F2D6D">
      <w:pPr>
        <w:pStyle w:val="ListParagraph"/>
        <w:numPr>
          <w:ilvl w:val="0"/>
          <w:numId w:val="6"/>
        </w:numPr>
        <w:rPr>
          <w:rFonts w:hint="eastAsia"/>
        </w:rPr>
      </w:pPr>
      <w:r w:rsidRPr="00377A8C">
        <w:t>This whole process need</w:t>
      </w:r>
      <w:r w:rsidR="00404129" w:rsidRPr="00377A8C">
        <w:t>s</w:t>
      </w:r>
      <w:r w:rsidRPr="00377A8C">
        <w:t xml:space="preserve"> to be repe</w:t>
      </w:r>
      <w:r w:rsidR="00EC48F0" w:rsidRPr="00377A8C">
        <w:t>a</w:t>
      </w:r>
      <w:r w:rsidRPr="00377A8C">
        <w:t>ted for Developer Group</w:t>
      </w:r>
    </w:p>
    <w:p w14:paraId="55E1C740" w14:textId="77777777" w:rsidR="001E3D6F" w:rsidRPr="00377A8C" w:rsidRDefault="001E3D6F" w:rsidP="001E3D6F">
      <w:pPr>
        <w:rPr>
          <w:rFonts w:hint="eastAsia"/>
        </w:rPr>
      </w:pPr>
    </w:p>
    <w:p w14:paraId="11127DB4" w14:textId="3EF19B5B" w:rsidR="001E3D6F" w:rsidRPr="00377A8C" w:rsidRDefault="001E3D6F" w:rsidP="001E3D6F">
      <w:pPr>
        <w:rPr>
          <w:rFonts w:hint="eastAsia"/>
        </w:rPr>
      </w:pPr>
      <w:r w:rsidRPr="00377A8C">
        <w:t>When both groups are successfully created and all required users assigned to them, the AAD tab can be closed.</w:t>
      </w:r>
    </w:p>
    <w:p w14:paraId="363E80CB" w14:textId="2547D0AD" w:rsidR="00373FAA" w:rsidRPr="00377A8C" w:rsidRDefault="00373FAA" w:rsidP="001E3D6F">
      <w:pPr>
        <w:rPr>
          <w:rFonts w:hint="eastAsia"/>
        </w:rPr>
      </w:pPr>
    </w:p>
    <w:p w14:paraId="6D92EDCD" w14:textId="199EBD09" w:rsidR="000E028B" w:rsidRPr="00377A8C" w:rsidRDefault="006F4745" w:rsidP="006F4745">
      <w:pPr>
        <w:rPr>
          <w:rFonts w:hint="eastAsia"/>
        </w:rPr>
      </w:pPr>
      <w:r w:rsidRPr="00377A8C">
        <w:rPr>
          <w:b/>
          <w:color w:val="8ABD24" w:themeColor="accent3"/>
        </w:rPr>
        <w:t xml:space="preserve">PowerShell Script – </w:t>
      </w:r>
      <w:r w:rsidRPr="00377A8C">
        <w:t xml:space="preserve">User can execute </w:t>
      </w:r>
      <w:r w:rsidR="0052106D" w:rsidRPr="00377A8C">
        <w:t>the</w:t>
      </w:r>
      <w:r w:rsidRPr="00377A8C">
        <w:t xml:space="preserve"> </w:t>
      </w:r>
      <w:r w:rsidR="2B29A386" w:rsidRPr="00377A8C">
        <w:t>‘</w:t>
      </w:r>
      <w:r w:rsidR="00DC5151" w:rsidRPr="00377A8C">
        <w:t>Create-AADGroup.</w:t>
      </w:r>
      <w:r w:rsidR="2B29A386" w:rsidRPr="00377A8C">
        <w:t>ps1’</w:t>
      </w:r>
      <w:r w:rsidR="00DC5151" w:rsidRPr="00377A8C">
        <w:t xml:space="preserve"> </w:t>
      </w:r>
      <w:r w:rsidRPr="00377A8C">
        <w:t>PowerShell</w:t>
      </w:r>
      <w:r w:rsidR="00040E67" w:rsidRPr="00377A8C">
        <w:t xml:space="preserve"> </w:t>
      </w:r>
      <w:r w:rsidRPr="00377A8C">
        <w:t>Script</w:t>
      </w:r>
      <w:r w:rsidR="603BFAAD" w:rsidRPr="00377A8C">
        <w:t xml:space="preserve"> included in the solution</w:t>
      </w:r>
      <w:r w:rsidR="0064020D" w:rsidRPr="00377A8C">
        <w:t>, instead of manually creating the</w:t>
      </w:r>
      <w:r w:rsidR="00895787" w:rsidRPr="00377A8C">
        <w:t xml:space="preserve"> AAD</w:t>
      </w:r>
      <w:r w:rsidR="0064020D" w:rsidRPr="00377A8C">
        <w:t xml:space="preserve"> groups</w:t>
      </w:r>
      <w:r w:rsidRPr="00377A8C">
        <w:t xml:space="preserve">. </w:t>
      </w:r>
      <w:r w:rsidR="00A05B68" w:rsidRPr="00377A8C">
        <w:t xml:space="preserve">The </w:t>
      </w:r>
      <w:r w:rsidRPr="00377A8C">
        <w:t xml:space="preserve">Release Manager that executes </w:t>
      </w:r>
      <w:r w:rsidR="00404129" w:rsidRPr="00377A8C">
        <w:t xml:space="preserve">the </w:t>
      </w:r>
      <w:r w:rsidRPr="00377A8C">
        <w:t>script require</w:t>
      </w:r>
      <w:r w:rsidR="00404129" w:rsidRPr="00377A8C">
        <w:t>s</w:t>
      </w:r>
      <w:r w:rsidR="00B6489E" w:rsidRPr="00377A8C">
        <w:t xml:space="preserve"> </w:t>
      </w:r>
      <w:r w:rsidRPr="00377A8C">
        <w:t>Azure Active Directory admin rights (Create AAD Groups/Add users to AAD Groups)</w:t>
      </w:r>
      <w:r w:rsidR="00302A8A" w:rsidRPr="00377A8C">
        <w:t>.</w:t>
      </w:r>
      <w:r w:rsidR="00715F82" w:rsidRPr="00377A8C">
        <w:t xml:space="preserve"> </w:t>
      </w:r>
      <w:r w:rsidR="000E028B" w:rsidRPr="00377A8C">
        <w:t>Th</w:t>
      </w:r>
      <w:r w:rsidR="00635AB7" w:rsidRPr="00377A8C">
        <w:t>e</w:t>
      </w:r>
      <w:r w:rsidR="000E028B" w:rsidRPr="00377A8C">
        <w:t xml:space="preserve"> </w:t>
      </w:r>
      <w:r w:rsidR="0073521B" w:rsidRPr="00377A8C">
        <w:t xml:space="preserve">process </w:t>
      </w:r>
      <w:r w:rsidR="00635AB7" w:rsidRPr="00377A8C">
        <w:t>to run the script is as follows:</w:t>
      </w:r>
    </w:p>
    <w:p w14:paraId="6D2CC0A4" w14:textId="629F68FB" w:rsidR="0073521B" w:rsidRPr="00377A8C" w:rsidRDefault="0073521B" w:rsidP="006F2D6D">
      <w:pPr>
        <w:pStyle w:val="ListParagraph"/>
        <w:numPr>
          <w:ilvl w:val="0"/>
          <w:numId w:val="7"/>
        </w:numPr>
        <w:rPr>
          <w:rFonts w:hint="eastAsia"/>
        </w:rPr>
      </w:pPr>
      <w:r w:rsidRPr="00377A8C">
        <w:t>Open</w:t>
      </w:r>
      <w:r w:rsidR="005F7A2D" w:rsidRPr="00377A8C">
        <w:t xml:space="preserve"> the</w:t>
      </w:r>
      <w:r w:rsidRPr="00377A8C">
        <w:t xml:space="preserve"> Create</w:t>
      </w:r>
      <w:r w:rsidR="00D712CF" w:rsidRPr="00377A8C">
        <w:t>/Deployment/Scripts/</w:t>
      </w:r>
      <w:r w:rsidRPr="00377A8C">
        <w:t xml:space="preserve">Create-AADGroup.ps1 </w:t>
      </w:r>
      <w:r w:rsidR="00D22CBB" w:rsidRPr="00377A8C">
        <w:t>P</w:t>
      </w:r>
      <w:r w:rsidRPr="00377A8C">
        <w:t>owershell script with ISE Console (double click)</w:t>
      </w:r>
    </w:p>
    <w:p w14:paraId="0C6F5211" w14:textId="219B282D" w:rsidR="00233787" w:rsidRPr="00377A8C" w:rsidRDefault="00E776C5" w:rsidP="006F2D6D">
      <w:pPr>
        <w:pStyle w:val="ListParagraph"/>
        <w:numPr>
          <w:ilvl w:val="0"/>
          <w:numId w:val="7"/>
        </w:numPr>
        <w:rPr>
          <w:rFonts w:hint="eastAsia"/>
        </w:rPr>
      </w:pPr>
      <w:r w:rsidRPr="00377A8C">
        <w:t xml:space="preserve">Modify </w:t>
      </w:r>
      <w:r w:rsidR="00026167" w:rsidRPr="00377A8C">
        <w:t xml:space="preserve">the </w:t>
      </w:r>
      <w:r w:rsidR="008A7D79" w:rsidRPr="00377A8C">
        <w:t xml:space="preserve">parameter values in the </w:t>
      </w:r>
      <w:r w:rsidR="603BFAAD" w:rsidRPr="00377A8C">
        <w:t>parameter</w:t>
      </w:r>
      <w:r w:rsidR="008A7D79" w:rsidRPr="00377A8C">
        <w:t xml:space="preserve"> section </w:t>
      </w:r>
      <w:r w:rsidR="603BFAAD" w:rsidRPr="00377A8C">
        <w:t>at</w:t>
      </w:r>
      <w:r w:rsidR="008A7D79" w:rsidRPr="00377A8C">
        <w:t xml:space="preserve"> the top of the script</w:t>
      </w:r>
      <w:r w:rsidR="00D121DC" w:rsidRPr="00377A8C">
        <w:t xml:space="preserve"> </w:t>
      </w:r>
      <w:r w:rsidR="6C482D93" w:rsidRPr="00377A8C">
        <w:t>according</w:t>
      </w:r>
      <w:r w:rsidR="00C663B5" w:rsidRPr="00377A8C">
        <w:t xml:space="preserve"> to the naming convention required</w:t>
      </w:r>
      <w:r w:rsidR="00D121DC" w:rsidRPr="00377A8C">
        <w:t xml:space="preserve"> for resource groups</w:t>
      </w:r>
      <w:r w:rsidR="603BFAAD" w:rsidRPr="00377A8C">
        <w:t>.</w:t>
      </w:r>
    </w:p>
    <w:p w14:paraId="6734CAD9" w14:textId="631E79CD" w:rsidR="00EB21D3" w:rsidRPr="00377A8C" w:rsidRDefault="00B22D23" w:rsidP="00EB21D3">
      <w:pPr>
        <w:pStyle w:val="ListParagraph"/>
        <w:rPr>
          <w:rFonts w:hint="eastAsia"/>
        </w:rPr>
      </w:pPr>
      <w:r>
        <w:drawing>
          <wp:inline distT="0" distB="0" distL="0" distR="0" wp14:anchorId="2333ABF4" wp14:editId="7379F62C">
            <wp:extent cx="5124448" cy="3518907"/>
            <wp:effectExtent l="0" t="0" r="0" b="5715"/>
            <wp:docPr id="583517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124448" cy="3518907"/>
                    </a:xfrm>
                    <a:prstGeom prst="rect">
                      <a:avLst/>
                    </a:prstGeom>
                  </pic:spPr>
                </pic:pic>
              </a:graphicData>
            </a:graphic>
          </wp:inline>
        </w:drawing>
      </w:r>
    </w:p>
    <w:p w14:paraId="77002212" w14:textId="2DBD5EDA" w:rsidR="00964D92" w:rsidRPr="00377A8C" w:rsidRDefault="00BF4FDF" w:rsidP="006F2D6D">
      <w:pPr>
        <w:pStyle w:val="ListParagraph"/>
        <w:numPr>
          <w:ilvl w:val="0"/>
          <w:numId w:val="7"/>
        </w:numPr>
        <w:rPr>
          <w:rFonts w:hint="eastAsia"/>
        </w:rPr>
      </w:pPr>
      <w:r w:rsidRPr="00377A8C">
        <w:t xml:space="preserve">Execute </w:t>
      </w:r>
      <w:r w:rsidR="00B7554B" w:rsidRPr="00377A8C">
        <w:t>the</w:t>
      </w:r>
      <w:r w:rsidRPr="00377A8C">
        <w:t xml:space="preserve"> </w:t>
      </w:r>
      <w:r w:rsidR="00233787" w:rsidRPr="00377A8C">
        <w:t>script</w:t>
      </w:r>
      <w:r w:rsidR="00D52606" w:rsidRPr="00377A8C">
        <w:t xml:space="preserve"> in the ISE Console by clicking “play</w:t>
      </w:r>
      <w:r w:rsidR="785F16E8" w:rsidRPr="00377A8C">
        <w:t>”</w:t>
      </w:r>
      <w:r w:rsidR="00D52606" w:rsidRPr="00377A8C">
        <w:t xml:space="preserve"> or </w:t>
      </w:r>
      <w:r w:rsidR="785F16E8" w:rsidRPr="00377A8C">
        <w:t>by using</w:t>
      </w:r>
      <w:r w:rsidR="603BFAAD" w:rsidRPr="00377A8C">
        <w:t xml:space="preserve"> the </w:t>
      </w:r>
      <w:r w:rsidR="00D52606" w:rsidRPr="00377A8C">
        <w:t xml:space="preserve">F5 </w:t>
      </w:r>
      <w:r w:rsidR="002C336B" w:rsidRPr="00377A8C">
        <w:t>key</w:t>
      </w:r>
    </w:p>
    <w:p w14:paraId="2E3205CA" w14:textId="77777777" w:rsidR="008F79BD" w:rsidRPr="00377A8C" w:rsidRDefault="008F79BD" w:rsidP="008F79BD">
      <w:pPr>
        <w:pStyle w:val="ListParagraph"/>
        <w:rPr>
          <w:rFonts w:hint="eastAsia"/>
        </w:rPr>
      </w:pPr>
    </w:p>
    <w:p w14:paraId="7F56C86D" w14:textId="1E8B0F38" w:rsidR="000F7911" w:rsidRPr="00377A8C" w:rsidRDefault="00534111" w:rsidP="000F7911">
      <w:pPr>
        <w:pStyle w:val="Heading4"/>
        <w:rPr>
          <w:rFonts w:hint="eastAsia"/>
        </w:rPr>
      </w:pPr>
      <w:r w:rsidRPr="00377A8C">
        <w:t>Creating Resource Group</w:t>
      </w:r>
      <w:r w:rsidR="00B14DD1" w:rsidRPr="00377A8C">
        <w:t>s</w:t>
      </w:r>
      <w:r w:rsidR="001543F2" w:rsidRPr="00377A8C">
        <w:t xml:space="preserve"> and assigning AAD Groups</w:t>
      </w:r>
    </w:p>
    <w:p w14:paraId="523DBF00" w14:textId="77777777" w:rsidR="00787F08" w:rsidRPr="00377A8C" w:rsidRDefault="00787F08" w:rsidP="00787F08">
      <w:pPr>
        <w:rPr>
          <w:rFonts w:hint="eastAsia"/>
        </w:rPr>
      </w:pPr>
      <w:r w:rsidRPr="00377A8C">
        <w:t xml:space="preserve">The solution requires a Resource Group to be created in the Azure Portal Subscription to act as the logical grouping container for the other resources. All resources will be deployed to this Resource Group. </w:t>
      </w:r>
    </w:p>
    <w:p w14:paraId="745CDCD2" w14:textId="69C06220" w:rsidR="00BA449D" w:rsidRPr="00377A8C" w:rsidRDefault="00BA449D" w:rsidP="008828F3">
      <w:pPr>
        <w:pStyle w:val="Heading5"/>
        <w:rPr>
          <w:rFonts w:hint="eastAsia"/>
        </w:rPr>
      </w:pPr>
      <w:r w:rsidRPr="00377A8C">
        <w:t>Resource Group</w:t>
      </w:r>
      <w:r w:rsidR="00341FD9" w:rsidRPr="00377A8C">
        <w:t>s</w:t>
      </w:r>
    </w:p>
    <w:p w14:paraId="4825480F" w14:textId="3BB26EA5" w:rsidR="008828F3" w:rsidRPr="00377A8C" w:rsidRDefault="008828F3" w:rsidP="00B86B3E">
      <w:pPr>
        <w:rPr>
          <w:rFonts w:hint="eastAsia"/>
        </w:rPr>
      </w:pPr>
      <w:r w:rsidRPr="00377A8C">
        <w:t xml:space="preserve">To </w:t>
      </w:r>
      <w:r w:rsidR="00B7554B" w:rsidRPr="00377A8C">
        <w:t>c</w:t>
      </w:r>
      <w:r w:rsidRPr="00377A8C">
        <w:t>reate</w:t>
      </w:r>
      <w:r w:rsidR="00B7554B" w:rsidRPr="00377A8C">
        <w:t xml:space="preserve"> </w:t>
      </w:r>
      <w:r w:rsidR="008B08B5" w:rsidRPr="00377A8C">
        <w:t>the</w:t>
      </w:r>
      <w:r w:rsidRPr="00377A8C">
        <w:t xml:space="preserve"> Resource Group</w:t>
      </w:r>
      <w:r w:rsidR="0041046D" w:rsidRPr="00377A8C">
        <w:t xml:space="preserve"> (RG)</w:t>
      </w:r>
      <w:r w:rsidR="008B08B5" w:rsidRPr="00377A8C">
        <w:t>,</w:t>
      </w:r>
      <w:r w:rsidRPr="00377A8C">
        <w:t xml:space="preserve"> fol</w:t>
      </w:r>
      <w:r w:rsidR="008B08B5" w:rsidRPr="00377A8C">
        <w:t>l</w:t>
      </w:r>
      <w:r w:rsidRPr="00377A8C">
        <w:t xml:space="preserve">ow </w:t>
      </w:r>
      <w:r w:rsidR="00766C49" w:rsidRPr="00377A8C">
        <w:t>the</w:t>
      </w:r>
      <w:r w:rsidRPr="00377A8C">
        <w:t xml:space="preserve"> </w:t>
      </w:r>
      <w:r w:rsidR="001543F2" w:rsidRPr="00377A8C">
        <w:t>below steps:</w:t>
      </w:r>
    </w:p>
    <w:p w14:paraId="176D414B" w14:textId="3BDEBF58" w:rsidR="00EE315E" w:rsidRPr="00377A8C" w:rsidRDefault="001543F2" w:rsidP="006F2D6D">
      <w:pPr>
        <w:pStyle w:val="ListParagraph"/>
        <w:numPr>
          <w:ilvl w:val="0"/>
          <w:numId w:val="8"/>
        </w:numPr>
        <w:rPr>
          <w:rFonts w:hint="eastAsia"/>
        </w:rPr>
      </w:pPr>
      <w:r w:rsidRPr="00377A8C">
        <w:rPr>
          <w:noProof w:val="0"/>
        </w:rPr>
        <w:t xml:space="preserve">Login to </w:t>
      </w:r>
      <w:r w:rsidR="00DB6E6A" w:rsidRPr="00377A8C">
        <w:rPr>
          <w:noProof w:val="0"/>
        </w:rPr>
        <w:t>the</w:t>
      </w:r>
      <w:r w:rsidRPr="00377A8C">
        <w:rPr>
          <w:noProof w:val="0"/>
        </w:rPr>
        <w:t xml:space="preserve"> Azure Portal </w:t>
      </w:r>
      <w:r w:rsidR="004954C6" w:rsidRPr="00377A8C">
        <w:rPr>
          <w:noProof w:val="0"/>
        </w:rPr>
        <w:t>using</w:t>
      </w:r>
      <w:r w:rsidR="00DB6E6A" w:rsidRPr="00377A8C">
        <w:rPr>
          <w:noProof w:val="0"/>
        </w:rPr>
        <w:t xml:space="preserve"> </w:t>
      </w:r>
      <w:r w:rsidR="009200B9" w:rsidRPr="00377A8C">
        <w:rPr>
          <w:noProof w:val="0"/>
        </w:rPr>
        <w:t>any browser by</w:t>
      </w:r>
      <w:r w:rsidRPr="00377A8C">
        <w:rPr>
          <w:noProof w:val="0"/>
        </w:rPr>
        <w:t xml:space="preserve"> following </w:t>
      </w:r>
      <w:r w:rsidR="00E17048" w:rsidRPr="00377A8C">
        <w:rPr>
          <w:noProof w:val="0"/>
        </w:rPr>
        <w:t xml:space="preserve">this </w:t>
      </w:r>
      <w:hyperlink r:id="rId23" w:history="1">
        <w:r w:rsidRPr="00377A8C">
          <w:rPr>
            <w:rStyle w:val="Hyperlink"/>
            <w:noProof w:val="0"/>
          </w:rPr>
          <w:t>link</w:t>
        </w:r>
      </w:hyperlink>
      <w:r w:rsidR="00787F08" w:rsidRPr="00377A8C">
        <w:rPr>
          <w:rStyle w:val="Hyperlink"/>
          <w:noProof w:val="0"/>
        </w:rPr>
        <w:t>.</w:t>
      </w:r>
    </w:p>
    <w:p w14:paraId="41AD994C" w14:textId="6B5F586D" w:rsidR="00787F08" w:rsidRPr="00377A8C" w:rsidRDefault="00E5508C" w:rsidP="006F2D6D">
      <w:pPr>
        <w:pStyle w:val="ListParagraph"/>
        <w:numPr>
          <w:ilvl w:val="0"/>
          <w:numId w:val="8"/>
        </w:numPr>
        <w:rPr>
          <w:rFonts w:hint="eastAsia"/>
        </w:rPr>
      </w:pPr>
      <w:r w:rsidRPr="00377A8C">
        <w:t xml:space="preserve">Navigate to </w:t>
      </w:r>
      <w:r w:rsidR="00A312A4" w:rsidRPr="00377A8C">
        <w:t>the</w:t>
      </w:r>
      <w:r w:rsidRPr="00377A8C">
        <w:t xml:space="preserve"> Resource Group Tab</w:t>
      </w:r>
      <w:r w:rsidR="00A312A4" w:rsidRPr="00377A8C">
        <w:t>,</w:t>
      </w:r>
      <w:r w:rsidRPr="00377A8C">
        <w:t xml:space="preserve"> and </w:t>
      </w:r>
      <w:r w:rsidR="004D7605" w:rsidRPr="00377A8C">
        <w:t>click</w:t>
      </w:r>
      <w:r w:rsidR="00A312A4" w:rsidRPr="00377A8C">
        <w:t xml:space="preserve"> the</w:t>
      </w:r>
      <w:r w:rsidRPr="00377A8C">
        <w:t xml:space="preserve"> “+ Create” button</w:t>
      </w:r>
      <w:r w:rsidR="00787F08" w:rsidRPr="00377A8C">
        <w:t>.</w:t>
      </w:r>
    </w:p>
    <w:p w14:paraId="6AA7B5CA" w14:textId="38BCE518" w:rsidR="00DC5385" w:rsidRPr="00377A8C" w:rsidRDefault="00E5508C" w:rsidP="00787F08">
      <w:pPr>
        <w:pStyle w:val="ListParagraph"/>
        <w:rPr>
          <w:rFonts w:hint="eastAsia"/>
        </w:rPr>
      </w:pPr>
      <w:r w:rsidRPr="00377A8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377A8C">
        <w:br/>
      </w:r>
    </w:p>
    <w:p w14:paraId="1953B711" w14:textId="6EA26F18" w:rsidR="00D718B3" w:rsidRPr="00377A8C" w:rsidRDefault="00381999" w:rsidP="006F2D6D">
      <w:pPr>
        <w:pStyle w:val="ListParagraph"/>
        <w:numPr>
          <w:ilvl w:val="0"/>
          <w:numId w:val="8"/>
        </w:numPr>
        <w:rPr>
          <w:rFonts w:hint="eastAsia"/>
        </w:rPr>
      </w:pPr>
      <w:r w:rsidRPr="00377A8C">
        <w:t>Ch</w:t>
      </w:r>
      <w:r w:rsidR="004D7605" w:rsidRPr="00377A8C">
        <w:t>o</w:t>
      </w:r>
      <w:r w:rsidRPr="00377A8C">
        <w:t xml:space="preserve">ose </w:t>
      </w:r>
      <w:r w:rsidR="00253ECA">
        <w:t>a S</w:t>
      </w:r>
      <w:r w:rsidRPr="00377A8C">
        <w:t>ubscription</w:t>
      </w:r>
      <w:r w:rsidR="00A04A7C" w:rsidRPr="00377A8C">
        <w:t xml:space="preserve">, provide </w:t>
      </w:r>
      <w:r w:rsidR="00513434" w:rsidRPr="00377A8C">
        <w:t>a</w:t>
      </w:r>
      <w:r w:rsidR="00A04A7C" w:rsidRPr="00377A8C">
        <w:t xml:space="preserve"> </w:t>
      </w:r>
      <w:r w:rsidRPr="00377A8C">
        <w:t xml:space="preserve">Resource Group </w:t>
      </w:r>
      <w:r w:rsidR="00EC499B" w:rsidRPr="00377A8C">
        <w:t>n</w:t>
      </w:r>
      <w:r w:rsidRPr="00377A8C">
        <w:t>ame</w:t>
      </w:r>
      <w:r w:rsidR="00253ECA">
        <w:t>,</w:t>
      </w:r>
      <w:r w:rsidR="00A722B7" w:rsidRPr="00377A8C">
        <w:t xml:space="preserve"> and cho</w:t>
      </w:r>
      <w:r w:rsidR="00513434" w:rsidRPr="00377A8C">
        <w:t>o</w:t>
      </w:r>
      <w:r w:rsidR="00A722B7" w:rsidRPr="00377A8C">
        <w:t xml:space="preserve">se </w:t>
      </w:r>
      <w:r w:rsidR="0018443F" w:rsidRPr="00377A8C">
        <w:t xml:space="preserve">a </w:t>
      </w:r>
      <w:r w:rsidR="00662987" w:rsidRPr="00377A8C">
        <w:t>location</w:t>
      </w:r>
      <w:r w:rsidR="007E0B73" w:rsidRPr="00377A8C">
        <w:t xml:space="preserve"> from the list</w:t>
      </w:r>
      <w:r w:rsidR="00A722B7" w:rsidRPr="00377A8C">
        <w:t>.</w:t>
      </w:r>
      <w:r w:rsidR="007205CF" w:rsidRPr="00377A8C">
        <w:t xml:space="preserve"> </w:t>
      </w:r>
      <w:r w:rsidR="0018443F" w:rsidRPr="00377A8C">
        <w:t xml:space="preserve">The </w:t>
      </w:r>
      <w:r w:rsidR="007205CF" w:rsidRPr="00377A8C">
        <w:t>name should follow the naming convention specific to your organisation.</w:t>
      </w:r>
      <w:r w:rsidR="000D0C29" w:rsidRPr="00377A8C">
        <w:t xml:space="preserve"> </w:t>
      </w:r>
      <w:r w:rsidR="00D6122D" w:rsidRPr="00377A8C">
        <w:t>More information about available l</w:t>
      </w:r>
      <w:r w:rsidR="000769D5" w:rsidRPr="00377A8C">
        <w:t>ocations</w:t>
      </w:r>
      <w:r w:rsidR="00DC222B" w:rsidRPr="00377A8C">
        <w:t xml:space="preserve"> </w:t>
      </w:r>
      <w:r w:rsidR="000769D5" w:rsidRPr="00377A8C">
        <w:t xml:space="preserve">can be found </w:t>
      </w:r>
      <w:hyperlink r:id="rId25">
        <w:r w:rsidR="494034BE" w:rsidRPr="00377A8C">
          <w:rPr>
            <w:rStyle w:val="Hyperlink"/>
          </w:rPr>
          <w:t>here</w:t>
        </w:r>
      </w:hyperlink>
      <w:r w:rsidR="494034BE" w:rsidRPr="00377A8C">
        <w:t xml:space="preserve">. </w:t>
      </w:r>
    </w:p>
    <w:p w14:paraId="36FE8ED4" w14:textId="43D0360C" w:rsidR="00381999" w:rsidRPr="00377A8C" w:rsidRDefault="00381999" w:rsidP="00D718B3">
      <w:pPr>
        <w:pStyle w:val="ListParagraph"/>
        <w:rPr>
          <w:rFonts w:hint="eastAsia"/>
        </w:rPr>
      </w:pPr>
      <w:r w:rsidRPr="00377A8C">
        <w:br/>
      </w:r>
      <w:r w:rsidR="006051E9">
        <w:drawing>
          <wp:inline distT="0" distB="0" distL="0" distR="0" wp14:anchorId="055BEFFE" wp14:editId="04FCE98C">
            <wp:extent cx="4295775" cy="3362996"/>
            <wp:effectExtent l="0" t="0" r="0" b="8890"/>
            <wp:docPr id="466839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775" cy="3362996"/>
                    </a:xfrm>
                    <a:prstGeom prst="rect">
                      <a:avLst/>
                    </a:prstGeom>
                  </pic:spPr>
                </pic:pic>
              </a:graphicData>
            </a:graphic>
          </wp:inline>
        </w:drawing>
      </w:r>
    </w:p>
    <w:p w14:paraId="25B64C4B" w14:textId="77777777" w:rsidR="00787F08" w:rsidRPr="00377A8C" w:rsidRDefault="00787F08" w:rsidP="00D718B3">
      <w:pPr>
        <w:pStyle w:val="ListParagraph"/>
        <w:rPr>
          <w:rFonts w:hint="eastAsia"/>
        </w:rPr>
      </w:pPr>
    </w:p>
    <w:p w14:paraId="0ED5A4AE" w14:textId="12A46BD1" w:rsidR="00864563" w:rsidRPr="00377A8C" w:rsidRDefault="008D1B8C" w:rsidP="006F2D6D">
      <w:pPr>
        <w:pStyle w:val="ListParagraph"/>
        <w:numPr>
          <w:ilvl w:val="0"/>
          <w:numId w:val="8"/>
        </w:numPr>
        <w:rPr>
          <w:rFonts w:hint="eastAsia"/>
        </w:rPr>
      </w:pPr>
      <w:r w:rsidRPr="00377A8C">
        <w:t>Click on “Next: Tags &gt;”</w:t>
      </w:r>
      <w:r w:rsidR="00607AFE" w:rsidRPr="00377A8C">
        <w:t xml:space="preserve"> button on the bottom of the page</w:t>
      </w:r>
      <w:r w:rsidRPr="00377A8C">
        <w:t xml:space="preserve"> </w:t>
      </w:r>
      <w:r w:rsidR="00864563" w:rsidRPr="00377A8C">
        <w:t xml:space="preserve">to </w:t>
      </w:r>
      <w:r w:rsidRPr="00377A8C">
        <w:t>navigate</w:t>
      </w:r>
      <w:r w:rsidR="00864563" w:rsidRPr="00377A8C">
        <w:t xml:space="preserve"> to </w:t>
      </w:r>
      <w:r w:rsidR="00F9398A" w:rsidRPr="00377A8C">
        <w:t>the</w:t>
      </w:r>
      <w:r w:rsidR="00864563" w:rsidRPr="00377A8C">
        <w:t xml:space="preserve"> </w:t>
      </w:r>
      <w:r w:rsidR="00BA4BA3" w:rsidRPr="00377A8C">
        <w:t>“Tags”</w:t>
      </w:r>
      <w:r w:rsidR="00864563" w:rsidRPr="00377A8C">
        <w:t xml:space="preserve"> </w:t>
      </w:r>
      <w:r w:rsidR="00BA4BA3" w:rsidRPr="00377A8C">
        <w:t>Tab</w:t>
      </w:r>
      <w:r w:rsidR="00864563" w:rsidRPr="00377A8C">
        <w:t xml:space="preserve"> </w:t>
      </w:r>
      <w:r w:rsidR="00BA4BA3" w:rsidRPr="00377A8C">
        <w:t xml:space="preserve">– this section </w:t>
      </w:r>
      <w:r w:rsidR="00653FA4" w:rsidRPr="00377A8C">
        <w:t xml:space="preserve">allows additional </w:t>
      </w:r>
      <w:r w:rsidR="00D036EB" w:rsidRPr="00377A8C">
        <w:t>metadata</w:t>
      </w:r>
      <w:r w:rsidR="00CE507B" w:rsidRPr="00377A8C">
        <w:t xml:space="preserve"> </w:t>
      </w:r>
      <w:r w:rsidR="005B3215" w:rsidRPr="00377A8C">
        <w:t>such as</w:t>
      </w:r>
      <w:r w:rsidR="00CE507B" w:rsidRPr="00377A8C">
        <w:t xml:space="preserve"> Environment, Project Name</w:t>
      </w:r>
      <w:r w:rsidR="005B3215" w:rsidRPr="00377A8C">
        <w:t xml:space="preserve"> and</w:t>
      </w:r>
      <w:r w:rsidR="00D036EB" w:rsidRPr="00377A8C">
        <w:t xml:space="preserve"> Owner</w:t>
      </w:r>
      <w:r w:rsidR="00CE507B" w:rsidRPr="00377A8C">
        <w:t xml:space="preserve"> </w:t>
      </w:r>
      <w:r w:rsidR="005B3215" w:rsidRPr="00377A8C">
        <w:t>to be added</w:t>
      </w:r>
      <w:r w:rsidRPr="00377A8C">
        <w:t xml:space="preserve"> </w:t>
      </w:r>
      <w:r w:rsidR="00A8775D" w:rsidRPr="00377A8C">
        <w:t>to the</w:t>
      </w:r>
      <w:r w:rsidRPr="00377A8C">
        <w:t xml:space="preserve"> resource</w:t>
      </w:r>
      <w:r w:rsidR="00CC76FD" w:rsidRPr="00377A8C">
        <w:t xml:space="preserve"> group</w:t>
      </w:r>
      <w:r w:rsidR="00D036EB" w:rsidRPr="00377A8C">
        <w:t>. Some organisations require tag</w:t>
      </w:r>
      <w:r w:rsidR="004C5B12" w:rsidRPr="00377A8C">
        <w:t>ging of</w:t>
      </w:r>
      <w:r w:rsidR="00D036EB" w:rsidRPr="00377A8C">
        <w:t xml:space="preserve"> all the resources</w:t>
      </w:r>
      <w:r w:rsidR="00CC76FD" w:rsidRPr="00377A8C">
        <w:t xml:space="preserve"> as t</w:t>
      </w:r>
      <w:r w:rsidR="00D036EB" w:rsidRPr="00377A8C">
        <w:t>h</w:t>
      </w:r>
      <w:r w:rsidR="008F0C07" w:rsidRPr="00377A8C">
        <w:t>is can be</w:t>
      </w:r>
      <w:r w:rsidR="00D036EB" w:rsidRPr="00377A8C">
        <w:t xml:space="preserve"> beneficial during Azure Cost Analysis.</w:t>
      </w:r>
      <w:r w:rsidR="00B27E25" w:rsidRPr="00377A8C">
        <w:t xml:space="preserve"> </w:t>
      </w:r>
      <w:r w:rsidR="005D5598" w:rsidRPr="00377A8C">
        <w:t>Adding tags is a good practice, however</w:t>
      </w:r>
      <w:r w:rsidR="00A8775D" w:rsidRPr="00377A8C">
        <w:t>, if</w:t>
      </w:r>
      <w:r w:rsidR="005D5598" w:rsidRPr="00377A8C">
        <w:t xml:space="preserve"> </w:t>
      </w:r>
      <w:r w:rsidR="000F419D" w:rsidRPr="00377A8C">
        <w:t>not require</w:t>
      </w:r>
      <w:r w:rsidR="00A8775D" w:rsidRPr="00377A8C">
        <w:t>d,</w:t>
      </w:r>
      <w:r w:rsidR="000F419D" w:rsidRPr="00377A8C">
        <w:t xml:space="preserve"> </w:t>
      </w:r>
      <w:r w:rsidR="005D5598" w:rsidRPr="00377A8C">
        <w:t>this point can be ski</w:t>
      </w:r>
      <w:r w:rsidR="00A20AC2" w:rsidRPr="00377A8C">
        <w:t>p</w:t>
      </w:r>
      <w:r w:rsidR="005D5598" w:rsidRPr="00377A8C">
        <w:t>ped.</w:t>
      </w:r>
    </w:p>
    <w:p w14:paraId="3B8C8349" w14:textId="3B2BBAE8" w:rsidR="0024697E" w:rsidRPr="00377A8C" w:rsidRDefault="0024697E" w:rsidP="0024697E">
      <w:pPr>
        <w:pStyle w:val="ListParagraph"/>
        <w:rPr>
          <w:rFonts w:hint="eastAsia"/>
        </w:rPr>
      </w:pPr>
      <w:r w:rsidRPr="00377A8C">
        <w:lastRenderedPageBreak/>
        <w:drawing>
          <wp:inline distT="0" distB="0" distL="0" distR="0" wp14:anchorId="427A15ED" wp14:editId="7669085A">
            <wp:extent cx="4960424" cy="1997242"/>
            <wp:effectExtent l="0" t="0" r="0" b="3175"/>
            <wp:docPr id="1996241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960424" cy="1997242"/>
                    </a:xfrm>
                    <a:prstGeom prst="rect">
                      <a:avLst/>
                    </a:prstGeom>
                  </pic:spPr>
                </pic:pic>
              </a:graphicData>
            </a:graphic>
          </wp:inline>
        </w:drawing>
      </w:r>
      <w:r w:rsidR="00D036EB" w:rsidRPr="00377A8C">
        <w:br/>
      </w:r>
    </w:p>
    <w:p w14:paraId="1BA94562" w14:textId="51F3B43C" w:rsidR="007C782E" w:rsidRPr="00377A8C" w:rsidRDefault="00E952BC" w:rsidP="006F2D6D">
      <w:pPr>
        <w:pStyle w:val="ListParagraph"/>
        <w:numPr>
          <w:ilvl w:val="0"/>
          <w:numId w:val="8"/>
        </w:numPr>
        <w:rPr>
          <w:rFonts w:hint="eastAsia"/>
        </w:rPr>
      </w:pPr>
      <w:r w:rsidRPr="00377A8C">
        <w:t>Click the</w:t>
      </w:r>
      <w:r w:rsidR="00647C72" w:rsidRPr="00377A8C">
        <w:t xml:space="preserve"> “Review </w:t>
      </w:r>
      <w:r w:rsidR="0067411C" w:rsidRPr="00377A8C">
        <w:t>+</w:t>
      </w:r>
      <w:r w:rsidR="008F0C07" w:rsidRPr="00377A8C">
        <w:t xml:space="preserve"> </w:t>
      </w:r>
      <w:r w:rsidR="00647C72" w:rsidRPr="00377A8C">
        <w:t>create”</w:t>
      </w:r>
      <w:r w:rsidR="0067411C" w:rsidRPr="00377A8C">
        <w:t xml:space="preserve">– this </w:t>
      </w:r>
      <w:r w:rsidR="00735D3F" w:rsidRPr="00377A8C">
        <w:t>will open</w:t>
      </w:r>
      <w:r w:rsidR="00066608" w:rsidRPr="00377A8C">
        <w:t xml:space="preserve"> the</w:t>
      </w:r>
      <w:r w:rsidR="00735D3F" w:rsidRPr="00377A8C">
        <w:t xml:space="preserve"> </w:t>
      </w:r>
      <w:r w:rsidR="0067411C" w:rsidRPr="00377A8C">
        <w:t xml:space="preserve">summary </w:t>
      </w:r>
      <w:r w:rsidR="00735D3F" w:rsidRPr="00377A8C">
        <w:t>tab</w:t>
      </w:r>
      <w:r w:rsidR="00CC23F2" w:rsidRPr="00377A8C">
        <w:t xml:space="preserve"> </w:t>
      </w:r>
      <w:r w:rsidR="005476B3" w:rsidRPr="00377A8C">
        <w:t>and display the</w:t>
      </w:r>
      <w:r w:rsidR="00916150" w:rsidRPr="00377A8C">
        <w:t xml:space="preserve"> provided parameters</w:t>
      </w:r>
      <w:r w:rsidR="00075604" w:rsidRPr="00377A8C">
        <w:t xml:space="preserve"> and </w:t>
      </w:r>
      <w:r w:rsidR="005476B3" w:rsidRPr="00377A8C">
        <w:t>any</w:t>
      </w:r>
      <w:r w:rsidR="00075604" w:rsidRPr="00377A8C">
        <w:t xml:space="preserve"> validation message.</w:t>
      </w:r>
      <w:r w:rsidR="00C33E3B" w:rsidRPr="00377A8C">
        <w:t xml:space="preserve"> If </w:t>
      </w:r>
      <w:r w:rsidR="005476B3" w:rsidRPr="00377A8C">
        <w:t>there are</w:t>
      </w:r>
      <w:r w:rsidR="00C33E3B" w:rsidRPr="00377A8C">
        <w:t xml:space="preserve"> validation error</w:t>
      </w:r>
      <w:r w:rsidR="005476B3" w:rsidRPr="00377A8C">
        <w:t>s,</w:t>
      </w:r>
      <w:r w:rsidR="00C33E3B" w:rsidRPr="00377A8C">
        <w:t xml:space="preserve"> go back to</w:t>
      </w:r>
      <w:r w:rsidR="00DC236F" w:rsidRPr="00377A8C">
        <w:t xml:space="preserve"> the</w:t>
      </w:r>
      <w:r w:rsidR="00C33E3B" w:rsidRPr="00377A8C">
        <w:t xml:space="preserve"> Basics tab and </w:t>
      </w:r>
      <w:r w:rsidR="005476B3" w:rsidRPr="00377A8C">
        <w:t>fix the</w:t>
      </w:r>
      <w:r w:rsidR="00C33E3B" w:rsidRPr="00377A8C">
        <w:t xml:space="preserve"> </w:t>
      </w:r>
      <w:r w:rsidR="001B09EF" w:rsidRPr="00377A8C">
        <w:t>errors.</w:t>
      </w:r>
    </w:p>
    <w:p w14:paraId="7E9FA1F0" w14:textId="1FF50E65" w:rsidR="00986BF8" w:rsidRPr="00377A8C" w:rsidRDefault="0067411C" w:rsidP="007C782E">
      <w:pPr>
        <w:pStyle w:val="ListParagraph"/>
        <w:rPr>
          <w:rFonts w:hint="eastAsia"/>
        </w:rPr>
      </w:pPr>
      <w:r w:rsidRPr="00377A8C">
        <w:br/>
      </w:r>
      <w:r w:rsidR="00106B70">
        <w:drawing>
          <wp:inline distT="0" distB="0" distL="0" distR="0" wp14:anchorId="1735EA4C" wp14:editId="7B6E7782">
            <wp:extent cx="4189493" cy="2881222"/>
            <wp:effectExtent l="0" t="0" r="1905" b="0"/>
            <wp:docPr id="994306866" name="Picture 19954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49"/>
                    <pic:cNvPicPr/>
                  </pic:nvPicPr>
                  <pic:blipFill>
                    <a:blip r:embed="rId28">
                      <a:extLst>
                        <a:ext uri="{28A0092B-C50C-407E-A947-70E740481C1C}">
                          <a14:useLocalDpi xmlns:a14="http://schemas.microsoft.com/office/drawing/2010/main" val="0"/>
                        </a:ext>
                      </a:extLst>
                    </a:blip>
                    <a:stretch>
                      <a:fillRect/>
                    </a:stretch>
                  </pic:blipFill>
                  <pic:spPr>
                    <a:xfrm>
                      <a:off x="0" y="0"/>
                      <a:ext cx="4189493" cy="2881222"/>
                    </a:xfrm>
                    <a:prstGeom prst="rect">
                      <a:avLst/>
                    </a:prstGeom>
                  </pic:spPr>
                </pic:pic>
              </a:graphicData>
            </a:graphic>
          </wp:inline>
        </w:drawing>
      </w:r>
    </w:p>
    <w:p w14:paraId="3AFA1F10" w14:textId="77777777" w:rsidR="00986BF8" w:rsidRPr="00377A8C" w:rsidRDefault="00986BF8" w:rsidP="00986BF8">
      <w:pPr>
        <w:pStyle w:val="ListParagraph"/>
        <w:rPr>
          <w:rFonts w:hint="eastAsia"/>
        </w:rPr>
      </w:pPr>
    </w:p>
    <w:p w14:paraId="72366816" w14:textId="0E318976" w:rsidR="00FF795A" w:rsidRPr="00377A8C" w:rsidRDefault="006506CE" w:rsidP="006F2D6D">
      <w:pPr>
        <w:pStyle w:val="ListParagraph"/>
        <w:numPr>
          <w:ilvl w:val="0"/>
          <w:numId w:val="8"/>
        </w:numPr>
        <w:rPr>
          <w:rFonts w:hint="eastAsia"/>
        </w:rPr>
      </w:pPr>
      <w:r w:rsidRPr="00377A8C">
        <w:t>Click the</w:t>
      </w:r>
      <w:r w:rsidR="00986BF8" w:rsidRPr="00377A8C">
        <w:t xml:space="preserve"> “Create” button – </w:t>
      </w:r>
      <w:r w:rsidR="00912BB2" w:rsidRPr="00377A8C">
        <w:t xml:space="preserve">After </w:t>
      </w:r>
      <w:r w:rsidRPr="00377A8C">
        <w:t>this</w:t>
      </w:r>
      <w:r w:rsidR="00912BB2" w:rsidRPr="00377A8C">
        <w:t xml:space="preserve"> button is </w:t>
      </w:r>
      <w:r w:rsidR="007F51AD">
        <w:t>clicked</w:t>
      </w:r>
      <w:r w:rsidR="00C27D93" w:rsidRPr="00377A8C">
        <w:t>, a</w:t>
      </w:r>
      <w:r w:rsidR="00912BB2" w:rsidRPr="00377A8C">
        <w:t xml:space="preserve"> </w:t>
      </w:r>
      <w:r w:rsidR="00752337" w:rsidRPr="00377A8C">
        <w:t xml:space="preserve">request will be sent to </w:t>
      </w:r>
      <w:r w:rsidR="00C27D93" w:rsidRPr="00377A8C">
        <w:t>the</w:t>
      </w:r>
      <w:r w:rsidR="00752337" w:rsidRPr="00377A8C">
        <w:t xml:space="preserve"> </w:t>
      </w:r>
      <w:r w:rsidR="00C27D93" w:rsidRPr="00377A8C">
        <w:t>P</w:t>
      </w:r>
      <w:r w:rsidR="00752337" w:rsidRPr="00377A8C">
        <w:t xml:space="preserve">ortal to create the Resource Group. </w:t>
      </w:r>
      <w:r w:rsidR="00FE69E0" w:rsidRPr="00377A8C">
        <w:t xml:space="preserve">It may take a moment to create the resource. </w:t>
      </w:r>
      <w:r w:rsidR="003D381E" w:rsidRPr="00377A8C">
        <w:t>A</w:t>
      </w:r>
      <w:r w:rsidR="00FE69E0" w:rsidRPr="00377A8C">
        <w:t xml:space="preserve"> </w:t>
      </w:r>
      <w:r w:rsidR="003D381E" w:rsidRPr="00377A8C">
        <w:t>s</w:t>
      </w:r>
      <w:r w:rsidR="002D3306" w:rsidRPr="00377A8C">
        <w:t xml:space="preserve">uccessful creation should be visible </w:t>
      </w:r>
      <w:r w:rsidR="003D381E" w:rsidRPr="00377A8C">
        <w:t>within</w:t>
      </w:r>
      <w:r w:rsidR="00226875" w:rsidRPr="00377A8C">
        <w:t xml:space="preserve"> the</w:t>
      </w:r>
      <w:r w:rsidR="002D3306" w:rsidRPr="00377A8C">
        <w:t xml:space="preserve"> Azure notification panel (bell icon) on the top right corner of Azure Portal.</w:t>
      </w:r>
    </w:p>
    <w:p w14:paraId="252094D0" w14:textId="58278C74" w:rsidR="008828F3" w:rsidRPr="00377A8C" w:rsidRDefault="00341FD9" w:rsidP="008828F3">
      <w:pPr>
        <w:pStyle w:val="Heading5"/>
        <w:rPr>
          <w:rFonts w:hint="eastAsia"/>
        </w:rPr>
      </w:pPr>
      <w:r w:rsidRPr="00377A8C">
        <w:t>AAD</w:t>
      </w:r>
      <w:r w:rsidR="007A5417" w:rsidRPr="00377A8C">
        <w:t xml:space="preserve"> Groups</w:t>
      </w:r>
    </w:p>
    <w:p w14:paraId="2DF4D874" w14:textId="32A164F1" w:rsidR="002B10DA" w:rsidRPr="00377A8C" w:rsidRDefault="00E61A47" w:rsidP="00B86B3E">
      <w:pPr>
        <w:rPr>
          <w:rFonts w:hint="eastAsia"/>
        </w:rPr>
      </w:pPr>
      <w:r w:rsidRPr="00377A8C">
        <w:t xml:space="preserve">The </w:t>
      </w:r>
      <w:r w:rsidR="00D94C8C" w:rsidRPr="00377A8C">
        <w:t xml:space="preserve">Resource </w:t>
      </w:r>
      <w:r w:rsidR="00226875" w:rsidRPr="00377A8C">
        <w:t>G</w:t>
      </w:r>
      <w:r w:rsidR="00D94C8C" w:rsidRPr="00377A8C">
        <w:t xml:space="preserve">roup is where permissions for </w:t>
      </w:r>
      <w:r w:rsidR="0019635B" w:rsidRPr="00377A8C">
        <w:t>the</w:t>
      </w:r>
      <w:r w:rsidR="00D94C8C" w:rsidRPr="00377A8C">
        <w:t xml:space="preserve"> Azure Active Directory </w:t>
      </w:r>
      <w:r w:rsidR="006E5848" w:rsidRPr="00377A8C">
        <w:t>(AAD)</w:t>
      </w:r>
      <w:r w:rsidR="00D94C8C" w:rsidRPr="00377A8C">
        <w:t xml:space="preserve"> groups</w:t>
      </w:r>
      <w:r w:rsidR="0019635B" w:rsidRPr="00377A8C">
        <w:t>, as</w:t>
      </w:r>
      <w:r w:rsidR="00D94C8C" w:rsidRPr="00377A8C">
        <w:t xml:space="preserve"> created in the previous step</w:t>
      </w:r>
      <w:r w:rsidR="0019635B" w:rsidRPr="00377A8C">
        <w:t xml:space="preserve">, </w:t>
      </w:r>
      <w:r w:rsidR="00D00DA5" w:rsidRPr="00377A8C">
        <w:t xml:space="preserve">must </w:t>
      </w:r>
      <w:r w:rsidR="004E5416" w:rsidRPr="00377A8C">
        <w:t>be</w:t>
      </w:r>
      <w:r w:rsidR="0019635B" w:rsidRPr="00377A8C">
        <w:t xml:space="preserve"> assigned</w:t>
      </w:r>
      <w:r w:rsidR="00D94C8C" w:rsidRPr="00377A8C">
        <w:t xml:space="preserve">. </w:t>
      </w:r>
      <w:r w:rsidR="004E3112" w:rsidRPr="00377A8C">
        <w:t>This is</w:t>
      </w:r>
      <w:r w:rsidR="00DC3DC5" w:rsidRPr="00377A8C">
        <w:t xml:space="preserve"> the</w:t>
      </w:r>
      <w:r w:rsidR="008B0506" w:rsidRPr="00377A8C">
        <w:t xml:space="preserve"> recommended way to provide permissions to</w:t>
      </w:r>
      <w:r w:rsidR="00D94C8C" w:rsidRPr="00377A8C">
        <w:t xml:space="preserve"> developers and admins</w:t>
      </w:r>
      <w:r w:rsidR="00DC3DC5" w:rsidRPr="00377A8C">
        <w:t>, allowing them</w:t>
      </w:r>
      <w:r w:rsidR="00D94C8C" w:rsidRPr="00377A8C">
        <w:t xml:space="preserve"> to</w:t>
      </w:r>
      <w:r w:rsidR="008B0506" w:rsidRPr="00377A8C">
        <w:t xml:space="preserve"> </w:t>
      </w:r>
      <w:r w:rsidR="006A3F4B" w:rsidRPr="00377A8C">
        <w:t>manage</w:t>
      </w:r>
      <w:r w:rsidR="00D94C8C" w:rsidRPr="00377A8C">
        <w:t xml:space="preserve"> resources created in th</w:t>
      </w:r>
      <w:r w:rsidR="00DC3DC5" w:rsidRPr="00377A8C">
        <w:t>e</w:t>
      </w:r>
      <w:r w:rsidR="00D94C8C" w:rsidRPr="00377A8C">
        <w:t xml:space="preserve"> </w:t>
      </w:r>
      <w:r w:rsidR="006A3F4B" w:rsidRPr="00377A8C">
        <w:t xml:space="preserve">resource </w:t>
      </w:r>
      <w:r w:rsidR="00D94C8C" w:rsidRPr="00377A8C">
        <w:t>group</w:t>
      </w:r>
      <w:r w:rsidR="00D00DA5" w:rsidRPr="00377A8C">
        <w:t xml:space="preserve"> in later steps</w:t>
      </w:r>
      <w:r w:rsidR="00D94C8C" w:rsidRPr="00377A8C">
        <w:t>.</w:t>
      </w:r>
    </w:p>
    <w:p w14:paraId="74AA3A3B" w14:textId="77777777" w:rsidR="002B10DA" w:rsidRPr="00377A8C" w:rsidRDefault="002B10DA">
      <w:pPr>
        <w:spacing w:after="200" w:line="276" w:lineRule="auto"/>
        <w:rPr>
          <w:rFonts w:hint="eastAsia"/>
        </w:rPr>
      </w:pPr>
      <w:r w:rsidRPr="00377A8C">
        <w:br w:type="page"/>
      </w:r>
    </w:p>
    <w:p w14:paraId="30120281" w14:textId="38722C82" w:rsidR="006A3F4B" w:rsidRPr="00377A8C" w:rsidRDefault="007A5417" w:rsidP="006A3F4B">
      <w:pPr>
        <w:pStyle w:val="Heading6"/>
        <w:rPr>
          <w:rFonts w:hint="eastAsia"/>
        </w:rPr>
      </w:pPr>
      <w:r w:rsidRPr="00377A8C">
        <w:lastRenderedPageBreak/>
        <w:t>AAD</w:t>
      </w:r>
      <w:r w:rsidR="00076552" w:rsidRPr="00377A8C">
        <w:t xml:space="preserve"> Resource</w:t>
      </w:r>
      <w:r w:rsidR="006A3F4B" w:rsidRPr="00377A8C">
        <w:t xml:space="preserve"> Group Access</w:t>
      </w:r>
    </w:p>
    <w:p w14:paraId="3FEA9D33" w14:textId="1F9E0438" w:rsidR="006A3F4B" w:rsidRPr="00377A8C" w:rsidRDefault="00076552" w:rsidP="00B86B3E">
      <w:pPr>
        <w:rPr>
          <w:rFonts w:hint="eastAsia"/>
        </w:rPr>
      </w:pPr>
      <w:r w:rsidRPr="00377A8C">
        <w:t xml:space="preserve">Solution requires </w:t>
      </w:r>
      <w:r w:rsidR="00B102E8" w:rsidRPr="00377A8C">
        <w:t xml:space="preserve">the </w:t>
      </w:r>
      <w:r w:rsidR="00D45DDF" w:rsidRPr="00377A8C">
        <w:t>access described below</w:t>
      </w:r>
      <w:r w:rsidR="00B102E8" w:rsidRPr="00377A8C">
        <w:t>:</w:t>
      </w:r>
    </w:p>
    <w:tbl>
      <w:tblPr>
        <w:tblStyle w:val="ListTable3-Accent1"/>
        <w:tblW w:w="0" w:type="auto"/>
        <w:tblLook w:val="04A0" w:firstRow="1" w:lastRow="0" w:firstColumn="1" w:lastColumn="0" w:noHBand="0" w:noVBand="1"/>
      </w:tblPr>
      <w:tblGrid>
        <w:gridCol w:w="3397"/>
        <w:gridCol w:w="1583"/>
        <w:gridCol w:w="4513"/>
      </w:tblGrid>
      <w:tr w:rsidR="00AF1C23" w:rsidRPr="00377A8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377A8C" w:rsidRDefault="00AF1C23" w:rsidP="00C5081A">
            <w:pPr>
              <w:pStyle w:val="NoSpacing"/>
              <w:rPr>
                <w:rFonts w:hint="eastAsia"/>
                <w:color w:val="FEFFFF" w:themeColor="text2"/>
              </w:rPr>
            </w:pPr>
            <w:r w:rsidRPr="00377A8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AF1C23" w:rsidRPr="00377A8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Admin e.g.</w:t>
            </w:r>
          </w:p>
          <w:p w14:paraId="418E2824" w14:textId="68FC249F" w:rsidR="00AF1C23" w:rsidRPr="00377A8C" w:rsidRDefault="00AF1C23" w:rsidP="00AF1C23">
            <w:pPr>
              <w:pStyle w:val="NoSpacing"/>
              <w:rPr>
                <w:rFonts w:hint="eastAsia"/>
                <w:iCs/>
                <w:color w:val="FEFFFF" w:themeColor="text2"/>
              </w:rPr>
            </w:pPr>
            <w:r w:rsidRPr="00377A8C">
              <w:rPr>
                <w:iCs/>
                <w:color w:val="FEFFFF" w:themeColor="text2"/>
              </w:rPr>
              <w:t>AAD-GRP-MSTSIDH-DEV-ADMIN</w:t>
            </w:r>
          </w:p>
          <w:p w14:paraId="768F116A" w14:textId="4FAD2C6D" w:rsidR="00AF1C23" w:rsidRPr="00377A8C" w:rsidRDefault="00AF1C23" w:rsidP="00C5081A">
            <w:pPr>
              <w:pStyle w:val="NoSpacing"/>
              <w:rPr>
                <w:rFonts w:hint="eastAsia"/>
              </w:rPr>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377A8C" w:rsidRDefault="00AF1C23"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377A8C" w:rsidRDefault="001F0E56"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Allows universal management of resources</w:t>
            </w:r>
            <w:r w:rsidR="0063785F" w:rsidRPr="00377A8C">
              <w:t xml:space="preserve"> </w:t>
            </w:r>
            <w:r w:rsidR="00375FE7" w:rsidRPr="00377A8C">
              <w:t>including</w:t>
            </w:r>
            <w:r w:rsidR="0063785F" w:rsidRPr="00377A8C">
              <w:t xml:space="preserve"> permissions to </w:t>
            </w:r>
            <w:r w:rsidR="00594B9C" w:rsidRPr="00377A8C">
              <w:t xml:space="preserve">the </w:t>
            </w:r>
            <w:r w:rsidR="0063785F" w:rsidRPr="00377A8C">
              <w:t>resources</w:t>
            </w:r>
          </w:p>
        </w:tc>
      </w:tr>
      <w:tr w:rsidR="00AF1C23" w:rsidRPr="00377A8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Developer e.g.</w:t>
            </w:r>
          </w:p>
          <w:p w14:paraId="7E732454" w14:textId="30AB5F60" w:rsidR="00AF1C23" w:rsidRPr="00377A8C" w:rsidRDefault="00AF1C23" w:rsidP="00A116BB">
            <w:pPr>
              <w:pStyle w:val="NoSpacing"/>
              <w:rPr>
                <w:rFonts w:hint="eastAsia"/>
              </w:rPr>
            </w:pPr>
            <w:r w:rsidRPr="00377A8C">
              <w:rPr>
                <w:iCs/>
                <w:color w:val="FEFFFF" w:themeColor="text2"/>
              </w:rPr>
              <w:t>AAD-GRP-MSTSIDH-DEV-DEVELOPER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377A8C" w:rsidRDefault="001F0E56"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 xml:space="preserve">Allows </w:t>
            </w:r>
            <w:r w:rsidR="00B81DAC" w:rsidRPr="00377A8C">
              <w:t>management of resourc</w:t>
            </w:r>
            <w:r w:rsidR="00594B9C" w:rsidRPr="00377A8C">
              <w:t>e</w:t>
            </w:r>
            <w:r w:rsidR="00B81DAC" w:rsidRPr="00377A8C">
              <w:t>s</w:t>
            </w:r>
            <w:r w:rsidR="00375FE7" w:rsidRPr="00377A8C">
              <w:t xml:space="preserve"> excluding permissions to the resources</w:t>
            </w:r>
          </w:p>
        </w:tc>
      </w:tr>
    </w:tbl>
    <w:p w14:paraId="5CD22070" w14:textId="1904B354" w:rsidR="00A46F8B" w:rsidRPr="00377A8C" w:rsidRDefault="00A46F8B" w:rsidP="00E83EB2">
      <w:pPr>
        <w:rPr>
          <w:rFonts w:hint="eastAsia"/>
        </w:rPr>
      </w:pPr>
    </w:p>
    <w:p w14:paraId="6C204DF6" w14:textId="5471AEC2" w:rsidR="00E83EB2" w:rsidRPr="00377A8C" w:rsidRDefault="006A0C1C" w:rsidP="00E83EB2">
      <w:pPr>
        <w:rPr>
          <w:rFonts w:hint="eastAsia"/>
        </w:rPr>
      </w:pPr>
      <w:r w:rsidRPr="00377A8C">
        <w:t xml:space="preserve">To assign Azure Active Directory </w:t>
      </w:r>
      <w:r w:rsidR="004833EC" w:rsidRPr="00377A8C">
        <w:t>groups</w:t>
      </w:r>
      <w:r w:rsidR="005C7CC2" w:rsidRPr="00377A8C">
        <w:t xml:space="preserve"> to </w:t>
      </w:r>
      <w:r w:rsidR="00D03E89" w:rsidRPr="00377A8C">
        <w:t>the</w:t>
      </w:r>
      <w:r w:rsidR="005C7CC2" w:rsidRPr="00377A8C">
        <w:t xml:space="preserve"> Resource Group</w:t>
      </w:r>
      <w:r w:rsidR="00D03E89" w:rsidRPr="00377A8C">
        <w:t>,</w:t>
      </w:r>
      <w:r w:rsidR="004833EC" w:rsidRPr="00377A8C">
        <w:t xml:space="preserve"> fo</w:t>
      </w:r>
      <w:r w:rsidR="00D03E89" w:rsidRPr="00377A8C">
        <w:t>l</w:t>
      </w:r>
      <w:r w:rsidR="004833EC" w:rsidRPr="00377A8C">
        <w:t>low</w:t>
      </w:r>
      <w:r w:rsidR="00D03E89" w:rsidRPr="00377A8C">
        <w:t xml:space="preserve"> the</w:t>
      </w:r>
      <w:r w:rsidR="004833EC" w:rsidRPr="00377A8C">
        <w:t xml:space="preserve"> process described below</w:t>
      </w:r>
      <w:r w:rsidR="00EA6D47" w:rsidRPr="00377A8C">
        <w:t xml:space="preserve">. </w:t>
      </w:r>
      <w:r w:rsidR="005C7CC2" w:rsidRPr="00377A8C">
        <w:t>Release M</w:t>
      </w:r>
      <w:r w:rsidR="00EA6D47" w:rsidRPr="00377A8C">
        <w:t>anager should use AAD Groups created as part of pre</w:t>
      </w:r>
      <w:r w:rsidR="00AC3610" w:rsidRPr="00377A8C">
        <w:t>-</w:t>
      </w:r>
      <w:r w:rsidR="00EA6D47" w:rsidRPr="00377A8C">
        <w:t>release steps.</w:t>
      </w:r>
    </w:p>
    <w:p w14:paraId="1CEE7DDC" w14:textId="1904B354" w:rsidR="008F5392" w:rsidRPr="00377A8C" w:rsidRDefault="008F5392" w:rsidP="006F2D6D">
      <w:pPr>
        <w:pStyle w:val="ListParagraph"/>
        <w:numPr>
          <w:ilvl w:val="0"/>
          <w:numId w:val="14"/>
        </w:numPr>
        <w:rPr>
          <w:rFonts w:hint="eastAsia"/>
        </w:rPr>
      </w:pPr>
      <w:r w:rsidRPr="00377A8C">
        <w:t>Login to Azure Portal</w:t>
      </w:r>
    </w:p>
    <w:p w14:paraId="45FA810B" w14:textId="77777777" w:rsidR="00AC3610" w:rsidRPr="00377A8C" w:rsidRDefault="00E533C9" w:rsidP="006F2D6D">
      <w:pPr>
        <w:pStyle w:val="ListParagraph"/>
        <w:numPr>
          <w:ilvl w:val="0"/>
          <w:numId w:val="14"/>
        </w:numPr>
        <w:rPr>
          <w:rFonts w:hint="eastAsia"/>
        </w:rPr>
      </w:pPr>
      <w:r w:rsidRPr="00377A8C">
        <w:t xml:space="preserve">Navigate to the </w:t>
      </w:r>
      <w:r w:rsidR="00F45B12" w:rsidRPr="00377A8C">
        <w:t>Resource Group tab</w:t>
      </w:r>
      <w:r w:rsidR="003A5BCD" w:rsidRPr="00377A8C">
        <w:t xml:space="preserve"> from the Azure Portal</w:t>
      </w:r>
      <w:r w:rsidR="00C83CEF" w:rsidRPr="00377A8C">
        <w:t xml:space="preserve"> </w:t>
      </w:r>
    </w:p>
    <w:p w14:paraId="0F171717" w14:textId="52BD5F36" w:rsidR="0010141E" w:rsidRPr="00377A8C" w:rsidRDefault="0010141E" w:rsidP="00AC3610">
      <w:pPr>
        <w:pStyle w:val="ListParagraph"/>
        <w:rPr>
          <w:rFonts w:hint="eastAsia"/>
        </w:rPr>
      </w:pPr>
      <w:r w:rsidRPr="00377A8C">
        <w:br/>
      </w:r>
      <w:r w:rsidR="00EE5F38">
        <w:drawing>
          <wp:inline distT="0" distB="0" distL="0" distR="0" wp14:anchorId="7FD1DF59" wp14:editId="2EFC199E">
            <wp:extent cx="5540560" cy="3622431"/>
            <wp:effectExtent l="0" t="0" r="3175" b="0"/>
            <wp:docPr id="1721178475" name="Picture 199544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3"/>
                    <pic:cNvPicPr/>
                  </pic:nvPicPr>
                  <pic:blipFill>
                    <a:blip r:embed="rId29">
                      <a:extLst>
                        <a:ext uri="{28A0092B-C50C-407E-A947-70E740481C1C}">
                          <a14:useLocalDpi xmlns:a14="http://schemas.microsoft.com/office/drawing/2010/main" val="0"/>
                        </a:ext>
                      </a:extLst>
                    </a:blip>
                    <a:stretch>
                      <a:fillRect/>
                    </a:stretch>
                  </pic:blipFill>
                  <pic:spPr>
                    <a:xfrm>
                      <a:off x="0" y="0"/>
                      <a:ext cx="5540560" cy="3622431"/>
                    </a:xfrm>
                    <a:prstGeom prst="rect">
                      <a:avLst/>
                    </a:prstGeom>
                  </pic:spPr>
                </pic:pic>
              </a:graphicData>
            </a:graphic>
          </wp:inline>
        </w:drawing>
      </w:r>
    </w:p>
    <w:p w14:paraId="65EBCFEB" w14:textId="1904B354" w:rsidR="00CB4858" w:rsidRPr="00377A8C" w:rsidRDefault="00CB4858" w:rsidP="00CB4858">
      <w:pPr>
        <w:pStyle w:val="ListParagraph"/>
        <w:jc w:val="center"/>
        <w:rPr>
          <w:rFonts w:hint="eastAsia"/>
        </w:rPr>
      </w:pPr>
    </w:p>
    <w:p w14:paraId="690B6C1B" w14:textId="77777777" w:rsidR="00787F08" w:rsidRPr="00377A8C" w:rsidRDefault="00FC1F0F" w:rsidP="006F2D6D">
      <w:pPr>
        <w:pStyle w:val="ListParagraph"/>
        <w:numPr>
          <w:ilvl w:val="0"/>
          <w:numId w:val="14"/>
        </w:numPr>
        <w:rPr>
          <w:rFonts w:hint="eastAsia"/>
        </w:rPr>
      </w:pPr>
      <w:r w:rsidRPr="00377A8C">
        <w:t>Select the required resource group from the menu</w:t>
      </w:r>
      <w:r w:rsidR="000549F7" w:rsidRPr="00377A8C">
        <w:t xml:space="preserve">, and then select </w:t>
      </w:r>
      <w:r w:rsidR="000461BF" w:rsidRPr="00377A8C">
        <w:t>“</w:t>
      </w:r>
      <w:r w:rsidR="000549F7" w:rsidRPr="00377A8C">
        <w:t xml:space="preserve">Access Control </w:t>
      </w:r>
      <w:r w:rsidR="00B96FB2" w:rsidRPr="00377A8C">
        <w:t>(</w:t>
      </w:r>
      <w:r w:rsidR="000549F7" w:rsidRPr="00377A8C">
        <w:t>IAM</w:t>
      </w:r>
      <w:r w:rsidR="00B96FB2" w:rsidRPr="00377A8C">
        <w:t>)</w:t>
      </w:r>
      <w:r w:rsidR="000461BF" w:rsidRPr="00377A8C">
        <w:t>”</w:t>
      </w:r>
      <w:r w:rsidR="000549F7" w:rsidRPr="00377A8C">
        <w:t xml:space="preserve"> from </w:t>
      </w:r>
      <w:r w:rsidR="00B96FB2" w:rsidRPr="00377A8C">
        <w:t xml:space="preserve">the sidebar presented. This is the area that allows permissions to be assigned to the AAD </w:t>
      </w:r>
      <w:r w:rsidR="008B759F" w:rsidRPr="00377A8C">
        <w:t>Groups.</w:t>
      </w:r>
    </w:p>
    <w:p w14:paraId="763F3E7E" w14:textId="77777777" w:rsidR="00787F08" w:rsidRPr="00377A8C" w:rsidRDefault="00787F08" w:rsidP="00787F08">
      <w:pPr>
        <w:pStyle w:val="ListParagraph"/>
        <w:rPr>
          <w:rFonts w:hint="eastAsia"/>
        </w:rPr>
      </w:pPr>
    </w:p>
    <w:p w14:paraId="243C7E7D" w14:textId="58FD9E41" w:rsidR="008A5633" w:rsidRPr="00377A8C" w:rsidRDefault="0010141E" w:rsidP="00787F08">
      <w:pPr>
        <w:pStyle w:val="ListParagraph"/>
        <w:rPr>
          <w:rFonts w:hint="eastAsia"/>
        </w:rPr>
      </w:pPr>
      <w:r w:rsidRPr="00377A8C">
        <w:lastRenderedPageBreak/>
        <w:br/>
      </w:r>
      <w:r w:rsidR="00AE142A">
        <w:drawing>
          <wp:inline distT="0" distB="0" distL="0" distR="0" wp14:anchorId="0B2255C6" wp14:editId="4D604183">
            <wp:extent cx="4830108" cy="2333625"/>
            <wp:effectExtent l="0" t="0" r="8890" b="0"/>
            <wp:docPr id="11807627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108" cy="2333625"/>
                    </a:xfrm>
                    <a:prstGeom prst="rect">
                      <a:avLst/>
                    </a:prstGeom>
                  </pic:spPr>
                </pic:pic>
              </a:graphicData>
            </a:graphic>
          </wp:inline>
        </w:drawing>
      </w:r>
    </w:p>
    <w:p w14:paraId="14AD0DCA" w14:textId="77777777" w:rsidR="00787F08" w:rsidRPr="00377A8C" w:rsidRDefault="00787F08" w:rsidP="00787F08">
      <w:pPr>
        <w:pStyle w:val="ListParagraph"/>
        <w:rPr>
          <w:rFonts w:hint="eastAsia"/>
        </w:rPr>
      </w:pPr>
    </w:p>
    <w:p w14:paraId="0E485D1F" w14:textId="77777777" w:rsidR="00787F08" w:rsidRPr="00377A8C" w:rsidRDefault="00CF2A2A" w:rsidP="006F2D6D">
      <w:pPr>
        <w:pStyle w:val="ListParagraph"/>
        <w:numPr>
          <w:ilvl w:val="0"/>
          <w:numId w:val="14"/>
        </w:numPr>
        <w:rPr>
          <w:rFonts w:hint="eastAsia"/>
        </w:rPr>
      </w:pPr>
      <w:r w:rsidRPr="00377A8C">
        <w:t>Click the ‘Add’ button, and then select</w:t>
      </w:r>
      <w:r w:rsidR="00553CE5" w:rsidRPr="00377A8C">
        <w:t xml:space="preserve"> ‘Add </w:t>
      </w:r>
      <w:r w:rsidR="008E37FB" w:rsidRPr="00377A8C">
        <w:t>role assignment</w:t>
      </w:r>
      <w:r w:rsidR="00553CE5" w:rsidRPr="00377A8C">
        <w:t>’</w:t>
      </w:r>
      <w:r w:rsidR="00EB5B7F" w:rsidRPr="00377A8C">
        <w:t>.</w:t>
      </w:r>
    </w:p>
    <w:p w14:paraId="58B6C8CB" w14:textId="09291B13" w:rsidR="00A6369F" w:rsidRPr="00377A8C" w:rsidRDefault="00AD184B" w:rsidP="00787F08">
      <w:pPr>
        <w:pStyle w:val="ListParagraph"/>
        <w:rPr>
          <w:rFonts w:hint="eastAsia"/>
        </w:rPr>
      </w:pPr>
      <w:r w:rsidRPr="00377A8C">
        <w:br/>
      </w:r>
      <w:r w:rsidR="006618CF">
        <w:drawing>
          <wp:inline distT="0" distB="0" distL="0" distR="0" wp14:anchorId="1E7B0D89" wp14:editId="1E4BBBC5">
            <wp:extent cx="4959514" cy="1952625"/>
            <wp:effectExtent l="0" t="0" r="0" b="0"/>
            <wp:docPr id="1010354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9514" cy="1952625"/>
                    </a:xfrm>
                    <a:prstGeom prst="rect">
                      <a:avLst/>
                    </a:prstGeom>
                  </pic:spPr>
                </pic:pic>
              </a:graphicData>
            </a:graphic>
          </wp:inline>
        </w:drawing>
      </w:r>
    </w:p>
    <w:p w14:paraId="09004CD8" w14:textId="77777777" w:rsidR="00787F08" w:rsidRPr="00377A8C" w:rsidRDefault="00787F08" w:rsidP="00787F08">
      <w:pPr>
        <w:pStyle w:val="ListParagraph"/>
        <w:rPr>
          <w:rFonts w:hint="eastAsia"/>
        </w:rPr>
      </w:pPr>
    </w:p>
    <w:p w14:paraId="0F96B73F" w14:textId="72857650" w:rsidR="006026C0" w:rsidRPr="00377A8C" w:rsidRDefault="00921AB2" w:rsidP="006F2D6D">
      <w:pPr>
        <w:pStyle w:val="ListParagraph"/>
        <w:numPr>
          <w:ilvl w:val="0"/>
          <w:numId w:val="14"/>
        </w:numPr>
        <w:rPr>
          <w:rFonts w:hint="eastAsia"/>
        </w:rPr>
      </w:pPr>
      <w:r w:rsidRPr="00377A8C">
        <w:t xml:space="preserve">Select the role required for the AAD Group to be assigned. </w:t>
      </w:r>
      <w:r w:rsidR="004C4F1A">
        <w:t>This</w:t>
      </w:r>
      <w:r w:rsidR="00D15F54" w:rsidRPr="00377A8C">
        <w:t xml:space="preserve"> step may require one user to be added at </w:t>
      </w:r>
      <w:r w:rsidR="001D5F42">
        <w:t xml:space="preserve">a </w:t>
      </w:r>
      <w:r w:rsidR="00D15F54" w:rsidRPr="00377A8C">
        <w:t xml:space="preserve">time. </w:t>
      </w:r>
      <w:r w:rsidRPr="00377A8C">
        <w:t>For the developer</w:t>
      </w:r>
      <w:r w:rsidR="002615FB" w:rsidRPr="00377A8C">
        <w:t xml:space="preserve"> group</w:t>
      </w:r>
      <w:r w:rsidR="001D5F42">
        <w:t>,</w:t>
      </w:r>
      <w:r w:rsidR="005957F1" w:rsidRPr="00377A8C">
        <w:t xml:space="preserve"> </w:t>
      </w:r>
      <w:r w:rsidR="00052563" w:rsidRPr="00377A8C">
        <w:t>select</w:t>
      </w:r>
      <w:r w:rsidR="00D6517A" w:rsidRPr="00377A8C">
        <w:t xml:space="preserve"> </w:t>
      </w:r>
      <w:r w:rsidR="00087A43">
        <w:t>‘</w:t>
      </w:r>
      <w:r w:rsidR="002615FB" w:rsidRPr="00377A8C">
        <w:t>Contributor</w:t>
      </w:r>
      <w:r w:rsidR="00087A43">
        <w:t>’</w:t>
      </w:r>
      <w:r w:rsidR="002615FB" w:rsidRPr="00377A8C">
        <w:t xml:space="preserve">. </w:t>
      </w:r>
      <w:r w:rsidR="005957F1" w:rsidRPr="00377A8C">
        <w:t>For</w:t>
      </w:r>
      <w:r w:rsidR="001D5F42">
        <w:t xml:space="preserve"> the</w:t>
      </w:r>
      <w:r w:rsidR="005957F1" w:rsidRPr="00377A8C">
        <w:t xml:space="preserve"> Admin group s</w:t>
      </w:r>
      <w:r w:rsidR="002615FB" w:rsidRPr="00377A8C">
        <w:t>elect ‘Owner’</w:t>
      </w:r>
      <w:r w:rsidR="005957F1" w:rsidRPr="00377A8C">
        <w:t xml:space="preserve">. </w:t>
      </w:r>
      <w:r w:rsidR="007D4353" w:rsidRPr="00377A8C">
        <w:t>For the</w:t>
      </w:r>
      <w:r w:rsidR="00493F2C" w:rsidRPr="00377A8C">
        <w:t xml:space="preserve"> </w:t>
      </w:r>
      <w:r w:rsidR="00087A43">
        <w:t>‘</w:t>
      </w:r>
      <w:r w:rsidR="00493F2C" w:rsidRPr="00377A8C">
        <w:t>Assign access to</w:t>
      </w:r>
      <w:r w:rsidR="00087A43">
        <w:t>’</w:t>
      </w:r>
      <w:r w:rsidR="00493F2C" w:rsidRPr="00377A8C">
        <w:t xml:space="preserve"> option, select </w:t>
      </w:r>
      <w:r w:rsidR="001A7762" w:rsidRPr="00377A8C">
        <w:t xml:space="preserve">‘Azure AD user, group or service principal’, and then </w:t>
      </w:r>
      <w:r w:rsidR="00D755D4" w:rsidRPr="00377A8C">
        <w:t xml:space="preserve">provide </w:t>
      </w:r>
      <w:r w:rsidR="002C4E58" w:rsidRPr="00377A8C">
        <w:t xml:space="preserve">group </w:t>
      </w:r>
      <w:r w:rsidR="00D755D4" w:rsidRPr="00377A8C">
        <w:t xml:space="preserve">name </w:t>
      </w:r>
      <w:r w:rsidR="00385224" w:rsidRPr="00377A8C">
        <w:t xml:space="preserve">to </w:t>
      </w:r>
      <w:r w:rsidR="000271E9" w:rsidRPr="00377A8C">
        <w:t>search text box</w:t>
      </w:r>
      <w:r w:rsidR="004502DB" w:rsidRPr="00377A8C">
        <w:t>, to fin</w:t>
      </w:r>
      <w:r w:rsidR="00976227" w:rsidRPr="00377A8C">
        <w:t>d the</w:t>
      </w:r>
      <w:r w:rsidR="004502DB" w:rsidRPr="00377A8C">
        <w:t xml:space="preserve"> user in AAD</w:t>
      </w:r>
      <w:r w:rsidR="003474E4" w:rsidRPr="00377A8C">
        <w:t xml:space="preserve">. </w:t>
      </w:r>
      <w:r w:rsidR="00FF2747" w:rsidRPr="00377A8C">
        <w:t>Left</w:t>
      </w:r>
      <w:r w:rsidR="004502DB" w:rsidRPr="00377A8C">
        <w:t xml:space="preserve"> </w:t>
      </w:r>
      <w:r w:rsidR="00FF2747" w:rsidRPr="00377A8C">
        <w:t>c</w:t>
      </w:r>
      <w:r w:rsidR="003474E4" w:rsidRPr="00377A8C">
        <w:t xml:space="preserve">lick </w:t>
      </w:r>
      <w:r w:rsidR="004502DB" w:rsidRPr="00377A8C">
        <w:t xml:space="preserve">on </w:t>
      </w:r>
      <w:r w:rsidR="00FF2747" w:rsidRPr="00377A8C">
        <w:t xml:space="preserve">the </w:t>
      </w:r>
      <w:r w:rsidR="004502DB" w:rsidRPr="00377A8C">
        <w:t xml:space="preserve">user found </w:t>
      </w:r>
      <w:r w:rsidR="000158C2" w:rsidRPr="00377A8C">
        <w:t xml:space="preserve">and </w:t>
      </w:r>
      <w:r w:rsidR="00FF2747" w:rsidRPr="00377A8C">
        <w:t>left</w:t>
      </w:r>
      <w:r w:rsidR="000158C2" w:rsidRPr="00377A8C">
        <w:t xml:space="preserve"> c</w:t>
      </w:r>
      <w:r w:rsidR="003474E4" w:rsidRPr="00377A8C">
        <w:t xml:space="preserve">lick </w:t>
      </w:r>
      <w:r w:rsidR="000158C2" w:rsidRPr="00377A8C">
        <w:t xml:space="preserve">on </w:t>
      </w:r>
      <w:r w:rsidR="003474E4" w:rsidRPr="00377A8C">
        <w:t xml:space="preserve">save </w:t>
      </w:r>
      <w:r w:rsidR="000158C2" w:rsidRPr="00377A8C">
        <w:t>button</w:t>
      </w:r>
      <w:r w:rsidR="003474E4" w:rsidRPr="00377A8C">
        <w:t xml:space="preserve"> to complete the assignment.</w:t>
      </w:r>
      <w:r w:rsidR="00493F2C" w:rsidRPr="00377A8C">
        <w:t xml:space="preserve"> </w:t>
      </w:r>
    </w:p>
    <w:p w14:paraId="2B95AA3F" w14:textId="77777777" w:rsidR="00787F08" w:rsidRPr="00377A8C" w:rsidRDefault="00787F08" w:rsidP="00787F08">
      <w:pPr>
        <w:pStyle w:val="ListParagraph"/>
        <w:rPr>
          <w:rFonts w:hint="eastAsia"/>
        </w:rPr>
      </w:pPr>
    </w:p>
    <w:p w14:paraId="3D5BFE0A" w14:textId="03C3CACA" w:rsidR="00D41B53" w:rsidRPr="00377A8C" w:rsidRDefault="00976227" w:rsidP="006F2D6D">
      <w:pPr>
        <w:pStyle w:val="ListParagraph"/>
        <w:numPr>
          <w:ilvl w:val="0"/>
          <w:numId w:val="14"/>
        </w:numPr>
        <w:rPr>
          <w:rFonts w:hint="eastAsia"/>
        </w:rPr>
      </w:pPr>
      <w:r w:rsidRPr="00377A8C">
        <w:t>C</w:t>
      </w:r>
      <w:r w:rsidR="00D41B53" w:rsidRPr="00377A8C">
        <w:t xml:space="preserve">heck </w:t>
      </w:r>
      <w:r w:rsidR="006B404E">
        <w:t xml:space="preserve">that </w:t>
      </w:r>
      <w:r w:rsidR="00FF2747" w:rsidRPr="00377A8C">
        <w:t xml:space="preserve">the </w:t>
      </w:r>
      <w:r w:rsidR="00D15F54" w:rsidRPr="00377A8C">
        <w:t>groups ha</w:t>
      </w:r>
      <w:r w:rsidR="00736A99" w:rsidRPr="00377A8C">
        <w:t>ve</w:t>
      </w:r>
      <w:r w:rsidR="00D15F54" w:rsidRPr="00377A8C">
        <w:t xml:space="preserve"> been assig</w:t>
      </w:r>
      <w:r w:rsidR="00FF2747" w:rsidRPr="00377A8C">
        <w:t>n</w:t>
      </w:r>
      <w:r w:rsidR="00D15F54" w:rsidRPr="00377A8C">
        <w:t>ed by checking</w:t>
      </w:r>
      <w:r w:rsidR="00A77988" w:rsidRPr="00377A8C">
        <w:t xml:space="preserve"> </w:t>
      </w:r>
      <w:r w:rsidR="00FF2747" w:rsidRPr="00377A8C">
        <w:t xml:space="preserve">the </w:t>
      </w:r>
      <w:r w:rsidR="00A77988" w:rsidRPr="00377A8C">
        <w:t>Role Assignment Tab</w:t>
      </w:r>
      <w:r w:rsidR="00282C10" w:rsidRPr="00377A8C">
        <w:t>.</w:t>
      </w:r>
    </w:p>
    <w:p w14:paraId="366E8723" w14:textId="7B62D65C" w:rsidR="00E57268" w:rsidRPr="00377A8C" w:rsidRDefault="00586C07" w:rsidP="00FE736F">
      <w:pPr>
        <w:pStyle w:val="ListParagraph"/>
        <w:rPr>
          <w:rFonts w:hint="eastAsia"/>
        </w:rPr>
      </w:pPr>
      <w:r>
        <w:lastRenderedPageBreak/>
        <w:drawing>
          <wp:inline distT="0" distB="0" distL="0" distR="0" wp14:anchorId="19C677BE" wp14:editId="49854431">
            <wp:extent cx="5137620" cy="2867025"/>
            <wp:effectExtent l="0" t="0" r="6350" b="0"/>
            <wp:docPr id="880332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620" cy="2867025"/>
                    </a:xfrm>
                    <a:prstGeom prst="rect">
                      <a:avLst/>
                    </a:prstGeom>
                  </pic:spPr>
                </pic:pic>
              </a:graphicData>
            </a:graphic>
          </wp:inline>
        </w:drawing>
      </w:r>
    </w:p>
    <w:p w14:paraId="4C2D159A" w14:textId="09A5EC87" w:rsidR="002A267F" w:rsidRPr="00377A8C" w:rsidRDefault="002A267F">
      <w:pPr>
        <w:spacing w:after="200" w:line="276" w:lineRule="auto"/>
        <w:rPr>
          <w:rFonts w:hint="eastAsia"/>
        </w:rPr>
      </w:pPr>
      <w:r w:rsidRPr="00377A8C">
        <w:br w:type="page"/>
      </w:r>
    </w:p>
    <w:p w14:paraId="3E9E8EF3" w14:textId="794A6065" w:rsidR="004833EC" w:rsidRPr="00377A8C" w:rsidRDefault="00B23D41" w:rsidP="00EF581F">
      <w:pPr>
        <w:pStyle w:val="Heading2"/>
        <w:rPr>
          <w:rFonts w:hint="eastAsia"/>
        </w:rPr>
      </w:pPr>
      <w:bookmarkStart w:id="24" w:name="_Toc30618673"/>
      <w:r w:rsidRPr="00377A8C">
        <w:lastRenderedPageBreak/>
        <w:t>Deployment Process</w:t>
      </w:r>
      <w:bookmarkEnd w:id="24"/>
    </w:p>
    <w:p w14:paraId="5FF51C38" w14:textId="2F5235C5" w:rsidR="00042178" w:rsidRPr="00377A8C" w:rsidRDefault="00FF2747" w:rsidP="00FE736F">
      <w:pPr>
        <w:rPr>
          <w:rFonts w:hint="eastAsia"/>
        </w:rPr>
      </w:pPr>
      <w:r w:rsidRPr="00377A8C">
        <w:t>The d</w:t>
      </w:r>
      <w:r w:rsidR="00042178" w:rsidRPr="00377A8C">
        <w:t>ep</w:t>
      </w:r>
      <w:r w:rsidR="0036214C" w:rsidRPr="00377A8C">
        <w:t xml:space="preserve">loyment process </w:t>
      </w:r>
      <w:r w:rsidR="00382654" w:rsidRPr="00377A8C">
        <w:t>en</w:t>
      </w:r>
      <w:r w:rsidRPr="00377A8C">
        <w:t>s</w:t>
      </w:r>
      <w:r w:rsidR="006F78A3" w:rsidRPr="00377A8C">
        <w:t>ure</w:t>
      </w:r>
      <w:r w:rsidR="00382654" w:rsidRPr="00377A8C">
        <w:t>s</w:t>
      </w:r>
      <w:r w:rsidR="006F78A3" w:rsidRPr="00377A8C">
        <w:t xml:space="preserve"> all resources are created and fully configured</w:t>
      </w:r>
      <w:r w:rsidR="00382654" w:rsidRPr="00377A8C">
        <w:t>,</w:t>
      </w:r>
      <w:r w:rsidR="008C098F" w:rsidRPr="00377A8C">
        <w:t xml:space="preserve"> </w:t>
      </w:r>
      <w:r w:rsidR="00382654" w:rsidRPr="00377A8C">
        <w:t>the</w:t>
      </w:r>
      <w:r w:rsidR="008C098F" w:rsidRPr="00377A8C">
        <w:t xml:space="preserve"> solution is fully operational and ready for execution</w:t>
      </w:r>
      <w:r w:rsidR="006F78A3" w:rsidRPr="00377A8C">
        <w:t>.</w:t>
      </w:r>
    </w:p>
    <w:p w14:paraId="30781B36" w14:textId="36356873" w:rsidR="001D2FD4" w:rsidRPr="00377A8C" w:rsidRDefault="001D2FD4" w:rsidP="001D2FD4">
      <w:pPr>
        <w:spacing w:after="200" w:line="276" w:lineRule="auto"/>
        <w:rPr>
          <w:rFonts w:hint="eastAsia"/>
        </w:rPr>
      </w:pPr>
      <w:r w:rsidRPr="00377A8C">
        <w:t xml:space="preserve">High level </w:t>
      </w:r>
      <w:r w:rsidR="009567AA" w:rsidRPr="00377A8C">
        <w:t>steps</w:t>
      </w:r>
      <w:r w:rsidR="00197DDD" w:rsidRPr="00377A8C">
        <w:t xml:space="preserve"> r</w:t>
      </w:r>
      <w:r w:rsidR="00934C72" w:rsidRPr="00377A8C">
        <w:t xml:space="preserve">equired for successful </w:t>
      </w:r>
      <w:r w:rsidR="00F302AB" w:rsidRPr="00377A8C">
        <w:t xml:space="preserve">deployment and configuration of the platform </w:t>
      </w:r>
      <w:r w:rsidR="00934C72" w:rsidRPr="00377A8C">
        <w:t xml:space="preserve">are listed </w:t>
      </w:r>
      <w:r w:rsidRPr="00377A8C">
        <w:t>below</w:t>
      </w:r>
      <w:r w:rsidR="00F302AB" w:rsidRPr="00377A8C">
        <w:t>:</w:t>
      </w:r>
    </w:p>
    <w:p w14:paraId="0AB8AC27" w14:textId="343DE572" w:rsidR="001D2FD4" w:rsidRPr="00377A8C" w:rsidRDefault="001D2FD4" w:rsidP="00030F8C">
      <w:pPr>
        <w:pStyle w:val="ListParagraph"/>
        <w:numPr>
          <w:ilvl w:val="0"/>
          <w:numId w:val="3"/>
        </w:numPr>
        <w:spacing w:after="200" w:line="276" w:lineRule="auto"/>
        <w:rPr>
          <w:rFonts w:hint="eastAsia"/>
        </w:rPr>
      </w:pPr>
      <w:r w:rsidRPr="00377A8C">
        <w:t>Download the code</w:t>
      </w:r>
    </w:p>
    <w:p w14:paraId="69B11D39" w14:textId="5AC5A323" w:rsidR="001D2FD4" w:rsidRPr="00377A8C" w:rsidRDefault="001D2FD4" w:rsidP="00030F8C">
      <w:pPr>
        <w:pStyle w:val="ListParagraph"/>
        <w:numPr>
          <w:ilvl w:val="0"/>
          <w:numId w:val="3"/>
        </w:numPr>
        <w:spacing w:after="200" w:line="276" w:lineRule="auto"/>
        <w:rPr>
          <w:rFonts w:hint="eastAsia"/>
        </w:rPr>
      </w:pPr>
      <w:r w:rsidRPr="00377A8C">
        <w:t>Fo</w:t>
      </w:r>
      <w:r w:rsidR="008F20B2" w:rsidRPr="00377A8C">
        <w:t>l</w:t>
      </w:r>
      <w:r w:rsidRPr="00377A8C">
        <w:t xml:space="preserve">low </w:t>
      </w:r>
      <w:r w:rsidR="00431CA3" w:rsidRPr="00377A8C">
        <w:t>the</w:t>
      </w:r>
      <w:r w:rsidRPr="00377A8C">
        <w:t xml:space="preserve"> </w:t>
      </w:r>
      <w:r w:rsidR="00431CA3" w:rsidRPr="00377A8C">
        <w:t>p</w:t>
      </w:r>
      <w:r w:rsidRPr="00377A8C">
        <w:t>re</w:t>
      </w:r>
      <w:r w:rsidR="00431CA3" w:rsidRPr="00377A8C">
        <w:t>-deployment steps</w:t>
      </w:r>
      <w:r w:rsidRPr="00377A8C">
        <w:t xml:space="preserve"> </w:t>
      </w:r>
      <w:r w:rsidR="00431CA3" w:rsidRPr="00377A8C">
        <w:t>t</w:t>
      </w:r>
      <w:r w:rsidRPr="00377A8C">
        <w:t xml:space="preserve">o get </w:t>
      </w:r>
      <w:r w:rsidR="00431CA3" w:rsidRPr="00377A8C">
        <w:t>the</w:t>
      </w:r>
      <w:r w:rsidRPr="00377A8C">
        <w:t xml:space="preserve"> required software</w:t>
      </w:r>
    </w:p>
    <w:p w14:paraId="4ABAF15E" w14:textId="5263EE14" w:rsidR="001D2FD4" w:rsidRPr="00377A8C" w:rsidRDefault="001D2FD4" w:rsidP="00030F8C">
      <w:pPr>
        <w:pStyle w:val="ListParagraph"/>
        <w:numPr>
          <w:ilvl w:val="0"/>
          <w:numId w:val="3"/>
        </w:numPr>
        <w:rPr>
          <w:rFonts w:hint="eastAsia"/>
        </w:rPr>
      </w:pPr>
      <w:r w:rsidRPr="00377A8C">
        <w:t>Configure</w:t>
      </w:r>
      <w:r w:rsidR="00A72CF9" w:rsidRPr="00377A8C">
        <w:t xml:space="preserve"> </w:t>
      </w:r>
      <w:r w:rsidR="00431CA3" w:rsidRPr="00377A8C">
        <w:t>the</w:t>
      </w:r>
      <w:r w:rsidR="00A72CF9" w:rsidRPr="00377A8C">
        <w:t xml:space="preserve"> deployment</w:t>
      </w:r>
      <w:r w:rsidRPr="00377A8C">
        <w:t xml:space="preserve"> parameters</w:t>
      </w:r>
    </w:p>
    <w:p w14:paraId="00CA7EF1" w14:textId="163BE59E" w:rsidR="001D2FD4" w:rsidRPr="00377A8C" w:rsidRDefault="0052711F" w:rsidP="00030F8C">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deployment</w:t>
      </w:r>
    </w:p>
    <w:p w14:paraId="53FC25CC" w14:textId="5EC6A660" w:rsidR="002B10DA" w:rsidRPr="00377A8C" w:rsidRDefault="001D2FD4" w:rsidP="00074A93">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w:t>
      </w:r>
      <w:r w:rsidR="00431CA3" w:rsidRPr="00377A8C">
        <w:t>p</w:t>
      </w:r>
      <w:r w:rsidR="0052711F" w:rsidRPr="00377A8C">
        <w:t>ost</w:t>
      </w:r>
      <w:r w:rsidR="00DA65BB" w:rsidRPr="00377A8C">
        <w:t>-</w:t>
      </w:r>
      <w:r w:rsidR="00431CA3" w:rsidRPr="00377A8C">
        <w:t>d</w:t>
      </w:r>
      <w:r w:rsidR="0052711F" w:rsidRPr="00377A8C">
        <w:t xml:space="preserve">eployment </w:t>
      </w:r>
      <w:r w:rsidR="00DA65BB" w:rsidRPr="00377A8C">
        <w:t>s</w:t>
      </w:r>
      <w:r w:rsidR="0052711F" w:rsidRPr="00377A8C">
        <w:t>teps</w:t>
      </w:r>
    </w:p>
    <w:p w14:paraId="0766FC8E" w14:textId="77777777" w:rsidR="004B2FB8" w:rsidRPr="0080050C" w:rsidRDefault="004B2FB8" w:rsidP="004B2FB8">
      <w:pPr>
        <w:spacing w:after="200" w:line="276" w:lineRule="auto"/>
        <w:rPr>
          <w:rFonts w:hint="eastAsia"/>
        </w:rPr>
      </w:pPr>
      <w:bookmarkStart w:id="25" w:name="_Toc30618674"/>
      <w:r>
        <w:t>These</w:t>
      </w:r>
      <w:r w:rsidRPr="0080050C">
        <w:t xml:space="preserve"> steps are </w:t>
      </w:r>
      <w:r>
        <w:t>outlined</w:t>
      </w:r>
      <w:r w:rsidRPr="0080050C">
        <w:t xml:space="preserve"> in detail in the following sections.</w:t>
      </w:r>
    </w:p>
    <w:p w14:paraId="648FC72A" w14:textId="2FC277DA" w:rsidR="003D635B" w:rsidRPr="00377A8C" w:rsidRDefault="001547FF" w:rsidP="003C44CF">
      <w:pPr>
        <w:pStyle w:val="Heading3"/>
        <w:rPr>
          <w:rFonts w:hint="eastAsia"/>
        </w:rPr>
      </w:pPr>
      <w:r w:rsidRPr="00377A8C">
        <w:t>Download the cod</w:t>
      </w:r>
      <w:r w:rsidR="003D635B" w:rsidRPr="00377A8C">
        <w:t>e</w:t>
      </w:r>
      <w:bookmarkEnd w:id="25"/>
    </w:p>
    <w:p w14:paraId="5C90D860" w14:textId="77777777" w:rsidR="003D635B" w:rsidRPr="00377A8C" w:rsidRDefault="003D635B" w:rsidP="003D635B">
      <w:pPr>
        <w:rPr>
          <w:rFonts w:hint="eastAsia"/>
        </w:rPr>
      </w:pPr>
      <w:r w:rsidRPr="00377A8C">
        <w:t>Deployment of the solution requires a host for the execution of the scripts. It is therefore required to download the solution from GitHub to a local machine.</w:t>
      </w:r>
    </w:p>
    <w:p w14:paraId="3BC9B5FD" w14:textId="629E1913" w:rsidR="003D635B" w:rsidRPr="00377A8C" w:rsidRDefault="003D635B" w:rsidP="003D635B">
      <w:pPr>
        <w:rPr>
          <w:rFonts w:hint="eastAsia"/>
        </w:rPr>
      </w:pPr>
      <w:r w:rsidRPr="00377A8C">
        <w:t xml:space="preserve">Permission requirements for the release manager have been described in </w:t>
      </w:r>
      <w:r w:rsidR="00814BCB" w:rsidRPr="00377A8C">
        <w:t xml:space="preserve">the </w:t>
      </w:r>
      <w:r w:rsidR="00FA0F6E" w:rsidRPr="00377A8C">
        <w:t>section “</w:t>
      </w:r>
      <w:r w:rsidRPr="00377A8C">
        <w:fldChar w:fldCharType="begin"/>
      </w:r>
      <w:r w:rsidRPr="00377A8C">
        <w:instrText xml:space="preserve"> REF _Ref28688700 \r \h </w:instrText>
      </w:r>
      <w:r w:rsidR="00377A8C">
        <w:instrText xml:space="preserve"> \* MERGEFORMAT </w:instrText>
      </w:r>
      <w:r w:rsidRPr="00377A8C">
        <w:fldChar w:fldCharType="separate"/>
      </w:r>
      <w:r w:rsidR="00780BC9" w:rsidRPr="00377A8C">
        <w:t>2.a</w:t>
      </w:r>
      <w:r w:rsidRPr="00377A8C">
        <w:fldChar w:fldCharType="end"/>
      </w:r>
    </w:p>
    <w:p w14:paraId="44577FF4" w14:textId="77777777" w:rsidR="003D635B" w:rsidRPr="00377A8C" w:rsidRDefault="003D635B" w:rsidP="003D635B">
      <w:pPr>
        <w:rPr>
          <w:rFonts w:hint="eastAsia"/>
        </w:rPr>
      </w:pPr>
      <w:r w:rsidRPr="00377A8C">
        <w:t>It is recommended to have the solution stored on the local file system as described:</w:t>
      </w:r>
    </w:p>
    <w:p w14:paraId="6BD493B2" w14:textId="77777777" w:rsidR="003D635B" w:rsidRPr="00377A8C" w:rsidRDefault="003D635B" w:rsidP="006F2D6D">
      <w:pPr>
        <w:pStyle w:val="ListParagraph"/>
        <w:numPr>
          <w:ilvl w:val="0"/>
          <w:numId w:val="37"/>
        </w:numPr>
        <w:rPr>
          <w:rFonts w:hint="eastAsia"/>
          <w:b/>
          <w:i/>
        </w:rPr>
      </w:pPr>
      <w:r w:rsidRPr="00377A8C">
        <w:t xml:space="preserve">Navigate to the “C:/” drive and create a sub folder named “src”. </w:t>
      </w:r>
    </w:p>
    <w:p w14:paraId="5ADBC9BE" w14:textId="77777777" w:rsidR="00185E70" w:rsidRPr="00377A8C" w:rsidRDefault="00185E70" w:rsidP="00185E70">
      <w:pPr>
        <w:pStyle w:val="ListParagraph"/>
        <w:numPr>
          <w:ilvl w:val="0"/>
          <w:numId w:val="37"/>
        </w:numPr>
        <w:rPr>
          <w:rFonts w:hint="eastAsia"/>
          <w:b/>
          <w:i/>
        </w:rPr>
      </w:pPr>
      <w:r w:rsidRPr="00377A8C">
        <w:t xml:space="preserve">In “src” create a project subfolder called “NonprofitDataWarehouseQuickstart” </w:t>
      </w:r>
    </w:p>
    <w:p w14:paraId="22C4C673" w14:textId="6346128E" w:rsidR="003D635B" w:rsidRPr="00377A8C" w:rsidRDefault="003D635B" w:rsidP="006F2D6D">
      <w:pPr>
        <w:pStyle w:val="ListParagraph"/>
        <w:numPr>
          <w:ilvl w:val="0"/>
          <w:numId w:val="37"/>
        </w:numPr>
        <w:rPr>
          <w:rFonts w:hint="eastAsia"/>
        </w:rPr>
      </w:pPr>
      <w:r w:rsidRPr="00377A8C">
        <w:t xml:space="preserve">Navigate to GitHub using the following </w:t>
      </w:r>
      <w:hyperlink r:id="rId33" w:history="1">
        <w:r w:rsidR="00A16658">
          <w:rPr>
            <w:rStyle w:val="Hyperlink"/>
          </w:rPr>
          <w:t>link</w:t>
        </w:r>
      </w:hyperlink>
      <w:r w:rsidR="00A16658">
        <w:rPr>
          <w:rStyle w:val="Hyperlink"/>
        </w:rPr>
        <w:t xml:space="preserve"> </w:t>
      </w:r>
      <w:r w:rsidRPr="00377A8C">
        <w:t xml:space="preserve">and download the solution code to the project folder from </w:t>
      </w:r>
      <w:r w:rsidR="0001041E">
        <w:t xml:space="preserve">the </w:t>
      </w:r>
      <w:r w:rsidRPr="00377A8C">
        <w:t xml:space="preserve">previous step </w:t>
      </w:r>
      <w:r w:rsidR="00833869" w:rsidRPr="00377A8C">
        <w:t>-</w:t>
      </w:r>
      <w:r w:rsidRPr="00377A8C">
        <w:t xml:space="preserve"> C:/src/MSTSIDH</w:t>
      </w:r>
      <w:r w:rsidR="00833869" w:rsidRPr="00377A8C">
        <w:t>.</w:t>
      </w:r>
    </w:p>
    <w:p w14:paraId="161C73BD" w14:textId="1A1BDD40" w:rsidR="003D635B" w:rsidRPr="00377A8C" w:rsidRDefault="003D635B" w:rsidP="006F2D6D">
      <w:pPr>
        <w:pStyle w:val="ListParagraph"/>
        <w:numPr>
          <w:ilvl w:val="0"/>
          <w:numId w:val="37"/>
        </w:numPr>
        <w:rPr>
          <w:rFonts w:hint="eastAsia"/>
          <w:b/>
          <w:i/>
        </w:rPr>
      </w:pPr>
      <w:r w:rsidRPr="00377A8C">
        <w:t xml:space="preserve">When </w:t>
      </w:r>
      <w:r w:rsidR="006C4D98" w:rsidRPr="00377A8C">
        <w:t xml:space="preserve">the </w:t>
      </w:r>
      <w:r w:rsidRPr="00377A8C">
        <w:t>code is downloaded</w:t>
      </w:r>
      <w:r w:rsidR="00833869" w:rsidRPr="00377A8C">
        <w:t>,</w:t>
      </w:r>
      <w:r w:rsidRPr="00377A8C">
        <w:t xml:space="preserve"> it should look like</w:t>
      </w:r>
      <w:r w:rsidR="00AF5903" w:rsidRPr="00377A8C">
        <w:t xml:space="preserve"> the figure</w:t>
      </w:r>
      <w:r w:rsidRPr="00377A8C">
        <w:t xml:space="preserve"> </w:t>
      </w:r>
      <w:r w:rsidR="00AF5903" w:rsidRPr="00377A8C">
        <w:t>below.</w:t>
      </w:r>
    </w:p>
    <w:p w14:paraId="70E9F201" w14:textId="77777777" w:rsidR="00824196" w:rsidRPr="00377A8C" w:rsidRDefault="00824196" w:rsidP="00824196">
      <w:pPr>
        <w:pStyle w:val="ListParagraph"/>
        <w:rPr>
          <w:rFonts w:hint="eastAsia"/>
        </w:rPr>
      </w:pPr>
    </w:p>
    <w:p w14:paraId="72E0DED7" w14:textId="057490D0" w:rsidR="00824196" w:rsidRPr="00377A8C" w:rsidRDefault="003B6CB3" w:rsidP="00824196">
      <w:pPr>
        <w:pStyle w:val="ListParagraph"/>
        <w:rPr>
          <w:rFonts w:hint="eastAsia"/>
          <w:b/>
          <w:i/>
        </w:rPr>
      </w:pPr>
      <w:r w:rsidRPr="003B6CB3">
        <w:rPr>
          <w:b/>
          <w:i/>
        </w:rPr>
        <w:drawing>
          <wp:inline distT="0" distB="0" distL="0" distR="0" wp14:anchorId="63E43807" wp14:editId="6E30B024">
            <wp:extent cx="6120765" cy="191960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919605"/>
                    </a:xfrm>
                    <a:prstGeom prst="rect">
                      <a:avLst/>
                    </a:prstGeom>
                  </pic:spPr>
                </pic:pic>
              </a:graphicData>
            </a:graphic>
          </wp:inline>
        </w:drawing>
      </w:r>
    </w:p>
    <w:p w14:paraId="6CAF1B74" w14:textId="28BDE8BC" w:rsidR="003D635B" w:rsidRPr="00377A8C" w:rsidRDefault="00EB10E7">
      <w:pPr>
        <w:pStyle w:val="Heading3"/>
        <w:rPr>
          <w:rFonts w:hint="eastAsia"/>
        </w:rPr>
      </w:pPr>
      <w:bookmarkStart w:id="26" w:name="_Toc30618675"/>
      <w:bookmarkStart w:id="27" w:name="_Hlk28683217"/>
      <w:r w:rsidRPr="00377A8C">
        <w:t>Orchestration Script</w:t>
      </w:r>
      <w:bookmarkEnd w:id="26"/>
    </w:p>
    <w:p w14:paraId="3FAB48C5" w14:textId="206F83BD" w:rsidR="00856381" w:rsidRPr="00377A8C" w:rsidRDefault="00996F7D" w:rsidP="009D746F">
      <w:pPr>
        <w:rPr>
          <w:rFonts w:hint="eastAsia"/>
        </w:rPr>
      </w:pPr>
      <w:r w:rsidRPr="00377A8C">
        <w:t>The d</w:t>
      </w:r>
      <w:r w:rsidR="00B905EF" w:rsidRPr="00377A8C">
        <w:t xml:space="preserve">eployment process is orchestrated via </w:t>
      </w:r>
      <w:r w:rsidR="00935717" w:rsidRPr="00377A8C">
        <w:t xml:space="preserve">the </w:t>
      </w:r>
      <w:r w:rsidR="00DB14CF" w:rsidRPr="00377A8C">
        <w:t>main</w:t>
      </w:r>
      <w:r w:rsidR="00B905EF" w:rsidRPr="00377A8C">
        <w:t xml:space="preserve"> PowerShell Script</w:t>
      </w:r>
      <w:r w:rsidR="00085173" w:rsidRPr="00377A8C">
        <w:t xml:space="preserve"> called</w:t>
      </w:r>
      <w:r w:rsidR="002A5E19" w:rsidRPr="00377A8C">
        <w:t xml:space="preserve"> DeployOrchestrator</w:t>
      </w:r>
      <w:r w:rsidR="00B905EF" w:rsidRPr="00377A8C">
        <w:t xml:space="preserve">. This script is responsible for </w:t>
      </w:r>
      <w:r w:rsidR="00BD56BD" w:rsidRPr="00377A8C">
        <w:t xml:space="preserve">the deployment of </w:t>
      </w:r>
      <w:r w:rsidR="000C5253" w:rsidRPr="00377A8C">
        <w:t>the</w:t>
      </w:r>
      <w:r w:rsidR="00B905EF" w:rsidRPr="00377A8C">
        <w:t xml:space="preserve"> </w:t>
      </w:r>
      <w:r w:rsidR="10FDA01C" w:rsidRPr="00377A8C">
        <w:t xml:space="preserve">solution’s </w:t>
      </w:r>
      <w:r w:rsidR="00B905EF" w:rsidRPr="00377A8C">
        <w:t>infrastructure</w:t>
      </w:r>
      <w:r w:rsidR="10FDA01C" w:rsidRPr="00377A8C">
        <w:t>,</w:t>
      </w:r>
      <w:r w:rsidR="00B905EF" w:rsidRPr="00377A8C">
        <w:t xml:space="preserve"> and </w:t>
      </w:r>
      <w:r w:rsidR="008E2FE0" w:rsidRPr="00377A8C">
        <w:t xml:space="preserve">for </w:t>
      </w:r>
      <w:r w:rsidR="00B905EF" w:rsidRPr="00377A8C">
        <w:t xml:space="preserve">applying </w:t>
      </w:r>
      <w:r w:rsidR="000C5253" w:rsidRPr="00377A8C">
        <w:t>the</w:t>
      </w:r>
      <w:r w:rsidR="00B905EF" w:rsidRPr="00377A8C">
        <w:t xml:space="preserve"> majority of the </w:t>
      </w:r>
      <w:r w:rsidR="000C5253" w:rsidRPr="00377A8C">
        <w:t>required</w:t>
      </w:r>
      <w:r w:rsidR="00B905EF" w:rsidRPr="00377A8C">
        <w:t xml:space="preserve"> configuration. </w:t>
      </w:r>
      <w:r w:rsidR="0007301F" w:rsidRPr="00377A8C">
        <w:t>The s</w:t>
      </w:r>
      <w:r w:rsidR="00B905EF" w:rsidRPr="00377A8C">
        <w:t xml:space="preserve">cript is a single entry point that </w:t>
      </w:r>
      <w:r w:rsidR="001838B7" w:rsidRPr="00377A8C">
        <w:t>orchestrate</w:t>
      </w:r>
      <w:r w:rsidR="000E6B2A" w:rsidRPr="00377A8C">
        <w:t>s</w:t>
      </w:r>
      <w:r w:rsidR="00ED52AC" w:rsidRPr="00377A8C">
        <w:t xml:space="preserve"> the</w:t>
      </w:r>
      <w:r w:rsidR="00B905EF" w:rsidRPr="00377A8C">
        <w:t xml:space="preserve"> child PowerShell (PS1) scripts</w:t>
      </w:r>
      <w:r w:rsidR="00856381" w:rsidRPr="00377A8C">
        <w:t xml:space="preserve">. </w:t>
      </w:r>
      <w:r w:rsidR="003D222D" w:rsidRPr="00377A8C">
        <w:t>The r</w:t>
      </w:r>
      <w:r w:rsidR="00B905EF" w:rsidRPr="00377A8C">
        <w:t xml:space="preserve">elease </w:t>
      </w:r>
      <w:r w:rsidR="003D222D" w:rsidRPr="00377A8C">
        <w:t>m</w:t>
      </w:r>
      <w:r w:rsidR="00B905EF" w:rsidRPr="00377A8C">
        <w:t xml:space="preserve">anager should only execute </w:t>
      </w:r>
      <w:r w:rsidR="003D222D" w:rsidRPr="00377A8C">
        <w:t>the</w:t>
      </w:r>
      <w:r w:rsidR="00B905EF" w:rsidRPr="00377A8C">
        <w:t xml:space="preserve"> parent orchestration script</w:t>
      </w:r>
      <w:r w:rsidR="004C29AA" w:rsidRPr="00377A8C">
        <w:t>, avoiding</w:t>
      </w:r>
      <w:r w:rsidR="00B905EF" w:rsidRPr="00377A8C">
        <w:t xml:space="preserve"> execut</w:t>
      </w:r>
      <w:r w:rsidR="004C29AA" w:rsidRPr="00377A8C">
        <w:t>ion of the</w:t>
      </w:r>
      <w:r w:rsidR="00B905EF" w:rsidRPr="00377A8C">
        <w:t xml:space="preserve"> child </w:t>
      </w:r>
      <w:r w:rsidR="00A46A93" w:rsidRPr="00377A8C">
        <w:t xml:space="preserve">PowerShell </w:t>
      </w:r>
      <w:r w:rsidR="00B905EF" w:rsidRPr="00377A8C">
        <w:t>scripts</w:t>
      </w:r>
      <w:r w:rsidR="004C29AA" w:rsidRPr="00377A8C">
        <w:t>.</w:t>
      </w:r>
      <w:r w:rsidR="00EF058A" w:rsidRPr="00377A8C">
        <w:t xml:space="preserve"> </w:t>
      </w:r>
      <w:r w:rsidR="00DA6530" w:rsidRPr="00377A8C">
        <w:t xml:space="preserve">The </w:t>
      </w:r>
      <w:r w:rsidR="00935717" w:rsidRPr="00377A8C">
        <w:t>script</w:t>
      </w:r>
      <w:r w:rsidR="004060F4" w:rsidRPr="00377A8C">
        <w:t xml:space="preserve"> is located in </w:t>
      </w:r>
      <w:r w:rsidR="009B45B7" w:rsidRPr="00377A8C">
        <w:t>the solution’s</w:t>
      </w:r>
      <w:r w:rsidR="004060F4" w:rsidRPr="00377A8C">
        <w:t xml:space="preserve"> Deployment folder</w:t>
      </w:r>
      <w:r w:rsidR="009B45B7" w:rsidRPr="00377A8C">
        <w:t>, as shown in</w:t>
      </w:r>
      <w:r w:rsidR="004060F4" w:rsidRPr="00377A8C">
        <w:t xml:space="preserve"> the example</w:t>
      </w:r>
      <w:r w:rsidR="00856381" w:rsidRPr="00377A8C">
        <w:t xml:space="preserve"> </w:t>
      </w:r>
      <w:r w:rsidR="00684F14" w:rsidRPr="00377A8C">
        <w:t>below</w:t>
      </w:r>
      <w:r w:rsidR="004060F4" w:rsidRPr="00377A8C">
        <w:t>:</w:t>
      </w:r>
    </w:p>
    <w:p w14:paraId="6B3629DC" w14:textId="77777777" w:rsidR="00856381" w:rsidRPr="00377A8C" w:rsidRDefault="004060F4" w:rsidP="009D746F">
      <w:pPr>
        <w:rPr>
          <w:rFonts w:hint="eastAsia"/>
          <w:b/>
          <w:i/>
        </w:rPr>
      </w:pPr>
      <w:r w:rsidRPr="00377A8C">
        <w:rPr>
          <w:b/>
          <w:i/>
        </w:rPr>
        <w:t>{solutionRoot}/Deployment/DeployOrchestrator.ps1</w:t>
      </w:r>
    </w:p>
    <w:p w14:paraId="093E1DDC" w14:textId="77777777" w:rsidR="00856381" w:rsidRPr="00377A8C" w:rsidRDefault="00B905EF" w:rsidP="009D746F">
      <w:pPr>
        <w:rPr>
          <w:rFonts w:hint="eastAsia"/>
        </w:rPr>
      </w:pPr>
      <w:r w:rsidRPr="00377A8C">
        <w:t>If</w:t>
      </w:r>
      <w:r w:rsidR="00A145DD" w:rsidRPr="00377A8C">
        <w:t xml:space="preserve"> </w:t>
      </w:r>
      <w:r w:rsidR="004635CF" w:rsidRPr="00377A8C">
        <w:t xml:space="preserve">the </w:t>
      </w:r>
      <w:r w:rsidR="00A145DD" w:rsidRPr="00377A8C">
        <w:t>solution was downloaded as recommended in</w:t>
      </w:r>
      <w:r w:rsidRPr="00377A8C">
        <w:t xml:space="preserve"> </w:t>
      </w:r>
      <w:r w:rsidR="00961C9D" w:rsidRPr="00377A8C">
        <w:t xml:space="preserve">the </w:t>
      </w:r>
      <w:r w:rsidR="00590793" w:rsidRPr="00377A8C">
        <w:t>“</w:t>
      </w:r>
      <w:r w:rsidR="004C0CD0" w:rsidRPr="00377A8C">
        <w:t>Download the code</w:t>
      </w:r>
      <w:r w:rsidR="00590793" w:rsidRPr="00377A8C">
        <w:t>”</w:t>
      </w:r>
      <w:r w:rsidR="004C0CD0" w:rsidRPr="00377A8C">
        <w:t xml:space="preserve"> </w:t>
      </w:r>
      <w:r w:rsidR="00A145DD" w:rsidRPr="00377A8C">
        <w:t>section</w:t>
      </w:r>
      <w:r w:rsidR="00961C9D" w:rsidRPr="00377A8C">
        <w:t>,</w:t>
      </w:r>
      <w:r w:rsidR="00A145DD" w:rsidRPr="00377A8C">
        <w:t xml:space="preserve"> then</w:t>
      </w:r>
      <w:r w:rsidR="00961C9D" w:rsidRPr="00377A8C">
        <w:t xml:space="preserve"> the</w:t>
      </w:r>
      <w:r w:rsidR="00A145DD" w:rsidRPr="00377A8C">
        <w:t xml:space="preserve"> path to the script</w:t>
      </w:r>
      <w:r w:rsidR="00C600F7" w:rsidRPr="00377A8C">
        <w:t xml:space="preserve"> </w:t>
      </w:r>
      <w:r w:rsidR="00A145DD" w:rsidRPr="00377A8C">
        <w:t xml:space="preserve">is as </w:t>
      </w:r>
      <w:r w:rsidR="00C600F7" w:rsidRPr="00377A8C">
        <w:t>fo</w:t>
      </w:r>
      <w:r w:rsidR="00E85B6B" w:rsidRPr="00377A8C">
        <w:t>l</w:t>
      </w:r>
      <w:r w:rsidR="00C600F7" w:rsidRPr="00377A8C">
        <w:t>lows:</w:t>
      </w:r>
    </w:p>
    <w:p w14:paraId="2A880EFE" w14:textId="77777777" w:rsidR="00FA47FE" w:rsidRPr="00377A8C" w:rsidRDefault="00FA47FE" w:rsidP="00FA47FE">
      <w:pPr>
        <w:rPr>
          <w:rFonts w:hint="eastAsia"/>
        </w:rPr>
      </w:pPr>
      <w:r w:rsidRPr="00377A8C">
        <w:rPr>
          <w:b/>
          <w:i/>
        </w:rPr>
        <w:lastRenderedPageBreak/>
        <w:t>C:/src/NonprofitDataWarehouseQuickstart/Deployment/DeployOrchestrator.ps1</w:t>
      </w:r>
      <w:r w:rsidRPr="00377A8C">
        <w:t xml:space="preserve"> </w:t>
      </w:r>
    </w:p>
    <w:p w14:paraId="50CF3153" w14:textId="4E78B9FF" w:rsidR="00741905" w:rsidRPr="00377A8C" w:rsidRDefault="00814BCB" w:rsidP="002B0091">
      <w:pPr>
        <w:spacing w:after="200" w:line="276" w:lineRule="auto"/>
        <w:rPr>
          <w:rFonts w:hint="eastAsia"/>
        </w:rPr>
      </w:pPr>
      <w:r w:rsidRPr="00377A8C">
        <w:t>T</w:t>
      </w:r>
      <w:r w:rsidR="2F4F1CE7" w:rsidRPr="00377A8C">
        <w:t>o open the script</w:t>
      </w:r>
      <w:r w:rsidR="00045CC3" w:rsidRPr="00377A8C">
        <w:t>,</w:t>
      </w:r>
      <w:r w:rsidR="2F4F1CE7" w:rsidRPr="00377A8C">
        <w:t xml:space="preserve"> navigate to </w:t>
      </w:r>
      <w:r w:rsidR="00045CC3" w:rsidRPr="00377A8C">
        <w:t>the</w:t>
      </w:r>
      <w:r w:rsidR="2F4F1CE7" w:rsidRPr="00377A8C">
        <w:t xml:space="preserve"> VisualStudio solution explorer. Right click on the script and then choose option “Open With…”. </w:t>
      </w:r>
      <w:r w:rsidR="009E2075">
        <w:drawing>
          <wp:inline distT="0" distB="0" distL="0" distR="0" wp14:anchorId="08844D92" wp14:editId="29FA5B68">
            <wp:extent cx="6120765" cy="1767205"/>
            <wp:effectExtent l="0" t="0" r="0" b="4445"/>
            <wp:docPr id="12215733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20765" cy="1767205"/>
                    </a:xfrm>
                    <a:prstGeom prst="rect">
                      <a:avLst/>
                    </a:prstGeom>
                  </pic:spPr>
                </pic:pic>
              </a:graphicData>
            </a:graphic>
          </wp:inline>
        </w:drawing>
      </w:r>
    </w:p>
    <w:p w14:paraId="5EB7E3EE" w14:textId="70818223" w:rsidR="00237083" w:rsidRPr="00377A8C" w:rsidRDefault="00BC36E9" w:rsidP="002B0091">
      <w:pPr>
        <w:spacing w:after="200" w:line="276" w:lineRule="auto"/>
        <w:rPr>
          <w:rFonts w:hint="eastAsia"/>
        </w:rPr>
      </w:pPr>
      <w:r w:rsidRPr="00377A8C">
        <w:t xml:space="preserve">When </w:t>
      </w:r>
      <w:r w:rsidR="6A35FC38" w:rsidRPr="00377A8C">
        <w:t xml:space="preserve">the </w:t>
      </w:r>
      <w:r w:rsidRPr="00377A8C">
        <w:t xml:space="preserve">new </w:t>
      </w:r>
      <w:r w:rsidR="6A35FC38" w:rsidRPr="00377A8C">
        <w:t>window</w:t>
      </w:r>
      <w:r w:rsidRPr="00377A8C">
        <w:t xml:space="preserve"> pops up</w:t>
      </w:r>
      <w:r w:rsidR="6A35FC38" w:rsidRPr="00377A8C">
        <w:t>,</w:t>
      </w:r>
      <w:r w:rsidRPr="00377A8C">
        <w:t xml:space="preserve"> select</w:t>
      </w:r>
      <w:r w:rsidR="00237083" w:rsidRPr="00377A8C">
        <w:t xml:space="preserve"> </w:t>
      </w:r>
      <w:r w:rsidR="00ED7A66" w:rsidRPr="00377A8C">
        <w:t>“Windows PowerShell ISE</w:t>
      </w:r>
      <w:r w:rsidR="6A35FC38" w:rsidRPr="00377A8C">
        <w:t>” and “Set Default”, and</w:t>
      </w:r>
      <w:r w:rsidRPr="00377A8C">
        <w:t xml:space="preserve"> then click</w:t>
      </w:r>
      <w:r w:rsidR="00EE5D46" w:rsidRPr="00377A8C">
        <w:t xml:space="preserve"> </w:t>
      </w:r>
      <w:r w:rsidR="6A35FC38" w:rsidRPr="00377A8C">
        <w:t>the</w:t>
      </w:r>
      <w:r w:rsidRPr="00377A8C">
        <w:t xml:space="preserve"> </w:t>
      </w:r>
      <w:r w:rsidR="00ED7A66" w:rsidRPr="00377A8C">
        <w:t>“OK” button</w:t>
      </w:r>
      <w:r w:rsidR="6A35FC38" w:rsidRPr="00377A8C">
        <w:t>.</w:t>
      </w:r>
    </w:p>
    <w:p w14:paraId="5B42DEF1" w14:textId="336CAF30" w:rsidR="00ED7A66" w:rsidRPr="00377A8C" w:rsidRDefault="00D36EAB" w:rsidP="00F83494">
      <w:pPr>
        <w:spacing w:after="200" w:line="276" w:lineRule="auto"/>
        <w:jc w:val="center"/>
        <w:rPr>
          <w:rFonts w:hint="eastAsia"/>
        </w:rPr>
      </w:pPr>
      <w:r>
        <w:drawing>
          <wp:inline distT="0" distB="0" distL="0" distR="0" wp14:anchorId="61F1CAB8" wp14:editId="5E37309F">
            <wp:extent cx="2555507" cy="1937186"/>
            <wp:effectExtent l="0" t="0" r="0" b="6350"/>
            <wp:docPr id="5370559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711DA1DB" w:rsidR="00FF23AB" w:rsidRPr="00377A8C" w:rsidRDefault="41BC574C">
      <w:pPr>
        <w:spacing w:after="200" w:line="276" w:lineRule="auto"/>
        <w:rPr>
          <w:rFonts w:hint="eastAsia"/>
        </w:rPr>
      </w:pPr>
      <w:r w:rsidRPr="00377A8C">
        <w:t>A new</w:t>
      </w:r>
      <w:r w:rsidR="00F47112" w:rsidRPr="00377A8C">
        <w:t xml:space="preserve"> PowerShell ISE</w:t>
      </w:r>
      <w:r w:rsidR="00411812" w:rsidRPr="00377A8C">
        <w:t xml:space="preserve"> </w:t>
      </w:r>
      <w:r w:rsidR="00653663" w:rsidRPr="00377A8C">
        <w:t>window will open</w:t>
      </w:r>
      <w:r w:rsidRPr="00377A8C">
        <w:t>, as shown</w:t>
      </w:r>
      <w:r w:rsidR="00C84518" w:rsidRPr="00377A8C">
        <w:t xml:space="preserve"> </w:t>
      </w:r>
      <w:r w:rsidR="00653663" w:rsidRPr="00377A8C">
        <w:t>below</w:t>
      </w:r>
      <w:r w:rsidR="00867438" w:rsidRPr="00377A8C">
        <w:t xml:space="preserve">. </w:t>
      </w:r>
      <w:r w:rsidRPr="00377A8C">
        <w:t xml:space="preserve">The path </w:t>
      </w:r>
      <w:r w:rsidR="003210E4" w:rsidRPr="00377A8C">
        <w:t xml:space="preserve">displayed in </w:t>
      </w:r>
      <w:r w:rsidRPr="00377A8C">
        <w:t xml:space="preserve">the </w:t>
      </w:r>
      <w:r w:rsidR="003210E4" w:rsidRPr="00377A8C">
        <w:t xml:space="preserve">Execution Log </w:t>
      </w:r>
      <w:r w:rsidR="00074B18" w:rsidRPr="00377A8C">
        <w:t xml:space="preserve">should match </w:t>
      </w:r>
      <w:r w:rsidRPr="00377A8C">
        <w:t>the</w:t>
      </w:r>
      <w:r w:rsidR="00074B18" w:rsidRPr="00377A8C">
        <w:t xml:space="preserve"> path </w:t>
      </w:r>
      <w:r w:rsidRPr="00377A8C">
        <w:t xml:space="preserve">of </w:t>
      </w:r>
      <w:r w:rsidR="00074B18" w:rsidRPr="00377A8C">
        <w:t xml:space="preserve">where </w:t>
      </w:r>
      <w:r w:rsidRPr="00377A8C">
        <w:t>the</w:t>
      </w:r>
      <w:r w:rsidR="00074B18" w:rsidRPr="00377A8C">
        <w:t xml:space="preserve"> solution was downloaded. If not</w:t>
      </w:r>
      <w:r w:rsidRPr="00377A8C">
        <w:t>,</w:t>
      </w:r>
      <w:r w:rsidR="00074B18" w:rsidRPr="00377A8C">
        <w:t xml:space="preserve"> use bash com</w:t>
      </w:r>
      <w:r w:rsidR="00EF058A" w:rsidRPr="00377A8C">
        <w:t>m</w:t>
      </w:r>
      <w:r w:rsidR="00074B18" w:rsidRPr="00377A8C">
        <w:t>ands (cd.. , cd folder</w:t>
      </w:r>
      <w:r w:rsidR="00433425" w:rsidRPr="00377A8C">
        <w:t xml:space="preserve">) to navigate to the </w:t>
      </w:r>
      <w:r w:rsidRPr="00377A8C">
        <w:t>correct</w:t>
      </w:r>
      <w:r w:rsidR="00433425" w:rsidRPr="00377A8C">
        <w:t xml:space="preserve"> location.</w:t>
      </w:r>
    </w:p>
    <w:p w14:paraId="3F5BE1E3" w14:textId="141B8A65" w:rsidR="00296622" w:rsidRPr="00377A8C" w:rsidRDefault="00296622" w:rsidP="002B0091">
      <w:pPr>
        <w:spacing w:after="200" w:line="276" w:lineRule="auto"/>
        <w:rPr>
          <w:rFonts w:hint="eastAsia"/>
        </w:rPr>
      </w:pPr>
      <w:r w:rsidRPr="00377A8C">
        <w:lastRenderedPageBreak/>
        <w:drawing>
          <wp:inline distT="0" distB="0" distL="0" distR="0" wp14:anchorId="20EECAAE" wp14:editId="2937B659">
            <wp:extent cx="5744846" cy="2674561"/>
            <wp:effectExtent l="0" t="0" r="8255" b="0"/>
            <wp:docPr id="2046954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44846" cy="2674561"/>
                    </a:xfrm>
                    <a:prstGeom prst="rect">
                      <a:avLst/>
                    </a:prstGeom>
                  </pic:spPr>
                </pic:pic>
              </a:graphicData>
            </a:graphic>
          </wp:inline>
        </w:drawing>
      </w:r>
    </w:p>
    <w:p w14:paraId="5293808C" w14:textId="7EE8A0D1" w:rsidR="0046311A" w:rsidRPr="00377A8C" w:rsidRDefault="00B86B3E" w:rsidP="0046311A">
      <w:pPr>
        <w:pStyle w:val="Heading3"/>
        <w:rPr>
          <w:rFonts w:hint="eastAsia"/>
        </w:rPr>
      </w:pPr>
      <w:bookmarkStart w:id="28" w:name="_Toc30618676"/>
      <w:r w:rsidRPr="00377A8C">
        <w:t>Configur</w:t>
      </w:r>
      <w:r w:rsidR="00CA18C7" w:rsidRPr="00377A8C">
        <w:t>ing</w:t>
      </w:r>
      <w:r w:rsidRPr="00377A8C">
        <w:t xml:space="preserve"> </w:t>
      </w:r>
      <w:r w:rsidR="00CA18C7" w:rsidRPr="00377A8C">
        <w:t xml:space="preserve">the </w:t>
      </w:r>
      <w:r w:rsidR="0046311A" w:rsidRPr="00377A8C">
        <w:t xml:space="preserve">Orchestration </w:t>
      </w:r>
      <w:r w:rsidR="007F71E5" w:rsidRPr="00377A8C">
        <w:t>PowerShell script p</w:t>
      </w:r>
      <w:r w:rsidRPr="00377A8C">
        <w:t>arameter</w:t>
      </w:r>
      <w:r w:rsidR="0046311A" w:rsidRPr="00377A8C">
        <w:t>s</w:t>
      </w:r>
      <w:bookmarkEnd w:id="28"/>
    </w:p>
    <w:p w14:paraId="3FF6884D" w14:textId="7E24DECC" w:rsidR="00F71435" w:rsidRPr="00377A8C" w:rsidRDefault="00F71435" w:rsidP="00F71435">
      <w:pPr>
        <w:rPr>
          <w:rFonts w:hint="eastAsia"/>
        </w:rPr>
      </w:pPr>
      <w:r w:rsidRPr="00377A8C">
        <w:t xml:space="preserve">The name of </w:t>
      </w:r>
      <w:r w:rsidR="00C767F6">
        <w:t>all</w:t>
      </w:r>
      <w:r w:rsidRPr="00377A8C">
        <w:t xml:space="preserve"> resources </w:t>
      </w:r>
      <w:r w:rsidR="00C767F6">
        <w:t xml:space="preserve">(except the database name) </w:t>
      </w:r>
      <w:r w:rsidRPr="00377A8C">
        <w:t xml:space="preserve">used in the solution must be globally unique. The script will ask for three mandatory parameters during the execution (SubscriptionId, OrganisationPublicIPAddress, and Project). The Project Name provided must make names of the resources globally unique, not only unique within the organisation. This has been described in detail, in the </w:t>
      </w:r>
      <w:r w:rsidR="00014C3B">
        <w:t>next</w:t>
      </w:r>
      <w:r w:rsidRPr="00377A8C">
        <w:t xml:space="preserve"> section:</w:t>
      </w:r>
    </w:p>
    <w:p w14:paraId="55FA95BB" w14:textId="5D2D92CF" w:rsidR="00BB28E3" w:rsidRPr="00377A8C" w:rsidRDefault="008B55D4" w:rsidP="000B3FDA">
      <w:pPr>
        <w:rPr>
          <w:rFonts w:hint="eastAsia"/>
        </w:rPr>
      </w:pPr>
      <w:r w:rsidRPr="00377A8C">
        <w:t xml:space="preserve">If </w:t>
      </w:r>
      <w:r w:rsidR="00044BB6" w:rsidRPr="00377A8C">
        <w:t>more control regarding the naming convention is required then t</w:t>
      </w:r>
      <w:r w:rsidR="00E728C8" w:rsidRPr="00377A8C">
        <w:t xml:space="preserve">here are two places in the script where parameters </w:t>
      </w:r>
      <w:r w:rsidR="00271903" w:rsidRPr="00377A8C">
        <w:t xml:space="preserve">can </w:t>
      </w:r>
      <w:r w:rsidR="00E728C8" w:rsidRPr="00377A8C">
        <w:t xml:space="preserve">be </w:t>
      </w:r>
      <w:r w:rsidR="00BB28E3" w:rsidRPr="00377A8C">
        <w:t>updated</w:t>
      </w:r>
      <w:r w:rsidR="00C318E4" w:rsidRPr="00377A8C">
        <w:t>:</w:t>
      </w:r>
    </w:p>
    <w:p w14:paraId="768849FD" w14:textId="2276A588" w:rsidR="00860F37" w:rsidRPr="00377A8C" w:rsidRDefault="00860F37" w:rsidP="006F2D6D">
      <w:pPr>
        <w:pStyle w:val="ListParagraph"/>
        <w:numPr>
          <w:ilvl w:val="0"/>
          <w:numId w:val="10"/>
        </w:numPr>
        <w:rPr>
          <w:rFonts w:hint="eastAsia"/>
        </w:rPr>
      </w:pPr>
      <w:r w:rsidRPr="00377A8C">
        <w:t>Parameters section (param)</w:t>
      </w:r>
    </w:p>
    <w:p w14:paraId="6D95F335" w14:textId="33CBD5DE" w:rsidR="00044BB6" w:rsidRPr="00377A8C" w:rsidRDefault="00556386" w:rsidP="00FA2A3D">
      <w:pPr>
        <w:pStyle w:val="ListParagraph"/>
        <w:numPr>
          <w:ilvl w:val="0"/>
          <w:numId w:val="10"/>
        </w:numPr>
        <w:rPr>
          <w:rFonts w:hint="eastAsia"/>
        </w:rPr>
      </w:pPr>
      <w:r w:rsidRPr="00377A8C">
        <w:t>Naming Configuration Setup</w:t>
      </w:r>
    </w:p>
    <w:p w14:paraId="1B4145C2" w14:textId="7F590164" w:rsidR="00FA2A3D" w:rsidRPr="00377A8C" w:rsidRDefault="00FA2A3D" w:rsidP="00FA2A3D">
      <w:pPr>
        <w:rPr>
          <w:rFonts w:hint="eastAsia"/>
        </w:rPr>
      </w:pPr>
      <w:r w:rsidRPr="00377A8C">
        <w:t>If the naming convention defined in the Orchestrator script is satisfactory, no modification will be required to the script. This section would provide all the details about the parameter configuration in the deployment script.</w:t>
      </w:r>
    </w:p>
    <w:p w14:paraId="2040769D" w14:textId="084911D2" w:rsidR="003B0E23" w:rsidRPr="00377A8C" w:rsidRDefault="003B0E23" w:rsidP="003B0E23">
      <w:pPr>
        <w:pStyle w:val="Heading4"/>
        <w:rPr>
          <w:rFonts w:hint="eastAsia"/>
        </w:rPr>
      </w:pPr>
      <w:r w:rsidRPr="00377A8C">
        <w:t xml:space="preserve">Parameters </w:t>
      </w:r>
      <w:r w:rsidR="00873947" w:rsidRPr="00377A8C">
        <w:t>Overview</w:t>
      </w:r>
    </w:p>
    <w:p w14:paraId="0401F334" w14:textId="13CDEE40" w:rsidR="00193E61" w:rsidRPr="00377A8C" w:rsidRDefault="008803B6" w:rsidP="006F27B4">
      <w:pPr>
        <w:rPr>
          <w:rFonts w:hint="eastAsia"/>
          <w:b/>
        </w:rPr>
      </w:pPr>
      <w:r w:rsidRPr="00377A8C">
        <w:t xml:space="preserve">The </w:t>
      </w:r>
      <w:r w:rsidR="4D8195AD" w:rsidRPr="00377A8C">
        <w:t>Parameters</w:t>
      </w:r>
      <w:r w:rsidR="00481239" w:rsidRPr="00377A8C">
        <w:t xml:space="preserve"> section </w:t>
      </w:r>
      <w:r w:rsidRPr="00377A8C">
        <w:t>is</w:t>
      </w:r>
      <w:r w:rsidR="00481239" w:rsidRPr="00377A8C">
        <w:t xml:space="preserve"> </w:t>
      </w:r>
      <w:r w:rsidR="00587639" w:rsidRPr="00377A8C">
        <w:t xml:space="preserve">present </w:t>
      </w:r>
      <w:r w:rsidRPr="00377A8C">
        <w:t>at</w:t>
      </w:r>
      <w:r w:rsidR="00587639" w:rsidRPr="00377A8C">
        <w:t xml:space="preserve"> the top of the Orchestration </w:t>
      </w:r>
      <w:r w:rsidRPr="00377A8C">
        <w:t>s</w:t>
      </w:r>
      <w:r w:rsidR="00587639" w:rsidRPr="00377A8C">
        <w:t>cript</w:t>
      </w:r>
      <w:r w:rsidR="00EF612D" w:rsidRPr="00377A8C">
        <w:t xml:space="preserve">. </w:t>
      </w:r>
      <w:r w:rsidR="001F6B7A" w:rsidRPr="00377A8C">
        <w:t>This</w:t>
      </w:r>
      <w:r w:rsidR="00531545" w:rsidRPr="00377A8C">
        <w:t xml:space="preserve"> section</w:t>
      </w:r>
      <w:r w:rsidR="001F6B7A" w:rsidRPr="00377A8C">
        <w:t xml:space="preserve"> defines the</w:t>
      </w:r>
      <w:r w:rsidR="00D86E9C" w:rsidRPr="00377A8C">
        <w:t xml:space="preserve"> input</w:t>
      </w:r>
      <w:r w:rsidR="004E10DB" w:rsidRPr="00377A8C">
        <w:t xml:space="preserve"> </w:t>
      </w:r>
      <w:r w:rsidR="00D86E9C" w:rsidRPr="00377A8C">
        <w:t>parameters</w:t>
      </w:r>
      <w:r w:rsidR="00C94817" w:rsidRPr="00377A8C">
        <w:t xml:space="preserve"> </w:t>
      </w:r>
      <w:r w:rsidR="00864986" w:rsidRPr="00377A8C">
        <w:t>that are expected by the</w:t>
      </w:r>
      <w:r w:rsidR="00D717A0" w:rsidRPr="00377A8C">
        <w:t xml:space="preserve"> script</w:t>
      </w:r>
      <w:r w:rsidR="00D60351" w:rsidRPr="00377A8C">
        <w:t>.</w:t>
      </w:r>
      <w:r w:rsidR="00D717A0" w:rsidRPr="00377A8C">
        <w:t xml:space="preserve"> The</w:t>
      </w:r>
      <w:r w:rsidR="00D60351" w:rsidRPr="00377A8C">
        <w:t xml:space="preserve"> </w:t>
      </w:r>
      <w:r w:rsidR="00D717A0" w:rsidRPr="00377A8C">
        <w:t>p</w:t>
      </w:r>
      <w:r w:rsidR="00180EA6" w:rsidRPr="00377A8C">
        <w:t>arameter</w:t>
      </w:r>
      <w:r w:rsidR="00D60351" w:rsidRPr="00377A8C">
        <w:t xml:space="preserve"> values are</w:t>
      </w:r>
      <w:r w:rsidR="00310F1E" w:rsidRPr="00377A8C">
        <w:t xml:space="preserve"> the</w:t>
      </w:r>
      <w:r w:rsidR="00D60351" w:rsidRPr="00377A8C">
        <w:t xml:space="preserve"> elementary building blocks to create</w:t>
      </w:r>
      <w:r w:rsidR="00310F1E" w:rsidRPr="00377A8C">
        <w:t xml:space="preserve"> the</w:t>
      </w:r>
      <w:r w:rsidR="001F6B7A" w:rsidRPr="00377A8C">
        <w:t xml:space="preserve"> </w:t>
      </w:r>
      <w:r w:rsidR="001A5D06" w:rsidRPr="00377A8C">
        <w:t>resource</w:t>
      </w:r>
      <w:r w:rsidR="001F6B7A" w:rsidRPr="00377A8C">
        <w:t xml:space="preserve"> </w:t>
      </w:r>
      <w:r w:rsidR="007674ED" w:rsidRPr="00377A8C">
        <w:t>n</w:t>
      </w:r>
      <w:r w:rsidR="00100794" w:rsidRPr="00377A8C">
        <w:t>ames</w:t>
      </w:r>
      <w:r w:rsidR="0077155A" w:rsidRPr="00377A8C">
        <w:t xml:space="preserve">. </w:t>
      </w:r>
      <w:r w:rsidR="00F606C4" w:rsidRPr="00377A8C">
        <w:t xml:space="preserve">Modification of the parameters would result </w:t>
      </w:r>
      <w:r w:rsidR="008E34DB" w:rsidRPr="00377A8C">
        <w:t xml:space="preserve">in the </w:t>
      </w:r>
      <w:r w:rsidR="00F606C4" w:rsidRPr="00377A8C">
        <w:t xml:space="preserve">solution being deployed </w:t>
      </w:r>
      <w:r w:rsidR="00AA31D5" w:rsidRPr="00377A8C">
        <w:t xml:space="preserve">to </w:t>
      </w:r>
      <w:r w:rsidR="00F657BE" w:rsidRPr="00377A8C">
        <w:t xml:space="preserve">a different </w:t>
      </w:r>
      <w:r w:rsidR="00386D8A" w:rsidRPr="00377A8C">
        <w:t>subscription,</w:t>
      </w:r>
      <w:r w:rsidR="00AA31D5" w:rsidRPr="00377A8C">
        <w:t xml:space="preserve"> different location</w:t>
      </w:r>
      <w:r w:rsidR="00F9203C">
        <w:t>,</w:t>
      </w:r>
      <w:r w:rsidR="00AA31D5" w:rsidRPr="00377A8C">
        <w:t xml:space="preserve"> or under</w:t>
      </w:r>
      <w:r w:rsidR="00F657BE" w:rsidRPr="00377A8C">
        <w:t xml:space="preserve"> a</w:t>
      </w:r>
      <w:r w:rsidR="00AA31D5" w:rsidRPr="00377A8C">
        <w:t xml:space="preserve"> different name.</w:t>
      </w:r>
      <w:r w:rsidR="00C94817" w:rsidRPr="00377A8C">
        <w:t xml:space="preserve"> </w:t>
      </w:r>
    </w:p>
    <w:p w14:paraId="1CA400DE" w14:textId="0D5EFD5F" w:rsidR="00B82687" w:rsidRPr="00377A8C" w:rsidRDefault="00BF1D35" w:rsidP="001545E9">
      <w:pPr>
        <w:jc w:val="center"/>
        <w:rPr>
          <w:rFonts w:hint="eastAsia"/>
        </w:rPr>
      </w:pPr>
      <w:r>
        <w:lastRenderedPageBreak/>
        <w:drawing>
          <wp:inline distT="0" distB="0" distL="0" distR="0" wp14:anchorId="28B7A015" wp14:editId="741B4FA9">
            <wp:extent cx="4765679" cy="3006547"/>
            <wp:effectExtent l="0" t="0" r="0" b="3810"/>
            <wp:docPr id="1132211120" name="Picture 19954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4"/>
                    <pic:cNvPicPr/>
                  </pic:nvPicPr>
                  <pic:blipFill>
                    <a:blip r:embed="rId38">
                      <a:extLst>
                        <a:ext uri="{28A0092B-C50C-407E-A947-70E740481C1C}">
                          <a14:useLocalDpi xmlns:a14="http://schemas.microsoft.com/office/drawing/2010/main" val="0"/>
                        </a:ext>
                      </a:extLst>
                    </a:blip>
                    <a:stretch>
                      <a:fillRect/>
                    </a:stretch>
                  </pic:blipFill>
                  <pic:spPr>
                    <a:xfrm>
                      <a:off x="0" y="0"/>
                      <a:ext cx="4765679" cy="3006547"/>
                    </a:xfrm>
                    <a:prstGeom prst="rect">
                      <a:avLst/>
                    </a:prstGeom>
                  </pic:spPr>
                </pic:pic>
              </a:graphicData>
            </a:graphic>
          </wp:inline>
        </w:drawing>
      </w:r>
    </w:p>
    <w:p w14:paraId="0025A6A6" w14:textId="77777777" w:rsidR="00A9242D" w:rsidRPr="00377A8C" w:rsidRDefault="00A9242D" w:rsidP="00A9242D">
      <w:pPr>
        <w:rPr>
          <w:rFonts w:hint="eastAsia"/>
        </w:rPr>
      </w:pPr>
      <w:r w:rsidRPr="00377A8C">
        <w:t xml:space="preserve">There are two types of parameters; mandatory and optional. </w:t>
      </w:r>
    </w:p>
    <w:p w14:paraId="1FB52375" w14:textId="77777777" w:rsidR="00DF3087" w:rsidRPr="00377A8C" w:rsidRDefault="00DF3087" w:rsidP="00DF3087">
      <w:pPr>
        <w:rPr>
          <w:rFonts w:hint="eastAsia"/>
        </w:rPr>
      </w:pPr>
      <w:r w:rsidRPr="00377A8C">
        <w:t xml:space="preserve">Mandatory parameters ignore assigned default values, and request parameter definition during the execution. These parameters have been carefully chosen as they need be specific to the organisation. Not providing these parameters during the execution will cause the deployment to fail. </w:t>
      </w:r>
    </w:p>
    <w:p w14:paraId="031E014C" w14:textId="28E19C89" w:rsidR="00DF3087" w:rsidRPr="00377A8C" w:rsidRDefault="00DF3087" w:rsidP="00DF3087">
      <w:pPr>
        <w:rPr>
          <w:rFonts w:hint="eastAsia"/>
        </w:rPr>
      </w:pPr>
      <w:r w:rsidRPr="00377A8C">
        <w:t>Optional parameters take default values defined on the right side of equality sign</w:t>
      </w:r>
      <w:r w:rsidR="00B3464F">
        <w:t>.</w:t>
      </w:r>
      <w:r w:rsidRPr="00377A8C">
        <w:t xml:space="preserve"> </w:t>
      </w:r>
      <w:r w:rsidR="00B3464F">
        <w:t>T</w:t>
      </w:r>
      <w:r w:rsidRPr="00377A8C">
        <w:t xml:space="preserve">hey can be modified when more control is required, but not changing them would not cause </w:t>
      </w:r>
      <w:r w:rsidR="00826188">
        <w:t xml:space="preserve">a </w:t>
      </w:r>
      <w:r w:rsidRPr="00377A8C">
        <w:t xml:space="preserve">solution to fail. </w:t>
      </w:r>
    </w:p>
    <w:p w14:paraId="31246028" w14:textId="77777777" w:rsidR="00DF3087" w:rsidRPr="00377A8C" w:rsidRDefault="00DF3087" w:rsidP="00DF3087">
      <w:pPr>
        <w:pStyle w:val="Heading6"/>
        <w:rPr>
          <w:rFonts w:hint="eastAsia"/>
        </w:rPr>
      </w:pPr>
      <w:r w:rsidRPr="00377A8C">
        <w:t>Mandatory Parameters</w:t>
      </w:r>
    </w:p>
    <w:p w14:paraId="5B89A411" w14:textId="28235C0D" w:rsidR="00DF3087" w:rsidRPr="00377A8C" w:rsidRDefault="00DF3087" w:rsidP="00DF3087">
      <w:pPr>
        <w:rPr>
          <w:rFonts w:hint="eastAsia"/>
        </w:rPr>
      </w:pPr>
      <w:r w:rsidRPr="00377A8C">
        <w:rPr>
          <w:b/>
        </w:rPr>
        <w:t>$</w:t>
      </w:r>
      <w:r w:rsidRPr="00377A8C">
        <w:rPr>
          <w:rFonts w:eastAsiaTheme="majorEastAsia" w:cstheme="majorBidi"/>
          <w:b/>
          <w:bCs/>
          <w:iCs/>
        </w:rPr>
        <w:t>SubscriptionId</w:t>
      </w:r>
      <w:r w:rsidRPr="00377A8C">
        <w:t xml:space="preserve"> – This is the ID of the subscription where resources will be deployed. This value can be obtained from the Azure Portal in </w:t>
      </w:r>
      <w:r w:rsidR="0030368F">
        <w:t xml:space="preserve">the </w:t>
      </w:r>
      <w:r w:rsidRPr="00377A8C">
        <w:t xml:space="preserve">Subscriptions tab or </w:t>
      </w:r>
      <w:r w:rsidR="0030368F">
        <w:t xml:space="preserve">by </w:t>
      </w:r>
      <w:r w:rsidRPr="00377A8C">
        <w:t xml:space="preserve">using the following </w:t>
      </w:r>
      <w:hyperlink r:id="rId39" w:anchor="blade/Microsoft_Azure_Billing/SubscriptionsBlade" w:history="1">
        <w:r w:rsidRPr="00377A8C">
          <w:rPr>
            <w:rStyle w:val="Hyperlink"/>
          </w:rPr>
          <w:t>link</w:t>
        </w:r>
      </w:hyperlink>
      <w:r w:rsidRPr="00377A8C">
        <w:t xml:space="preserve">. Subscription ID will then be displayed on the list. </w:t>
      </w:r>
    </w:p>
    <w:p w14:paraId="28597D11" w14:textId="53A22529" w:rsidR="00457E42" w:rsidRPr="00377A8C" w:rsidRDefault="00E741A2" w:rsidP="004160A7">
      <w:pPr>
        <w:rPr>
          <w:rFonts w:eastAsiaTheme="majorEastAsia" w:cstheme="majorBidi" w:hint="eastAsia"/>
        </w:rPr>
      </w:pPr>
      <w:r>
        <w:drawing>
          <wp:inline distT="0" distB="0" distL="0" distR="0" wp14:anchorId="637F2116" wp14:editId="544DDD97">
            <wp:extent cx="6025347" cy="1378973"/>
            <wp:effectExtent l="0" t="0" r="0" b="0"/>
            <wp:docPr id="1742632805" name="Picture 19954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0"/>
                    <pic:cNvPicPr/>
                  </pic:nvPicPr>
                  <pic:blipFill>
                    <a:blip r:embed="rId40">
                      <a:extLst>
                        <a:ext uri="{28A0092B-C50C-407E-A947-70E740481C1C}">
                          <a14:useLocalDpi xmlns:a14="http://schemas.microsoft.com/office/drawing/2010/main" val="0"/>
                        </a:ext>
                      </a:extLst>
                    </a:blip>
                    <a:stretch>
                      <a:fillRect/>
                    </a:stretch>
                  </pic:blipFill>
                  <pic:spPr>
                    <a:xfrm>
                      <a:off x="0" y="0"/>
                      <a:ext cx="6025347" cy="1378973"/>
                    </a:xfrm>
                    <a:prstGeom prst="rect">
                      <a:avLst/>
                    </a:prstGeom>
                  </pic:spPr>
                </pic:pic>
              </a:graphicData>
            </a:graphic>
          </wp:inline>
        </w:drawing>
      </w:r>
      <w:r w:rsidR="00247F40" w:rsidRPr="00377A8C">
        <w:br/>
      </w:r>
      <w:r w:rsidR="00247F40" w:rsidRPr="00377A8C">
        <w:br/>
      </w:r>
      <w:r w:rsidR="00CE4E2E" w:rsidRPr="00377A8C">
        <w:rPr>
          <w:b/>
        </w:rPr>
        <w:t>$</w:t>
      </w:r>
      <w:r w:rsidR="00FD6D9B" w:rsidRPr="00377A8C">
        <w:rPr>
          <w:rFonts w:eastAsiaTheme="majorEastAsia" w:cstheme="majorBidi"/>
          <w:b/>
        </w:rPr>
        <w:t>OrganisationPublicIPAddress</w:t>
      </w:r>
      <w:r w:rsidR="00FD6D9B" w:rsidRPr="00377A8C">
        <w:t xml:space="preserve"> – </w:t>
      </w:r>
      <w:r w:rsidR="00A75B2C" w:rsidRPr="00377A8C">
        <w:t>T</w:t>
      </w:r>
      <w:r w:rsidR="00FD6D9B" w:rsidRPr="00377A8C">
        <w:t xml:space="preserve">his is </w:t>
      </w:r>
      <w:r w:rsidR="00A75B2C" w:rsidRPr="00377A8C">
        <w:t>the</w:t>
      </w:r>
      <w:r w:rsidR="00FD6D9B" w:rsidRPr="00377A8C">
        <w:t xml:space="preserve"> public </w:t>
      </w:r>
      <w:r w:rsidR="00117530" w:rsidRPr="00377A8C">
        <w:t>Internet protocol</w:t>
      </w:r>
      <w:r w:rsidR="00D33160" w:rsidRPr="00377A8C">
        <w:t xml:space="preserve"> address</w:t>
      </w:r>
      <w:r w:rsidR="00503FC5" w:rsidRPr="00377A8C">
        <w:t xml:space="preserve"> (IP v4)</w:t>
      </w:r>
      <w:r w:rsidR="00FD6D9B" w:rsidRPr="00377A8C">
        <w:t xml:space="preserve"> of your organisation e.g. (</w:t>
      </w:r>
      <w:r w:rsidR="00864C56" w:rsidRPr="00377A8C">
        <w:t>1</w:t>
      </w:r>
      <w:r w:rsidR="00864C56" w:rsidRPr="00377A8C">
        <w:rPr>
          <w:rFonts w:eastAsiaTheme="majorEastAsia" w:cstheme="majorBidi"/>
        </w:rPr>
        <w:t>90.200.99.37</w:t>
      </w:r>
      <w:r w:rsidR="00FD6D9B" w:rsidRPr="00377A8C">
        <w:t>)</w:t>
      </w:r>
      <w:r w:rsidR="006B7431" w:rsidRPr="00377A8C">
        <w:t xml:space="preserve">. </w:t>
      </w:r>
      <w:r w:rsidR="006B7431" w:rsidRPr="00377A8C">
        <w:rPr>
          <w:noProof w:val="0"/>
        </w:rPr>
        <w:t>This value can be obtained</w:t>
      </w:r>
      <w:r w:rsidR="00C40778" w:rsidRPr="00377A8C">
        <w:rPr>
          <w:noProof w:val="0"/>
        </w:rPr>
        <w:t xml:space="preserve"> </w:t>
      </w:r>
      <w:r w:rsidR="00C070C1" w:rsidRPr="00377A8C">
        <w:rPr>
          <w:noProof w:val="0"/>
        </w:rPr>
        <w:t>by querying “my ip address”</w:t>
      </w:r>
      <w:r w:rsidR="00843060" w:rsidRPr="00377A8C">
        <w:rPr>
          <w:noProof w:val="0"/>
        </w:rPr>
        <w:t xml:space="preserve"> in the browser</w:t>
      </w:r>
      <w:r w:rsidR="00C070C1" w:rsidRPr="00377A8C">
        <w:rPr>
          <w:noProof w:val="0"/>
        </w:rPr>
        <w:t xml:space="preserve"> or </w:t>
      </w:r>
      <w:r w:rsidR="00953B55" w:rsidRPr="00377A8C">
        <w:rPr>
          <w:noProof w:val="0"/>
        </w:rPr>
        <w:t xml:space="preserve">following </w:t>
      </w:r>
      <w:r w:rsidR="00597556" w:rsidRPr="00377A8C">
        <w:rPr>
          <w:noProof w:val="0"/>
        </w:rPr>
        <w:t>the</w:t>
      </w:r>
      <w:r w:rsidR="00953B55" w:rsidRPr="00377A8C">
        <w:rPr>
          <w:noProof w:val="0"/>
        </w:rPr>
        <w:t xml:space="preserve"> below </w:t>
      </w:r>
      <w:hyperlink r:id="rId41">
        <w:r w:rsidR="494034BE" w:rsidRPr="00377A8C">
          <w:rPr>
            <w:rStyle w:val="Hyperlink"/>
            <w:noProof w:val="0"/>
          </w:rPr>
          <w:t>link</w:t>
        </w:r>
      </w:hyperlink>
    </w:p>
    <w:p w14:paraId="3FCFF97F" w14:textId="77777777" w:rsidR="000A2ECC" w:rsidRPr="0080050C" w:rsidRDefault="000A2ECC" w:rsidP="000A2ECC">
      <w:pPr>
        <w:rPr>
          <w:rFonts w:hint="eastAsia"/>
        </w:rPr>
      </w:pPr>
      <w:r w:rsidRPr="0080050C">
        <w:rPr>
          <w:rFonts w:eastAsiaTheme="majorEastAsia" w:cstheme="majorBidi"/>
          <w:b/>
          <w:bCs/>
          <w:iCs/>
        </w:rPr>
        <w:t xml:space="preserve">$Project </w:t>
      </w:r>
      <w:r w:rsidRPr="0080050C">
        <w:rPr>
          <w:rFonts w:eastAsiaTheme="majorEastAsia" w:cstheme="majorBidi"/>
          <w:bCs/>
          <w:iCs/>
        </w:rPr>
        <w:t>–</w:t>
      </w:r>
      <w:r w:rsidRPr="0080050C">
        <w:rPr>
          <w:rFonts w:eastAsiaTheme="majorEastAsia" w:cstheme="majorBidi"/>
        </w:rPr>
        <w:t>This parameter</w:t>
      </w:r>
      <w:r w:rsidRPr="0080050C">
        <w:rPr>
          <w:rFonts w:eastAsiaTheme="majorEastAsia" w:cstheme="majorBidi"/>
          <w:bCs/>
          <w:iCs/>
        </w:rPr>
        <w:t xml:space="preserve"> </w:t>
      </w:r>
      <w:r w:rsidRPr="0080050C">
        <w:rPr>
          <w:rFonts w:eastAsiaTheme="majorEastAsia" w:cstheme="majorBidi"/>
        </w:rPr>
        <w:t>should be specific to the organisation that is going to use this solution</w:t>
      </w:r>
      <w:r>
        <w:rPr>
          <w:rFonts w:eastAsiaTheme="majorEastAsia" w:cstheme="majorBidi"/>
        </w:rPr>
        <w:t xml:space="preserve">. Administrators must </w:t>
      </w:r>
      <w:r w:rsidRPr="0080050C">
        <w:rPr>
          <w:rFonts w:eastAsiaTheme="majorEastAsia" w:cstheme="majorBidi"/>
        </w:rPr>
        <w:t xml:space="preserve">make </w:t>
      </w:r>
      <w:r>
        <w:rPr>
          <w:rFonts w:eastAsiaTheme="majorEastAsia" w:cstheme="majorBidi"/>
        </w:rPr>
        <w:t>their</w:t>
      </w:r>
      <w:r w:rsidRPr="0080050C">
        <w:rPr>
          <w:rFonts w:eastAsiaTheme="majorEastAsia" w:cstheme="majorBidi"/>
        </w:rPr>
        <w:t xml:space="preserve"> solution unique across all deployments, not only in </w:t>
      </w:r>
      <w:r>
        <w:rPr>
          <w:rFonts w:eastAsiaTheme="majorEastAsia" w:cstheme="majorBidi"/>
        </w:rPr>
        <w:t>their</w:t>
      </w:r>
      <w:r w:rsidRPr="0080050C">
        <w:rPr>
          <w:rFonts w:eastAsiaTheme="majorEastAsia" w:cstheme="majorBidi"/>
        </w:rPr>
        <w:t xml:space="preserve"> organisation</w:t>
      </w:r>
      <w:r w:rsidRPr="0080050C">
        <w:rPr>
          <w:rFonts w:eastAsiaTheme="majorEastAsia" w:cstheme="majorBidi"/>
          <w:bCs/>
          <w:iCs/>
        </w:rPr>
        <w:t>. This value can be a shortcut of the organisation name and project name. This is the element that make</w:t>
      </w:r>
      <w:r>
        <w:rPr>
          <w:rFonts w:eastAsiaTheme="majorEastAsia" w:cstheme="majorBidi"/>
          <w:bCs/>
          <w:iCs/>
        </w:rPr>
        <w:t>s</w:t>
      </w:r>
      <w:r w:rsidRPr="0080050C">
        <w:rPr>
          <w:rFonts w:eastAsiaTheme="majorEastAsia" w:cstheme="majorBidi"/>
          <w:bCs/>
          <w:iCs/>
        </w:rPr>
        <w:t xml:space="preserve"> resources unique from other organisations</w:t>
      </w:r>
      <w:r>
        <w:rPr>
          <w:rFonts w:eastAsiaTheme="majorEastAsia" w:cstheme="majorBidi"/>
          <w:bCs/>
          <w:iCs/>
        </w:rPr>
        <w:t>’</w:t>
      </w:r>
      <w:r w:rsidRPr="0080050C">
        <w:rPr>
          <w:rFonts w:eastAsiaTheme="majorEastAsia" w:cstheme="majorBidi"/>
          <w:bCs/>
          <w:iCs/>
        </w:rPr>
        <w:t xml:space="preserve"> resources that deploy this solution. </w:t>
      </w:r>
      <w:r>
        <w:rPr>
          <w:rFonts w:eastAsiaTheme="majorEastAsia" w:cstheme="majorBidi"/>
          <w:bCs/>
          <w:iCs/>
        </w:rPr>
        <w:t>The n</w:t>
      </w:r>
      <w:r w:rsidRPr="0080050C">
        <w:rPr>
          <w:rFonts w:eastAsiaTheme="majorEastAsia" w:cstheme="majorBidi"/>
          <w:bCs/>
          <w:iCs/>
        </w:rPr>
        <w:t xml:space="preserve">ame should have </w:t>
      </w:r>
      <w:r>
        <w:rPr>
          <w:rFonts w:eastAsiaTheme="majorEastAsia" w:cstheme="majorBidi"/>
          <w:bCs/>
          <w:iCs/>
        </w:rPr>
        <w:t>fewer</w:t>
      </w:r>
      <w:r w:rsidRPr="0080050C">
        <w:rPr>
          <w:rFonts w:eastAsiaTheme="majorEastAsia" w:cstheme="majorBidi"/>
          <w:bCs/>
          <w:iCs/>
        </w:rPr>
        <w:t xml:space="preserve"> than 10 alpha-numeric, lowercase characters.</w:t>
      </w:r>
      <w:r w:rsidRPr="0080050C" w:rsidDel="00AD6128">
        <w:t xml:space="preserve"> </w:t>
      </w:r>
    </w:p>
    <w:p w14:paraId="071E210D" w14:textId="77777777" w:rsidR="00D750F8" w:rsidRPr="00377A8C" w:rsidRDefault="00D750F8" w:rsidP="00D750F8">
      <w:pPr>
        <w:pStyle w:val="Heading6"/>
        <w:rPr>
          <w:rFonts w:hint="eastAsia"/>
        </w:rPr>
      </w:pPr>
      <w:r w:rsidRPr="00377A8C">
        <w:lastRenderedPageBreak/>
        <w:t>Optional Parameters</w:t>
      </w:r>
    </w:p>
    <w:p w14:paraId="1931BC3D" w14:textId="77777777" w:rsidR="00B74066" w:rsidRPr="0080050C" w:rsidRDefault="00B74066" w:rsidP="00B74066">
      <w:pPr>
        <w:rPr>
          <w:rFonts w:hint="eastAsia"/>
          <w:bCs/>
          <w:iCs/>
        </w:rPr>
      </w:pPr>
      <w:r w:rsidRPr="0080050C">
        <w:rPr>
          <w:b/>
        </w:rPr>
        <w:t>$Location</w:t>
      </w:r>
      <w:r w:rsidRPr="0080050C">
        <w:t xml:space="preserve"> – defines </w:t>
      </w:r>
      <w:r>
        <w:t xml:space="preserve">the </w:t>
      </w:r>
      <w:r w:rsidRPr="0080050C">
        <w:t>location prefix</w:t>
      </w:r>
      <w:r>
        <w:t>,</w:t>
      </w:r>
      <w:r w:rsidRPr="0080050C">
        <w:t xml:space="preserve"> e.g. weu – West Europe, suk – South UK. This value should conform to “$ResourceGroupLocation” parameter. This parameter only accepts maximum of 3 alphanumeric and lowercase characters.</w:t>
      </w:r>
    </w:p>
    <w:p w14:paraId="760CA4AC" w14:textId="4E92102D" w:rsidR="00BA670C" w:rsidRPr="00377A8C" w:rsidRDefault="00CE4E2E" w:rsidP="00BA670C">
      <w:pPr>
        <w:rPr>
          <w:rFonts w:hint="eastAsia"/>
        </w:rPr>
      </w:pPr>
      <w:r w:rsidRPr="00377A8C">
        <w:rPr>
          <w:rFonts w:eastAsiaTheme="majorEastAsia" w:cstheme="majorBidi"/>
          <w:b/>
        </w:rPr>
        <w:t>$</w:t>
      </w:r>
      <w:r w:rsidR="00BA670C" w:rsidRPr="00377A8C">
        <w:rPr>
          <w:rFonts w:eastAsiaTheme="majorEastAsia" w:cstheme="majorBidi"/>
          <w:b/>
        </w:rPr>
        <w:t xml:space="preserve">ResourceGroupName </w:t>
      </w:r>
      <w:r w:rsidR="00BA670C" w:rsidRPr="00377A8C">
        <w:t xml:space="preserve">– </w:t>
      </w:r>
      <w:r w:rsidR="00847F5F" w:rsidRPr="00377A8C">
        <w:t xml:space="preserve">defines </w:t>
      </w:r>
      <w:r w:rsidR="00827F84" w:rsidRPr="00377A8C">
        <w:t>the</w:t>
      </w:r>
      <w:r w:rsidR="00847F5F" w:rsidRPr="00377A8C">
        <w:t xml:space="preserve"> Resource Group Name. T</w:t>
      </w:r>
      <w:r w:rsidR="00BA670C" w:rsidRPr="00377A8C">
        <w:t>his is</w:t>
      </w:r>
      <w:r w:rsidR="00EF43B0" w:rsidRPr="00377A8C">
        <w:t xml:space="preserve"> the</w:t>
      </w:r>
      <w:r w:rsidR="00BA670C" w:rsidRPr="00377A8C">
        <w:t xml:space="preserve"> </w:t>
      </w:r>
      <w:r w:rsidR="002E65AA" w:rsidRPr="00377A8C">
        <w:t xml:space="preserve">only parameter that can be </w:t>
      </w:r>
      <w:r w:rsidR="00EF43B0" w:rsidRPr="00377A8C">
        <w:t xml:space="preserve">empty. If </w:t>
      </w:r>
      <w:r w:rsidR="00C34917" w:rsidRPr="00377A8C">
        <w:t>an e</w:t>
      </w:r>
      <w:r w:rsidR="00EF43B0" w:rsidRPr="00377A8C">
        <w:t xml:space="preserve">mpty value </w:t>
      </w:r>
      <w:r w:rsidR="00C34917" w:rsidRPr="00377A8C">
        <w:t xml:space="preserve">is </w:t>
      </w:r>
      <w:r w:rsidR="00EF43B0" w:rsidRPr="00377A8C">
        <w:t>provided</w:t>
      </w:r>
      <w:r w:rsidR="00C34917" w:rsidRPr="00377A8C">
        <w:t>, the</w:t>
      </w:r>
      <w:r w:rsidR="00EF43B0" w:rsidRPr="00377A8C">
        <w:t xml:space="preserve"> resource group</w:t>
      </w:r>
      <w:r w:rsidR="005671E0" w:rsidRPr="00377A8C">
        <w:t xml:space="preserve"> name</w:t>
      </w:r>
      <w:r w:rsidR="00EF43B0" w:rsidRPr="00377A8C">
        <w:t xml:space="preserve"> will be generated</w:t>
      </w:r>
      <w:r w:rsidR="00B9310C" w:rsidRPr="00377A8C">
        <w:t>.</w:t>
      </w:r>
      <w:r w:rsidR="00020E47" w:rsidRPr="00377A8C">
        <w:t xml:space="preserve"> </w:t>
      </w:r>
      <w:r w:rsidR="00B9310C" w:rsidRPr="00377A8C">
        <w:t>E</w:t>
      </w:r>
      <w:r w:rsidR="00020E47" w:rsidRPr="00377A8C">
        <w:t xml:space="preserve">.g. </w:t>
      </w:r>
      <w:r w:rsidR="00A538DA" w:rsidRPr="00377A8C">
        <w:t>mstsidh</w:t>
      </w:r>
      <w:r w:rsidR="00E33BDA" w:rsidRPr="00377A8C">
        <w:t>rgweudev</w:t>
      </w:r>
      <w:r w:rsidR="00D92A32" w:rsidRPr="00377A8C">
        <w:t>.</w:t>
      </w:r>
    </w:p>
    <w:p w14:paraId="1515F3D7" w14:textId="77777777" w:rsidR="000908BB" w:rsidRPr="0080050C" w:rsidRDefault="000908BB" w:rsidP="000908BB">
      <w:pPr>
        <w:rPr>
          <w:rFonts w:hint="eastAsia"/>
        </w:rPr>
      </w:pPr>
      <w:r w:rsidRPr="0080050C">
        <w:rPr>
          <w:b/>
        </w:rPr>
        <w:t>$ResourceGroupLocation</w:t>
      </w:r>
      <w:r w:rsidRPr="0080050C">
        <w:t xml:space="preserve"> – defines the Azure Region where the resource group will be deployed. The recommended value is the location of the closest </w:t>
      </w:r>
      <w:hyperlink r:id="rId42" w:history="1">
        <w:r w:rsidRPr="00F95ED2">
          <w:rPr>
            <w:rStyle w:val="Hyperlink"/>
          </w:rPr>
          <w:t>Microsoft datacentre</w:t>
        </w:r>
      </w:hyperlink>
      <w:r w:rsidRPr="0080050C">
        <w:t>.</w:t>
      </w:r>
    </w:p>
    <w:p w14:paraId="704D1ED7" w14:textId="51CC7443" w:rsidR="00D318B6" w:rsidRPr="00377A8C" w:rsidRDefault="00CE4E2E" w:rsidP="00BA670C">
      <w:pPr>
        <w:rPr>
          <w:rFonts w:hint="eastAsia"/>
        </w:rPr>
      </w:pPr>
      <w:r w:rsidRPr="00377A8C">
        <w:rPr>
          <w:b/>
        </w:rPr>
        <w:t>$</w:t>
      </w:r>
      <w:r w:rsidR="001226DE" w:rsidRPr="00377A8C">
        <w:rPr>
          <w:b/>
        </w:rPr>
        <w:t>Environment</w:t>
      </w:r>
      <w:r w:rsidR="001226DE" w:rsidRPr="00377A8C">
        <w:t xml:space="preserve"> – defines </w:t>
      </w:r>
      <w:r w:rsidR="007670B5" w:rsidRPr="00377A8C">
        <w:t xml:space="preserve">the </w:t>
      </w:r>
      <w:r w:rsidR="00555B13" w:rsidRPr="00377A8C">
        <w:t xml:space="preserve">Environment </w:t>
      </w:r>
      <w:r w:rsidR="00F8010B" w:rsidRPr="00377A8C">
        <w:t>(</w:t>
      </w:r>
      <w:r w:rsidR="00015966" w:rsidRPr="00377A8C">
        <w:t>e.g. dev</w:t>
      </w:r>
      <w:r w:rsidR="00F8010B" w:rsidRPr="00377A8C">
        <w:t>).</w:t>
      </w:r>
      <w:r w:rsidR="00015966" w:rsidRPr="00377A8C">
        <w:t xml:space="preserve"> </w:t>
      </w:r>
      <w:r w:rsidR="00F8010B" w:rsidRPr="00377A8C">
        <w:t>The</w:t>
      </w:r>
      <w:r w:rsidR="008E02B1" w:rsidRPr="00377A8C">
        <w:t xml:space="preserve"> same</w:t>
      </w:r>
      <w:r w:rsidR="00015966" w:rsidRPr="00377A8C">
        <w:t xml:space="preserve"> resource</w:t>
      </w:r>
      <w:r w:rsidR="008E02B1" w:rsidRPr="00377A8C">
        <w:t xml:space="preserve"> in two different environment</w:t>
      </w:r>
      <w:r w:rsidR="00015966" w:rsidRPr="00377A8C">
        <w:t xml:space="preserve"> </w:t>
      </w:r>
      <w:r w:rsidR="008E02B1" w:rsidRPr="00377A8C">
        <w:t>would differ by this flag</w:t>
      </w:r>
      <w:r w:rsidR="00AC2FBB" w:rsidRPr="00377A8C">
        <w:t>.</w:t>
      </w:r>
      <w:r w:rsidR="008E02B1" w:rsidRPr="00377A8C">
        <w:t xml:space="preserve"> </w:t>
      </w:r>
      <w:r w:rsidR="00AC2FBB" w:rsidRPr="00377A8C">
        <w:t>E</w:t>
      </w:r>
      <w:r w:rsidR="008E02B1" w:rsidRPr="00377A8C">
        <w:t xml:space="preserve">.g. </w:t>
      </w:r>
      <w:r w:rsidR="001C2BCD" w:rsidRPr="00377A8C">
        <w:t>for kv</w:t>
      </w:r>
      <w:r w:rsidR="00890C87" w:rsidRPr="00377A8C">
        <w:t>.</w:t>
      </w:r>
      <w:r w:rsidR="000F00F6" w:rsidRPr="00377A8C">
        <w:t xml:space="preserve"> </w:t>
      </w:r>
      <w:r w:rsidR="00890C87" w:rsidRPr="00377A8C">
        <w:t>This parameter only accepts maximum of 4 alphanumeric and lowercase characters e.g. “dev”</w:t>
      </w:r>
      <w:r w:rsidR="00B23FD7" w:rsidRPr="00377A8C">
        <w:t>.</w:t>
      </w:r>
    </w:p>
    <w:p w14:paraId="0D243556" w14:textId="77777777" w:rsidR="00643962" w:rsidRPr="00377A8C" w:rsidRDefault="00643962" w:rsidP="00643962">
      <w:pPr>
        <w:rPr>
          <w:rFonts w:hint="eastAsia"/>
        </w:rPr>
      </w:pPr>
      <w:r w:rsidRPr="00377A8C">
        <w:t>Dev environment: mstsidhkvweu</w:t>
      </w:r>
      <w:r w:rsidRPr="00377A8C">
        <w:rPr>
          <w:b/>
        </w:rPr>
        <w:t>dev</w:t>
      </w:r>
    </w:p>
    <w:p w14:paraId="444D12B6" w14:textId="1C3F3984" w:rsidR="00643962" w:rsidRPr="00377A8C" w:rsidRDefault="00643962" w:rsidP="00BA670C">
      <w:pPr>
        <w:rPr>
          <w:rFonts w:hint="eastAsia"/>
        </w:rPr>
      </w:pPr>
      <w:r w:rsidRPr="00377A8C">
        <w:t>Test environment: mstsidhkvweu</w:t>
      </w:r>
      <w:r w:rsidRPr="00377A8C">
        <w:rPr>
          <w:b/>
        </w:rPr>
        <w:t>test</w:t>
      </w:r>
    </w:p>
    <w:p w14:paraId="62C2D3C8" w14:textId="073158D0" w:rsidR="009F0D8C" w:rsidRPr="00377A8C" w:rsidDel="00C55A54" w:rsidRDefault="00C229A6" w:rsidP="00643962">
      <w:pPr>
        <w:shd w:val="clear" w:color="auto" w:fill="FFFFFF"/>
        <w:autoSpaceDE w:val="0"/>
        <w:autoSpaceDN w:val="0"/>
        <w:adjustRightInd w:val="0"/>
        <w:spacing w:after="0"/>
        <w:rPr>
          <w:rFonts w:hint="eastAsia"/>
        </w:rPr>
      </w:pPr>
      <w:r w:rsidRPr="00377A8C">
        <w:rPr>
          <w:b/>
        </w:rPr>
        <w:t>$Tags</w:t>
      </w:r>
      <w:r w:rsidRPr="00377A8C">
        <w:t xml:space="preserve"> – </w:t>
      </w:r>
      <w:r w:rsidR="00234DC1" w:rsidRPr="00377A8C">
        <w:t xml:space="preserve">PowerShell </w:t>
      </w:r>
      <w:r w:rsidR="00E43D00" w:rsidRPr="00377A8C">
        <w:t>object</w:t>
      </w:r>
      <w:r w:rsidR="0088669A" w:rsidRPr="00377A8C">
        <w:t>s</w:t>
      </w:r>
      <w:r w:rsidR="00E43D00" w:rsidRPr="00377A8C">
        <w:t xml:space="preserve"> </w:t>
      </w:r>
      <w:r w:rsidR="003736B3" w:rsidRPr="00377A8C">
        <w:t>tha</w:t>
      </w:r>
      <w:r w:rsidR="00290E41" w:rsidRPr="00377A8C">
        <w:t>t defines</w:t>
      </w:r>
      <w:r w:rsidR="003736B3" w:rsidRPr="00377A8C">
        <w:t xml:space="preserve"> </w:t>
      </w:r>
      <w:r w:rsidR="00BD548A" w:rsidRPr="00377A8C">
        <w:t>the</w:t>
      </w:r>
      <w:r w:rsidR="003736B3" w:rsidRPr="00377A8C">
        <w:t xml:space="preserve"> </w:t>
      </w:r>
      <w:r w:rsidR="003D2F8C" w:rsidRPr="00377A8C">
        <w:t xml:space="preserve">tags that are going to be assign to all deployed resources. </w:t>
      </w:r>
      <w:r w:rsidR="00234865" w:rsidRPr="00377A8C">
        <w:t>E</w:t>
      </w:r>
      <w:r w:rsidR="003D2F8C" w:rsidRPr="00377A8C">
        <w:t>.</w:t>
      </w:r>
      <w:r w:rsidR="00E06855" w:rsidRPr="00377A8C">
        <w:t xml:space="preserve">g. for billing purpose. </w:t>
      </w:r>
      <w:r w:rsidR="00C55A54" w:rsidRPr="00377A8C">
        <w:t>E</w:t>
      </w:r>
      <w:r w:rsidR="00C57790" w:rsidRPr="00377A8C">
        <w:t>.g. to assign two tags</w:t>
      </w:r>
      <w:r w:rsidR="00873496" w:rsidRPr="00377A8C">
        <w:t>:</w:t>
      </w:r>
      <w:r w:rsidR="00C57790" w:rsidRPr="00377A8C">
        <w:t xml:space="preserve"> </w:t>
      </w:r>
      <w:r w:rsidR="00873496" w:rsidRPr="00377A8C">
        <w:t>“</w:t>
      </w:r>
      <w:r w:rsidR="00C57790" w:rsidRPr="00377A8C">
        <w:t>Environment</w:t>
      </w:r>
      <w:r w:rsidR="00873496" w:rsidRPr="00377A8C">
        <w:t>”</w:t>
      </w:r>
      <w:r w:rsidR="00C57790" w:rsidRPr="00377A8C">
        <w:t xml:space="preserve"> with value of </w:t>
      </w:r>
      <w:r w:rsidR="00C60055" w:rsidRPr="00377A8C">
        <w:t>“</w:t>
      </w:r>
      <w:r w:rsidR="00C57790" w:rsidRPr="00377A8C">
        <w:t>Dev</w:t>
      </w:r>
      <w:r w:rsidR="00C60055" w:rsidRPr="00377A8C">
        <w:t>”</w:t>
      </w:r>
      <w:r w:rsidR="00C57790" w:rsidRPr="00377A8C">
        <w:t xml:space="preserve"> and </w:t>
      </w:r>
      <w:r w:rsidR="00C60055" w:rsidRPr="00377A8C">
        <w:t>“</w:t>
      </w:r>
      <w:r w:rsidR="00C57790" w:rsidRPr="00377A8C">
        <w:t>Project</w:t>
      </w:r>
      <w:r w:rsidR="00C60055" w:rsidRPr="00377A8C">
        <w:t>”</w:t>
      </w:r>
      <w:r w:rsidR="00C57790" w:rsidRPr="00377A8C">
        <w:t xml:space="preserve"> with value of </w:t>
      </w:r>
      <w:r w:rsidR="00C60055" w:rsidRPr="00377A8C">
        <w:t>“</w:t>
      </w:r>
      <w:r w:rsidR="00B348E1" w:rsidRPr="00377A8C">
        <w:t>NonProfit</w:t>
      </w:r>
      <w:r w:rsidR="00CC7E4D" w:rsidRPr="00377A8C">
        <w:t>DataWarehouseQuickStart</w:t>
      </w:r>
      <w:r w:rsidR="00C60055" w:rsidRPr="00377A8C">
        <w:t>”</w:t>
      </w:r>
      <w:r w:rsidR="00855A4B" w:rsidRPr="00377A8C">
        <w:t xml:space="preserve"> d</w:t>
      </w:r>
      <w:r w:rsidR="00C60055" w:rsidRPr="00377A8C">
        <w:t xml:space="preserve">efine object like </w:t>
      </w:r>
      <w:r w:rsidR="00855A4B" w:rsidRPr="00377A8C">
        <w:t>below</w:t>
      </w:r>
      <w:r w:rsidR="00C60055" w:rsidRPr="00377A8C">
        <w:t>.</w:t>
      </w:r>
    </w:p>
    <w:p w14:paraId="2F8D67C0" w14:textId="53ED6DE1" w:rsidR="00327FF5" w:rsidRPr="00377A8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377A8C">
        <w:rPr>
          <w:rFonts w:ascii="Lucida Console" w:hAnsi="Lucida Console" w:cs="Lucida Console"/>
          <w:color w:val="auto"/>
          <w:sz w:val="18"/>
          <w:szCs w:val="18"/>
        </w:rPr>
        <w:t xml:space="preserve">@{Environment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Pr="00377A8C">
        <w:rPr>
          <w:rFonts w:ascii="Lucida Console" w:hAnsi="Lucida Console" w:cs="Lucida Console"/>
          <w:color w:val="8B0000"/>
          <w:sz w:val="18"/>
          <w:szCs w:val="18"/>
        </w:rPr>
        <w:t>"Dev"</w:t>
      </w:r>
      <w:r w:rsidRPr="00377A8C">
        <w:rPr>
          <w:rFonts w:ascii="Lucida Console" w:hAnsi="Lucida Console" w:cs="Lucida Console"/>
          <w:color w:val="auto"/>
          <w:sz w:val="18"/>
          <w:szCs w:val="18"/>
        </w:rPr>
        <w:t xml:space="preserve">; Project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00C6324B" w:rsidRPr="00377A8C">
        <w:rPr>
          <w:rFonts w:ascii="Lucida Console" w:hAnsi="Lucida Console" w:cs="Lucida Console"/>
          <w:color w:val="8B0000"/>
          <w:sz w:val="18"/>
          <w:szCs w:val="18"/>
        </w:rPr>
        <w:t>"</w:t>
      </w:r>
      <w:r w:rsidR="00C6324B" w:rsidRPr="00377A8C">
        <w:rPr>
          <w:rFonts w:ascii="Lucida Console" w:hAnsi="Lucida Console"/>
          <w:color w:val="B32414" w:themeColor="accent6" w:themeShade="BF"/>
          <w:sz w:val="18"/>
        </w:rPr>
        <w:t>NonProfitDataWarehouseQuickStart</w:t>
      </w:r>
      <w:r w:rsidR="00C6324B" w:rsidRPr="00377A8C">
        <w:rPr>
          <w:rFonts w:ascii="Lucida Console" w:hAnsi="Lucida Console" w:cs="Lucida Console"/>
          <w:color w:val="auto"/>
          <w:sz w:val="18"/>
          <w:szCs w:val="18"/>
        </w:rPr>
        <w:t>”</w:t>
      </w:r>
      <w:r w:rsidRPr="00377A8C">
        <w:rPr>
          <w:rFonts w:ascii="Lucida Console" w:hAnsi="Lucida Console" w:cs="Lucida Console"/>
          <w:color w:val="auto"/>
          <w:sz w:val="18"/>
          <w:szCs w:val="18"/>
        </w:rPr>
        <w:t>}</w:t>
      </w:r>
    </w:p>
    <w:p w14:paraId="49A9BB9D" w14:textId="77777777" w:rsidR="00C60055" w:rsidRPr="00377A8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377A8C" w:rsidRDefault="00C60055" w:rsidP="00643962">
      <w:pPr>
        <w:shd w:val="clear" w:color="auto" w:fill="FFFFFF"/>
        <w:autoSpaceDE w:val="0"/>
        <w:autoSpaceDN w:val="0"/>
        <w:adjustRightInd w:val="0"/>
        <w:spacing w:after="0"/>
        <w:rPr>
          <w:rFonts w:hint="eastAsia"/>
        </w:rPr>
      </w:pPr>
      <w:r w:rsidRPr="00377A8C">
        <w:t>Remarks:</w:t>
      </w:r>
      <w:r w:rsidR="00855A4B" w:rsidRPr="00377A8C">
        <w:t xml:space="preserve"> </w:t>
      </w:r>
      <w:r w:rsidRPr="00377A8C">
        <w:t xml:space="preserve"> </w:t>
      </w:r>
      <w:r w:rsidR="007575E3" w:rsidRPr="00377A8C">
        <w:t xml:space="preserve">To add more tags just add </w:t>
      </w:r>
      <w:r w:rsidR="00CC40CE" w:rsidRPr="00377A8C">
        <w:t xml:space="preserve">additional </w:t>
      </w:r>
      <w:r w:rsidR="00785964" w:rsidRPr="00377A8C">
        <w:rPr>
          <w:rFonts w:ascii="Lucida Console" w:hAnsi="Lucida Console" w:cs="Lucida Console"/>
          <w:noProof w:val="0"/>
          <w:color w:val="auto"/>
          <w:sz w:val="18"/>
          <w:szCs w:val="18"/>
        </w:rPr>
        <w:t>TagName</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696969"/>
          <w:sz w:val="18"/>
          <w:szCs w:val="18"/>
        </w:rPr>
        <w:t>=</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TagValue</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 xml:space="preserve">; </w:t>
      </w:r>
      <w:r w:rsidR="00990CDA" w:rsidRPr="00377A8C">
        <w:t>Tag</w:t>
      </w:r>
      <w:r w:rsidR="00AB3475" w:rsidRPr="00377A8C">
        <w:t xml:space="preserve"> Names and V</w:t>
      </w:r>
      <w:r w:rsidRPr="00377A8C">
        <w:t>alue</w:t>
      </w:r>
      <w:r w:rsidR="00990CDA" w:rsidRPr="00377A8C">
        <w:t xml:space="preserve">s </w:t>
      </w:r>
      <w:r w:rsidRPr="00377A8C">
        <w:t>must not contain spaces.</w:t>
      </w:r>
      <w:r w:rsidR="006D5990" w:rsidRPr="00377A8C">
        <w:t xml:space="preserve"> This parameter is optional and have</w:t>
      </w:r>
      <w:r w:rsidR="00863C42" w:rsidRPr="00377A8C">
        <w:t xml:space="preserve"> default value assigned as above example.</w:t>
      </w:r>
      <w:r w:rsidR="00327FF5" w:rsidRPr="00377A8C">
        <w:t xml:space="preserve"> Environment should conform with “$Environment” parameter.</w:t>
      </w:r>
    </w:p>
    <w:p w14:paraId="022D6117" w14:textId="77777777" w:rsidR="00223052" w:rsidRPr="00377A8C" w:rsidRDefault="00223052" w:rsidP="00643962">
      <w:pPr>
        <w:shd w:val="clear" w:color="auto" w:fill="FFFFFF"/>
        <w:autoSpaceDE w:val="0"/>
        <w:autoSpaceDN w:val="0"/>
        <w:adjustRightInd w:val="0"/>
        <w:spacing w:after="0"/>
        <w:rPr>
          <w:rFonts w:hint="eastAsia"/>
        </w:rPr>
      </w:pPr>
    </w:p>
    <w:p w14:paraId="6905EB3A" w14:textId="2BC2BCCA" w:rsidR="00223052" w:rsidRPr="00377A8C" w:rsidRDefault="00223052" w:rsidP="00643962">
      <w:pPr>
        <w:shd w:val="clear" w:color="auto" w:fill="FFFFFF"/>
        <w:autoSpaceDE w:val="0"/>
        <w:autoSpaceDN w:val="0"/>
        <w:adjustRightInd w:val="0"/>
        <w:spacing w:after="0"/>
        <w:rPr>
          <w:rFonts w:hint="eastAsia"/>
        </w:rPr>
      </w:pPr>
      <w:r w:rsidRPr="00377A8C">
        <w:rPr>
          <w:b/>
        </w:rPr>
        <w:t>$DeveloperGroupName</w:t>
      </w:r>
      <w:r w:rsidRPr="00377A8C">
        <w:t xml:space="preserve"> – defines </w:t>
      </w:r>
      <w:r w:rsidR="00A61BDA" w:rsidRPr="00377A8C">
        <w:t xml:space="preserve">the </w:t>
      </w:r>
      <w:r w:rsidRPr="00377A8C">
        <w:t xml:space="preserve">name for the developer group name that had been created in Azure Active Directory. This Group will be assigned </w:t>
      </w:r>
      <w:r w:rsidR="00872D7D" w:rsidRPr="00377A8C">
        <w:t xml:space="preserve">to allow </w:t>
      </w:r>
      <w:r w:rsidR="00861C4A" w:rsidRPr="00377A8C">
        <w:t>deve</w:t>
      </w:r>
      <w:r w:rsidR="00A61BDA" w:rsidRPr="00377A8C">
        <w:t>l</w:t>
      </w:r>
      <w:r w:rsidR="00861C4A" w:rsidRPr="00377A8C">
        <w:t xml:space="preserve">oper </w:t>
      </w:r>
      <w:r w:rsidR="00872D7D" w:rsidRPr="00377A8C">
        <w:t>access to all resources</w:t>
      </w:r>
      <w:r w:rsidR="008004B7" w:rsidRPr="00377A8C">
        <w:t>.</w:t>
      </w:r>
    </w:p>
    <w:p w14:paraId="137FE225" w14:textId="6DA428B2" w:rsidR="008004B7" w:rsidRPr="00377A8C" w:rsidRDefault="008004B7" w:rsidP="00643962">
      <w:pPr>
        <w:shd w:val="clear" w:color="auto" w:fill="FFFFFF"/>
        <w:autoSpaceDE w:val="0"/>
        <w:autoSpaceDN w:val="0"/>
        <w:adjustRightInd w:val="0"/>
        <w:spacing w:after="0"/>
        <w:rPr>
          <w:rFonts w:hint="eastAsia"/>
        </w:rPr>
      </w:pPr>
      <w:r w:rsidRPr="00377A8C">
        <w:t xml:space="preserve">Name should be exactly the same as created in </w:t>
      </w:r>
      <w:r w:rsidR="00A61BDA" w:rsidRPr="00377A8C">
        <w:t xml:space="preserve">the </w:t>
      </w:r>
      <w:r w:rsidRPr="00377A8C">
        <w:t>pre</w:t>
      </w:r>
      <w:r w:rsidR="009C07DE" w:rsidRPr="00377A8C">
        <w:t>requisit</w:t>
      </w:r>
      <w:r w:rsidR="00A61BDA" w:rsidRPr="00377A8C">
        <w:t>e</w:t>
      </w:r>
      <w:r w:rsidR="009C07DE" w:rsidRPr="00377A8C">
        <w:t>s step</w:t>
      </w:r>
      <w:r w:rsidR="00861C4A" w:rsidRPr="00377A8C">
        <w:t>.</w:t>
      </w:r>
    </w:p>
    <w:p w14:paraId="5393E07F" w14:textId="0869757A"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DEVELOPER</w:t>
      </w:r>
    </w:p>
    <w:p w14:paraId="769B859E" w14:textId="77777777" w:rsidR="008004B7" w:rsidRPr="00377A8C" w:rsidRDefault="008004B7" w:rsidP="00643962">
      <w:pPr>
        <w:shd w:val="clear" w:color="auto" w:fill="FFFFFF"/>
        <w:autoSpaceDE w:val="0"/>
        <w:autoSpaceDN w:val="0"/>
        <w:adjustRightInd w:val="0"/>
        <w:spacing w:after="0"/>
        <w:rPr>
          <w:rFonts w:hint="eastAsia"/>
        </w:rPr>
      </w:pPr>
    </w:p>
    <w:p w14:paraId="02C4BA8E" w14:textId="3ADD3E58" w:rsidR="0058026A" w:rsidRPr="00377A8C" w:rsidRDefault="00223052" w:rsidP="0058026A">
      <w:pPr>
        <w:shd w:val="clear" w:color="auto" w:fill="FFFFFF"/>
        <w:autoSpaceDE w:val="0"/>
        <w:autoSpaceDN w:val="0"/>
        <w:adjustRightInd w:val="0"/>
        <w:spacing w:after="0"/>
        <w:rPr>
          <w:rFonts w:hint="eastAsia"/>
        </w:rPr>
      </w:pPr>
      <w:r w:rsidRPr="00377A8C">
        <w:rPr>
          <w:b/>
        </w:rPr>
        <w:t>$AdminGroupName</w:t>
      </w:r>
      <w:r w:rsidR="0058026A" w:rsidRPr="00377A8C">
        <w:t xml:space="preserve">– defines </w:t>
      </w:r>
      <w:r w:rsidR="00A61BDA" w:rsidRPr="00377A8C">
        <w:t xml:space="preserve">the </w:t>
      </w:r>
      <w:r w:rsidR="0058026A" w:rsidRPr="00377A8C">
        <w:t>name for the administrator group name that had been created in Azure Active Directory. This Group will be assigned to allow admin access to all resources.</w:t>
      </w:r>
    </w:p>
    <w:p w14:paraId="613C3E25" w14:textId="77777777" w:rsidR="0058026A" w:rsidRPr="00377A8C" w:rsidRDefault="0058026A" w:rsidP="0058026A">
      <w:pPr>
        <w:shd w:val="clear" w:color="auto" w:fill="FFFFFF"/>
        <w:autoSpaceDE w:val="0"/>
        <w:autoSpaceDN w:val="0"/>
        <w:adjustRightInd w:val="0"/>
        <w:spacing w:after="0"/>
        <w:rPr>
          <w:rFonts w:hint="eastAsia"/>
        </w:rPr>
      </w:pPr>
    </w:p>
    <w:p w14:paraId="609A2309" w14:textId="36257583" w:rsidR="00223052" w:rsidRPr="00377A8C" w:rsidRDefault="0058026A" w:rsidP="00643962">
      <w:pPr>
        <w:shd w:val="clear" w:color="auto" w:fill="FFFFFF"/>
        <w:autoSpaceDE w:val="0"/>
        <w:autoSpaceDN w:val="0"/>
        <w:adjustRightInd w:val="0"/>
        <w:spacing w:after="0"/>
        <w:rPr>
          <w:rFonts w:hint="eastAsia"/>
        </w:rPr>
      </w:pPr>
      <w:r w:rsidRPr="00377A8C">
        <w:t xml:space="preserve">Name should be exactly the same as created in </w:t>
      </w:r>
      <w:r w:rsidR="00A97F9B" w:rsidRPr="00377A8C">
        <w:t xml:space="preserve">the </w:t>
      </w:r>
      <w:r w:rsidRPr="00377A8C">
        <w:t>prerequisit</w:t>
      </w:r>
      <w:r w:rsidR="00A97F9B" w:rsidRPr="00377A8C">
        <w:t>e</w:t>
      </w:r>
      <w:r w:rsidRPr="00377A8C">
        <w:t>s step</w:t>
      </w:r>
      <w:r w:rsidR="00861C4A" w:rsidRPr="00377A8C">
        <w:t>.</w:t>
      </w:r>
    </w:p>
    <w:p w14:paraId="76A48DD3" w14:textId="61E8DCA4"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ADMIN</w:t>
      </w:r>
    </w:p>
    <w:p w14:paraId="1C6F7BD6" w14:textId="2E87B613" w:rsidR="000A2CAE" w:rsidRPr="00377A8C" w:rsidRDefault="000A2CAE" w:rsidP="004160A7">
      <w:pPr>
        <w:rPr>
          <w:rFonts w:hint="eastAsia"/>
        </w:rPr>
      </w:pPr>
    </w:p>
    <w:p w14:paraId="7085CF17" w14:textId="078F5612" w:rsidR="0053740F" w:rsidRPr="00377A8C" w:rsidRDefault="00985996" w:rsidP="00A73C4D">
      <w:pPr>
        <w:pStyle w:val="Heading4"/>
        <w:rPr>
          <w:rFonts w:hint="eastAsia"/>
        </w:rPr>
      </w:pPr>
      <w:r w:rsidRPr="00377A8C">
        <w:t>Naming Configuration Setup</w:t>
      </w:r>
    </w:p>
    <w:p w14:paraId="432ABF91" w14:textId="3A5F1800" w:rsidR="00AE4C19" w:rsidRPr="00377A8C" w:rsidRDefault="00AE4C19" w:rsidP="00AE4C19">
      <w:pPr>
        <w:rPr>
          <w:rFonts w:hint="eastAsia"/>
        </w:rPr>
      </w:pPr>
      <w:r w:rsidRPr="00377A8C">
        <w:t xml:space="preserve">This section describes how the naming conventions are created for the Azure Resources. This process is executed as part of the PowerShell deployment script. The script contains code that converts the provided parameters into resource names. It is recommended not to change this section unless needed. This section of code does not have to be modified unless different naming conventions are required. Modification </w:t>
      </w:r>
      <w:r w:rsidR="005B36D4">
        <w:t xml:space="preserve">to </w:t>
      </w:r>
      <w:r w:rsidRPr="00377A8C">
        <w:t>this section may cause script to fail.</w:t>
      </w:r>
    </w:p>
    <w:p w14:paraId="35089DD0" w14:textId="202C1E7C" w:rsidR="00CB5FD0" w:rsidRPr="00377A8C" w:rsidRDefault="00110B5F" w:rsidP="007E7398">
      <w:pPr>
        <w:rPr>
          <w:rFonts w:hint="eastAsia"/>
        </w:rPr>
      </w:pPr>
      <w:r>
        <w:lastRenderedPageBreak/>
        <w:drawing>
          <wp:inline distT="0" distB="0" distL="0" distR="0" wp14:anchorId="579A3989" wp14:editId="433D32A1">
            <wp:extent cx="4272062" cy="1868556"/>
            <wp:effectExtent l="0" t="0" r="0" b="0"/>
            <wp:docPr id="1268543861" name="Picture 19954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5"/>
                    <pic:cNvPicPr/>
                  </pic:nvPicPr>
                  <pic:blipFill>
                    <a:blip r:embed="rId43">
                      <a:extLst>
                        <a:ext uri="{28A0092B-C50C-407E-A947-70E740481C1C}">
                          <a14:useLocalDpi xmlns:a14="http://schemas.microsoft.com/office/drawing/2010/main" val="0"/>
                        </a:ext>
                      </a:extLst>
                    </a:blip>
                    <a:stretch>
                      <a:fillRect/>
                    </a:stretch>
                  </pic:blipFill>
                  <pic:spPr>
                    <a:xfrm>
                      <a:off x="0" y="0"/>
                      <a:ext cx="4272062" cy="1868556"/>
                    </a:xfrm>
                    <a:prstGeom prst="rect">
                      <a:avLst/>
                    </a:prstGeom>
                  </pic:spPr>
                </pic:pic>
              </a:graphicData>
            </a:graphic>
          </wp:inline>
        </w:drawing>
      </w:r>
    </w:p>
    <w:p w14:paraId="4E6F5155" w14:textId="77777777" w:rsidR="00BA36A5" w:rsidRPr="00377A8C" w:rsidRDefault="00BA36A5" w:rsidP="00BA36A5">
      <w:pPr>
        <w:rPr>
          <w:rFonts w:hint="eastAsia"/>
        </w:rPr>
      </w:pPr>
      <w:r w:rsidRPr="00377A8C">
        <w:t>Azure resource names are composed from parameters defined in param as stated below:</w:t>
      </w:r>
    </w:p>
    <w:p w14:paraId="16AF90DD" w14:textId="017D1365" w:rsidR="00425F95" w:rsidRPr="00377A8C" w:rsidRDefault="00794B09" w:rsidP="007E7398">
      <w:pPr>
        <w:rPr>
          <w:rFonts w:hint="eastAsia"/>
        </w:rPr>
      </w:pPr>
      <w:r w:rsidRPr="00377A8C">
        <w:t>E</w:t>
      </w:r>
      <w:r w:rsidR="009E3034" w:rsidRPr="00377A8C">
        <w:t>.g.</w:t>
      </w:r>
      <w:r w:rsidR="0035776F" w:rsidRPr="00377A8C">
        <w:t xml:space="preserve"> </w:t>
      </w:r>
      <w:r w:rsidR="00425F95" w:rsidRPr="00377A8C">
        <w:t>for parameters supplied in param section like this</w:t>
      </w:r>
      <w:r w:rsidR="00212064" w:rsidRPr="00377A8C">
        <w:t>:</w:t>
      </w:r>
    </w:p>
    <w:p w14:paraId="6858FF6E" w14:textId="534443D3" w:rsidR="00B068C9" w:rsidRPr="00377A8C" w:rsidRDefault="00B068C9" w:rsidP="00183458">
      <w:pPr>
        <w:ind w:firstLine="720"/>
        <w:rPr>
          <w:rFonts w:hint="eastAsia"/>
        </w:rPr>
      </w:pPr>
      <w:r w:rsidRPr="00377A8C">
        <w:t>$ProjectName = msts</w:t>
      </w:r>
      <w:r w:rsidR="0062336E" w:rsidRPr="00377A8C">
        <w:t>idh</w:t>
      </w:r>
    </w:p>
    <w:p w14:paraId="580FBBF8" w14:textId="76AB0C5E" w:rsidR="0062336E" w:rsidRPr="00377A8C" w:rsidRDefault="0062336E" w:rsidP="00183458">
      <w:pPr>
        <w:ind w:firstLine="720"/>
        <w:rPr>
          <w:rFonts w:hint="eastAsia"/>
        </w:rPr>
      </w:pPr>
      <w:r w:rsidRPr="00377A8C">
        <w:t>$Location = suk</w:t>
      </w:r>
    </w:p>
    <w:p w14:paraId="1AED08E9" w14:textId="16C55A21" w:rsidR="00425F95" w:rsidRPr="00377A8C" w:rsidRDefault="00425F95" w:rsidP="00183458">
      <w:pPr>
        <w:ind w:firstLine="720"/>
        <w:rPr>
          <w:rFonts w:hint="eastAsia"/>
        </w:rPr>
      </w:pPr>
      <w:r w:rsidRPr="00377A8C">
        <w:t>$Environment = dev</w:t>
      </w:r>
    </w:p>
    <w:p w14:paraId="2C1AA4AD" w14:textId="24C15230" w:rsidR="00425F95" w:rsidRPr="00377A8C" w:rsidRDefault="0035776F" w:rsidP="007E7398">
      <w:pPr>
        <w:rPr>
          <w:rFonts w:hint="eastAsia"/>
        </w:rPr>
      </w:pPr>
      <w:r w:rsidRPr="00377A8C">
        <w:t xml:space="preserve">The </w:t>
      </w:r>
      <w:r w:rsidR="00C21B53" w:rsidRPr="00377A8C">
        <w:t>n</w:t>
      </w:r>
      <w:r w:rsidR="00425F95" w:rsidRPr="00377A8C">
        <w:t xml:space="preserve">ame </w:t>
      </w:r>
      <w:r w:rsidRPr="00377A8C">
        <w:t>of</w:t>
      </w:r>
      <w:r w:rsidR="001F5272" w:rsidRPr="00377A8C">
        <w:t xml:space="preserve"> the Key</w:t>
      </w:r>
      <w:r w:rsidRPr="00377A8C">
        <w:t xml:space="preserve"> </w:t>
      </w:r>
      <w:r w:rsidR="001F5272" w:rsidRPr="00377A8C">
        <w:t>Vault will be</w:t>
      </w:r>
    </w:p>
    <w:p w14:paraId="6C606510" w14:textId="48FF72C2" w:rsidR="008D37C3" w:rsidRPr="00377A8C" w:rsidRDefault="009E3034" w:rsidP="00183458">
      <w:pPr>
        <w:ind w:left="720"/>
        <w:rPr>
          <w:rFonts w:hint="eastAsia"/>
        </w:rPr>
      </w:pPr>
      <w:r w:rsidRPr="00377A8C">
        <w:t>$keyVault</w:t>
      </w:r>
      <w:r w:rsidR="00152CDC" w:rsidRPr="00377A8C">
        <w:t xml:space="preserve"> = </w:t>
      </w:r>
      <w:r w:rsidR="007D4383" w:rsidRPr="00377A8C">
        <w:t>$ProjectName +</w:t>
      </w:r>
      <w:r w:rsidR="009769DA" w:rsidRPr="00377A8C">
        <w:t xml:space="preserve"> “kv” + $Location +</w:t>
      </w:r>
      <w:r w:rsidR="00425F95" w:rsidRPr="00377A8C">
        <w:t xml:space="preserve"> </w:t>
      </w:r>
      <w:r w:rsidR="009769DA" w:rsidRPr="00377A8C">
        <w:t>$</w:t>
      </w:r>
      <w:r w:rsidR="00B14A1F" w:rsidRPr="00377A8C">
        <w:t>Environment</w:t>
      </w:r>
      <w:r w:rsidR="008E5958" w:rsidRPr="00377A8C">
        <w:t xml:space="preserve"> </w:t>
      </w:r>
      <w:r w:rsidR="00D3651A" w:rsidRPr="00377A8C">
        <w:t>=</w:t>
      </w:r>
      <w:r w:rsidR="008E5958" w:rsidRPr="00377A8C">
        <w:t>&gt;</w:t>
      </w:r>
      <w:r w:rsidR="00D3651A" w:rsidRPr="00377A8C">
        <w:t xml:space="preserve"> </w:t>
      </w:r>
      <w:r w:rsidR="00F739A9" w:rsidRPr="00377A8C">
        <w:t>“mstsidh” + “ks” + “suk” + “</w:t>
      </w:r>
      <w:r w:rsidR="0087183E" w:rsidRPr="00377A8C">
        <w:t>dev</w:t>
      </w:r>
      <w:r w:rsidR="00F739A9" w:rsidRPr="00377A8C">
        <w:t>”</w:t>
      </w:r>
      <w:r w:rsidR="008E5958" w:rsidRPr="00377A8C">
        <w:t xml:space="preserve"> =&gt; “mstsidhkssukdev”</w:t>
      </w:r>
      <w:bookmarkStart w:id="29" w:name="_Toc29193007"/>
      <w:bookmarkEnd w:id="29"/>
    </w:p>
    <w:p w14:paraId="0AE2550C" w14:textId="52109AB2" w:rsidR="002B10DA" w:rsidRPr="00377A8C" w:rsidRDefault="00513296">
      <w:pPr>
        <w:rPr>
          <w:rFonts w:hint="eastAsia"/>
        </w:rPr>
      </w:pPr>
      <w:r w:rsidRPr="00377A8C">
        <w:t xml:space="preserve">If the code responsible for </w:t>
      </w:r>
      <w:r w:rsidR="008F3748">
        <w:t xml:space="preserve">the </w:t>
      </w:r>
      <w:r w:rsidRPr="00377A8C">
        <w:t>naming convention is modified, the Release Manager would need to make sure that the new names are going to be compat</w:t>
      </w:r>
      <w:r w:rsidR="00A6779A" w:rsidRPr="00377A8C">
        <w:t>i</w:t>
      </w:r>
      <w:r w:rsidRPr="00377A8C">
        <w:t xml:space="preserve">ble with the naming convention required by each </w:t>
      </w:r>
      <w:r w:rsidR="001545E9">
        <w:t>A</w:t>
      </w:r>
      <w:r w:rsidRPr="00377A8C">
        <w:t>zure resource.</w:t>
      </w:r>
    </w:p>
    <w:p w14:paraId="7BC27015" w14:textId="2936327E" w:rsidR="00E93C4A" w:rsidRPr="00377A8C" w:rsidRDefault="0046311A" w:rsidP="00192FA0">
      <w:pPr>
        <w:pStyle w:val="Heading3"/>
        <w:rPr>
          <w:rFonts w:hint="eastAsia"/>
        </w:rPr>
      </w:pPr>
      <w:bookmarkStart w:id="30" w:name="_Toc30618677"/>
      <w:r w:rsidRPr="00377A8C">
        <w:t>Run</w:t>
      </w:r>
      <w:r w:rsidR="00A73C4D" w:rsidRPr="00377A8C">
        <w:t>ning</w:t>
      </w:r>
      <w:r w:rsidRPr="00377A8C">
        <w:t xml:space="preserve"> </w:t>
      </w:r>
      <w:r w:rsidR="00697DB4" w:rsidRPr="00377A8C">
        <w:t xml:space="preserve">the </w:t>
      </w:r>
      <w:r w:rsidRPr="00377A8C">
        <w:t>Orchestration PowerShell script</w:t>
      </w:r>
      <w:bookmarkEnd w:id="30"/>
    </w:p>
    <w:p w14:paraId="4F1E98E5" w14:textId="0DB54931" w:rsidR="00BD5EA0" w:rsidRPr="00377A8C" w:rsidRDefault="00C7591B" w:rsidP="00BD5EA0">
      <w:pPr>
        <w:rPr>
          <w:rFonts w:hint="eastAsia"/>
        </w:rPr>
      </w:pPr>
      <w:r w:rsidRPr="00377A8C">
        <w:t xml:space="preserve">To run </w:t>
      </w:r>
      <w:r w:rsidR="00EE5594" w:rsidRPr="00377A8C">
        <w:t xml:space="preserve">the </w:t>
      </w:r>
      <w:r w:rsidR="2F4F1CE7" w:rsidRPr="00377A8C">
        <w:t>PowerShell</w:t>
      </w:r>
      <w:r w:rsidRPr="00377A8C">
        <w:t xml:space="preserve"> script</w:t>
      </w:r>
      <w:r w:rsidR="00040F08" w:rsidRPr="00377A8C">
        <w:t xml:space="preserve">, </w:t>
      </w:r>
      <w:r w:rsidRPr="00377A8C">
        <w:t xml:space="preserve">open it </w:t>
      </w:r>
      <w:r w:rsidR="00CC2E3A" w:rsidRPr="00377A8C">
        <w:t>in Windows PowerShell ISE console</w:t>
      </w:r>
      <w:r w:rsidR="00DE522A" w:rsidRPr="00377A8C">
        <w:t>.</w:t>
      </w:r>
      <w:r w:rsidR="002D74CB" w:rsidRPr="00377A8C">
        <w:t xml:space="preserve"> When </w:t>
      </w:r>
      <w:r w:rsidR="00040F08" w:rsidRPr="00377A8C">
        <w:t xml:space="preserve">the </w:t>
      </w:r>
      <w:r w:rsidR="002D74CB" w:rsidRPr="00377A8C">
        <w:t>script opens</w:t>
      </w:r>
      <w:r w:rsidR="00040F08" w:rsidRPr="00377A8C">
        <w:t>,</w:t>
      </w:r>
      <w:r w:rsidR="00DE522A" w:rsidRPr="00377A8C">
        <w:t xml:space="preserve"> </w:t>
      </w:r>
      <w:r w:rsidR="00EE5594" w:rsidRPr="00377A8C">
        <w:t xml:space="preserve">modify </w:t>
      </w:r>
      <w:r w:rsidR="00DE522A" w:rsidRPr="00377A8C">
        <w:t>the parameters (if required)</w:t>
      </w:r>
      <w:r w:rsidR="002D74CB" w:rsidRPr="00377A8C">
        <w:t xml:space="preserve"> and </w:t>
      </w:r>
      <w:r w:rsidR="00CC2E3A" w:rsidRPr="00377A8C">
        <w:t xml:space="preserve">hit </w:t>
      </w:r>
      <w:r w:rsidR="00EE5594" w:rsidRPr="00377A8C">
        <w:t xml:space="preserve">the </w:t>
      </w:r>
      <w:r w:rsidR="007C0312" w:rsidRPr="00377A8C">
        <w:t xml:space="preserve">Run button </w:t>
      </w:r>
      <w:r w:rsidR="00CC2E3A" w:rsidRPr="00377A8C">
        <w:t xml:space="preserve">or </w:t>
      </w:r>
      <w:r w:rsidR="00EE5594" w:rsidRPr="00377A8C">
        <w:t xml:space="preserve">the </w:t>
      </w:r>
      <w:r w:rsidR="00CC2E3A" w:rsidRPr="00377A8C">
        <w:t xml:space="preserve">F5 </w:t>
      </w:r>
      <w:r w:rsidR="00040F08" w:rsidRPr="00377A8C">
        <w:t>key</w:t>
      </w:r>
      <w:r w:rsidR="00E93C4A" w:rsidRPr="00377A8C">
        <w:t xml:space="preserve"> as </w:t>
      </w:r>
      <w:r w:rsidR="00D26D81">
        <w:t>i</w:t>
      </w:r>
      <w:r w:rsidR="00E93C4A" w:rsidRPr="00377A8C">
        <w:t xml:space="preserve">n </w:t>
      </w:r>
      <w:r w:rsidR="000D3F26">
        <w:t xml:space="preserve">the </w:t>
      </w:r>
      <w:r w:rsidR="00E93C4A" w:rsidRPr="00377A8C">
        <w:t xml:space="preserve">below </w:t>
      </w:r>
      <w:r w:rsidR="000D3F26">
        <w:t>example</w:t>
      </w:r>
      <w:r w:rsidR="00E93C4A" w:rsidRPr="00377A8C">
        <w:t xml:space="preserve">: </w:t>
      </w:r>
    </w:p>
    <w:p w14:paraId="6C4F7D45" w14:textId="77777777" w:rsidR="000E573F" w:rsidRDefault="00C7591B" w:rsidP="00BD5EA0">
      <w:pPr>
        <w:rPr>
          <w:rFonts w:hint="eastAsia"/>
        </w:rPr>
      </w:pPr>
      <w:r w:rsidRPr="00377A8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r w:rsidR="00BD5EA0" w:rsidRPr="00377A8C">
        <w:t xml:space="preserve"> </w:t>
      </w:r>
    </w:p>
    <w:p w14:paraId="59E3CA85" w14:textId="6AB63D03" w:rsidR="00BD5EA0" w:rsidRPr="00377A8C" w:rsidRDefault="00BD5EA0" w:rsidP="000E573F">
      <w:pPr>
        <w:pStyle w:val="ListParagraph"/>
        <w:numPr>
          <w:ilvl w:val="0"/>
          <w:numId w:val="64"/>
        </w:numPr>
        <w:rPr>
          <w:rFonts w:hint="eastAsia"/>
        </w:rPr>
      </w:pPr>
      <w:r w:rsidRPr="00377A8C">
        <w:t xml:space="preserve">First, the console will ask for mandatory parameters which need to be provided during execution. Parameters can be typed/pasted in and accepted by hitting “Enter”. </w:t>
      </w:r>
    </w:p>
    <w:p w14:paraId="12DD3FBD" w14:textId="77777777" w:rsidR="00BD5EA0" w:rsidRPr="00377A8C" w:rsidRDefault="00BD5EA0" w:rsidP="000E573F">
      <w:pPr>
        <w:pStyle w:val="ListParagraph"/>
        <w:numPr>
          <w:ilvl w:val="0"/>
          <w:numId w:val="64"/>
        </w:numPr>
        <w:rPr>
          <w:rFonts w:hint="eastAsia"/>
        </w:rPr>
      </w:pPr>
      <w:r w:rsidRPr="00377A8C">
        <w:t xml:space="preserve">When the last mandatory parameter is provided, a new window requesting to login to Azure portal will pop up. Provide the admin credentials used in the previous steps. </w:t>
      </w:r>
    </w:p>
    <w:p w14:paraId="4CE2ECF5" w14:textId="25C6EA97" w:rsidR="00BD5EA0" w:rsidRPr="00377A8C" w:rsidRDefault="00BD5EA0" w:rsidP="000E573F">
      <w:pPr>
        <w:pStyle w:val="ListParagraph"/>
        <w:numPr>
          <w:ilvl w:val="0"/>
          <w:numId w:val="64"/>
        </w:numPr>
        <w:rPr>
          <w:rFonts w:hint="eastAsia"/>
        </w:rPr>
      </w:pPr>
      <w:r w:rsidRPr="00377A8C">
        <w:t xml:space="preserve">Once the script starts the execution, events should appear in the output log. The script will execute for </w:t>
      </w:r>
      <w:r w:rsidR="00685046">
        <w:t>approxi</w:t>
      </w:r>
      <w:r w:rsidR="007102B3">
        <w:t>mately</w:t>
      </w:r>
      <w:r w:rsidRPr="00377A8C">
        <w:t xml:space="preserve"> </w:t>
      </w:r>
      <w:r w:rsidR="007102B3">
        <w:t xml:space="preserve"> </w:t>
      </w:r>
      <w:r w:rsidRPr="00377A8C">
        <w:t xml:space="preserve">15 minutes, but may take longer depending on the speed of the resource’s deployment. </w:t>
      </w:r>
    </w:p>
    <w:p w14:paraId="38A94ECB" w14:textId="77777777" w:rsidR="00BD5EA0" w:rsidRPr="000E573F" w:rsidRDefault="00BD5EA0" w:rsidP="000E573F">
      <w:pPr>
        <w:pStyle w:val="ListParagraph"/>
        <w:numPr>
          <w:ilvl w:val="0"/>
          <w:numId w:val="64"/>
        </w:numPr>
        <w:rPr>
          <w:rFonts w:eastAsia="Times New Roman" w:cs="Calibri"/>
          <w:color w:val="757575"/>
          <w:lang w:eastAsia="en-GB"/>
        </w:rPr>
      </w:pPr>
      <w:r w:rsidRPr="00377A8C">
        <w:t>The script will check the progress and log it to console.</w:t>
      </w:r>
      <w:r w:rsidRPr="000E573F">
        <w:rPr>
          <w:rFonts w:eastAsia="Times New Roman" w:cs="Calibri"/>
          <w:lang w:eastAsia="en-GB"/>
        </w:rPr>
        <w:t xml:space="preserve"> The script will finish successfully when it logs the message “### Script Executed Successfully - DeployOrchestrator”.</w:t>
      </w:r>
    </w:p>
    <w:p w14:paraId="524088C7" w14:textId="77777777" w:rsidR="00BD5EA0" w:rsidRPr="00377A8C" w:rsidRDefault="00BD5EA0"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Failure of the script can be identified when there are exceptions outputted in red in the PowerShell ISE console. The message “### Script Executed with Errors - DeployOrchestrator” will be logged to the output console in red.</w:t>
      </w:r>
    </w:p>
    <w:p w14:paraId="1D5C8CA6" w14:textId="2C732F21" w:rsidR="007E3DDF" w:rsidRPr="00377A8C" w:rsidRDefault="00D37862"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 detailed way of checking the deployment would be to perform a manual </w:t>
      </w:r>
      <w:r w:rsidR="002B26D3" w:rsidRPr="00377A8C">
        <w:rPr>
          <w:rFonts w:eastAsia="Times New Roman" w:cs="Calibri"/>
          <w:noProof w:val="0"/>
          <w:color w:val="757575"/>
          <w:szCs w:val="20"/>
          <w:lang w:eastAsia="en-GB"/>
        </w:rPr>
        <w:t>check</w:t>
      </w:r>
      <w:r w:rsidRPr="00377A8C">
        <w:rPr>
          <w:rFonts w:eastAsia="Times New Roman" w:cs="Calibri"/>
          <w:noProof w:val="0"/>
          <w:color w:val="757575"/>
          <w:szCs w:val="20"/>
          <w:lang w:eastAsia="en-GB"/>
        </w:rPr>
        <w:t xml:space="preserve"> for all the resources:</w:t>
      </w:r>
    </w:p>
    <w:p w14:paraId="2F316778" w14:textId="77777777" w:rsidR="007E3DDF"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Azure Data Factory (ADF)</w:t>
      </w:r>
    </w:p>
    <w:p w14:paraId="26FC5B4F"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ADF is present in resource group</w:t>
      </w:r>
    </w:p>
    <w:p w14:paraId="6CDF6A90"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All ADF objects deployed</w:t>
      </w:r>
    </w:p>
    <w:p w14:paraId="1812FD35" w14:textId="35AC431B"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Linked Services Connections can be tested successfully</w:t>
      </w:r>
      <w:r w:rsidR="00727C9D" w:rsidRPr="00377A8C">
        <w:rPr>
          <w:rFonts w:eastAsia="Times New Roman" w:cs="Calibri"/>
          <w:noProof w:val="0"/>
          <w:color w:val="757575"/>
          <w:szCs w:val="20"/>
          <w:lang w:eastAsia="en-GB"/>
        </w:rPr>
        <w:t xml:space="preserve"> in Azure Data Factory Portal</w:t>
      </w:r>
    </w:p>
    <w:p w14:paraId="40606517" w14:textId="3AF39C2E"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ADF executes pipelines </w:t>
      </w:r>
      <w:r w:rsidR="00727C9D" w:rsidRPr="00377A8C">
        <w:rPr>
          <w:rFonts w:eastAsia="Times New Roman" w:cs="Calibri"/>
          <w:noProof w:val="0"/>
          <w:color w:val="757575"/>
          <w:szCs w:val="20"/>
          <w:lang w:eastAsia="en-GB"/>
        </w:rPr>
        <w:t>successfully</w:t>
      </w:r>
      <w:r w:rsidR="00716AD9" w:rsidRPr="00377A8C">
        <w:rPr>
          <w:rFonts w:eastAsia="Times New Roman" w:cs="Calibri"/>
          <w:noProof w:val="0"/>
          <w:color w:val="757575"/>
          <w:szCs w:val="20"/>
          <w:lang w:eastAsia="en-GB"/>
        </w:rPr>
        <w:t xml:space="preserve"> (after </w:t>
      </w:r>
      <w:r w:rsidR="00D64893" w:rsidRPr="00377A8C">
        <w:rPr>
          <w:rFonts w:eastAsia="Times New Roman" w:cs="Calibri"/>
          <w:noProof w:val="0"/>
          <w:color w:val="757575"/>
          <w:szCs w:val="20"/>
          <w:lang w:eastAsia="en-GB"/>
        </w:rPr>
        <w:t>post deployment scripts executed)</w:t>
      </w:r>
    </w:p>
    <w:p w14:paraId="06C4A2D5" w14:textId="2A902E12" w:rsidR="00727C9D"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lastRenderedPageBreak/>
        <w:t>Key</w:t>
      </w:r>
      <w:r w:rsidR="002B26D3"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Vault (KV)</w:t>
      </w:r>
    </w:p>
    <w:p w14:paraId="063D9B6B" w14:textId="08AA7ED8" w:rsidR="00550F92" w:rsidRPr="00377A8C" w:rsidRDefault="00D70419"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P</w:t>
      </w:r>
      <w:r w:rsidR="00D37862" w:rsidRPr="00377A8C">
        <w:rPr>
          <w:rFonts w:eastAsia="Times New Roman" w:cs="Calibri"/>
          <w:noProof w:val="0"/>
          <w:color w:val="757575"/>
          <w:szCs w:val="20"/>
          <w:lang w:eastAsia="en-GB"/>
        </w:rPr>
        <w:t>olicies are present</w:t>
      </w:r>
      <w:r w:rsidR="00550F92"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for AAD Groups and M</w:t>
      </w:r>
      <w:r w:rsidR="002B26D3" w:rsidRPr="00377A8C">
        <w:rPr>
          <w:rFonts w:eastAsia="Times New Roman" w:cs="Calibri"/>
          <w:noProof w:val="0"/>
          <w:color w:val="757575"/>
          <w:szCs w:val="20"/>
          <w:lang w:eastAsia="en-GB"/>
        </w:rPr>
        <w:t xml:space="preserve">anaged Service Identities </w:t>
      </w:r>
      <w:r w:rsidR="00EF7B16" w:rsidRPr="00377A8C">
        <w:rPr>
          <w:rFonts w:eastAsia="Times New Roman" w:cs="Calibri"/>
          <w:noProof w:val="0"/>
          <w:color w:val="757575"/>
          <w:szCs w:val="20"/>
          <w:lang w:eastAsia="en-GB"/>
        </w:rPr>
        <w:t>(</w:t>
      </w:r>
      <w:r w:rsidR="002B26D3" w:rsidRPr="00377A8C">
        <w:rPr>
          <w:rFonts w:eastAsia="Times New Roman" w:cs="Calibri"/>
          <w:noProof w:val="0"/>
          <w:color w:val="757575"/>
          <w:szCs w:val="20"/>
          <w:lang w:eastAsia="en-GB"/>
        </w:rPr>
        <w:t>MSI) for ADF and SQL Server</w:t>
      </w:r>
    </w:p>
    <w:p w14:paraId="6E371C1B" w14:textId="77777777" w:rsidR="00B77D52"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Secrets are deployed</w:t>
      </w:r>
      <w:r w:rsidR="00D70419" w:rsidRPr="00377A8C">
        <w:rPr>
          <w:rFonts w:eastAsia="Times New Roman" w:cs="Calibri"/>
          <w:noProof w:val="0"/>
          <w:color w:val="757575"/>
          <w:szCs w:val="20"/>
          <w:lang w:eastAsia="en-GB"/>
        </w:rPr>
        <w:t xml:space="preserve"> </w:t>
      </w:r>
    </w:p>
    <w:p w14:paraId="2724F08A" w14:textId="7D7E37FF" w:rsidR="00D37862"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Server and Synapse Analytics</w:t>
      </w:r>
    </w:p>
    <w:p w14:paraId="09790015" w14:textId="7D2D039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w:t>
      </w:r>
      <w:r w:rsidR="002B26D3" w:rsidRPr="00377A8C">
        <w:rPr>
          <w:rFonts w:eastAsia="Times New Roman" w:cs="Calibri"/>
          <w:noProof w:val="0"/>
          <w:color w:val="757575"/>
          <w:szCs w:val="20"/>
          <w:lang w:eastAsia="en-GB"/>
        </w:rPr>
        <w:t xml:space="preserve">QL </w:t>
      </w:r>
      <w:r w:rsidRPr="00377A8C">
        <w:rPr>
          <w:rFonts w:eastAsia="Times New Roman" w:cs="Calibri"/>
          <w:noProof w:val="0"/>
          <w:color w:val="757575"/>
          <w:szCs w:val="20"/>
          <w:lang w:eastAsia="en-GB"/>
        </w:rPr>
        <w:t>Server is present in</w:t>
      </w:r>
      <w:r w:rsidR="001C18D7" w:rsidRPr="00377A8C">
        <w:rPr>
          <w:rFonts w:eastAsia="Times New Roman" w:cs="Calibri"/>
          <w:noProof w:val="0"/>
          <w:color w:val="757575"/>
          <w:szCs w:val="20"/>
          <w:lang w:eastAsia="en-GB"/>
        </w:rPr>
        <w:t xml:space="preserve"> the</w:t>
      </w:r>
      <w:r w:rsidRPr="00377A8C">
        <w:rPr>
          <w:rFonts w:eastAsia="Times New Roman" w:cs="Calibri"/>
          <w:noProof w:val="0"/>
          <w:color w:val="757575"/>
          <w:szCs w:val="20"/>
          <w:lang w:eastAsia="en-GB"/>
        </w:rPr>
        <w:t xml:space="preserve"> resource group</w:t>
      </w:r>
    </w:p>
    <w:p w14:paraId="65B9C2DA" w14:textId="22750209"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Synaps</w:t>
      </w:r>
      <w:r w:rsidR="002B26D3" w:rsidRPr="00377A8C">
        <w:rPr>
          <w:rFonts w:eastAsia="Times New Roman" w:cs="Calibri"/>
          <w:noProof w:val="0"/>
          <w:color w:val="757575"/>
          <w:szCs w:val="20"/>
          <w:lang w:eastAsia="en-GB"/>
        </w:rPr>
        <w:t>e</w:t>
      </w:r>
      <w:r w:rsidRPr="00377A8C">
        <w:rPr>
          <w:rFonts w:eastAsia="Times New Roman" w:cs="Calibri"/>
          <w:noProof w:val="0"/>
          <w:color w:val="757575"/>
          <w:szCs w:val="20"/>
          <w:lang w:eastAsia="en-GB"/>
        </w:rPr>
        <w:t xml:space="preserve"> Analytics is present in resource group</w:t>
      </w:r>
    </w:p>
    <w:p w14:paraId="46B978A6" w14:textId="2775BBC5"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Object are deployed</w:t>
      </w:r>
    </w:p>
    <w:p w14:paraId="5AC22A27" w14:textId="32DFFE7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All post deployment scripts </w:t>
      </w:r>
      <w:r w:rsidR="002B26D3" w:rsidRPr="00377A8C">
        <w:rPr>
          <w:rFonts w:eastAsia="Times New Roman" w:cs="Calibri"/>
          <w:noProof w:val="0"/>
          <w:color w:val="757575"/>
          <w:szCs w:val="20"/>
          <w:lang w:eastAsia="en-GB"/>
        </w:rPr>
        <w:t>execute</w:t>
      </w:r>
      <w:r w:rsidRPr="00377A8C">
        <w:rPr>
          <w:rFonts w:eastAsia="Times New Roman" w:cs="Calibri"/>
          <w:noProof w:val="0"/>
          <w:color w:val="757575"/>
          <w:szCs w:val="20"/>
          <w:lang w:eastAsia="en-GB"/>
        </w:rPr>
        <w:t xml:space="preserve"> </w:t>
      </w:r>
      <w:r w:rsidR="00432EE0" w:rsidRPr="00377A8C">
        <w:rPr>
          <w:rFonts w:eastAsia="Times New Roman" w:cs="Calibri"/>
          <w:noProof w:val="0"/>
          <w:color w:val="757575"/>
          <w:szCs w:val="20"/>
          <w:lang w:eastAsia="en-GB"/>
        </w:rPr>
        <w:t xml:space="preserve">successfully, </w:t>
      </w:r>
      <w:r w:rsidR="00CA6491" w:rsidRPr="00377A8C">
        <w:rPr>
          <w:rFonts w:eastAsia="Times New Roman" w:cs="Calibri"/>
          <w:noProof w:val="0"/>
          <w:color w:val="757575"/>
          <w:szCs w:val="20"/>
          <w:lang w:eastAsia="en-GB"/>
        </w:rPr>
        <w:t xml:space="preserve">control tables populated </w:t>
      </w:r>
      <w:r w:rsidR="00CC6F81" w:rsidRPr="00377A8C">
        <w:rPr>
          <w:rFonts w:eastAsia="Times New Roman" w:cs="Calibri"/>
          <w:noProof w:val="0"/>
          <w:color w:val="757575"/>
          <w:szCs w:val="20"/>
          <w:lang w:eastAsia="en-GB"/>
        </w:rPr>
        <w:t>with the test entities</w:t>
      </w:r>
    </w:p>
    <w:p w14:paraId="381B6041" w14:textId="2D006BFC"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IAM Permissions are assigned for ADF and SQL Server MSI</w:t>
      </w:r>
    </w:p>
    <w:p w14:paraId="043B5BA5" w14:textId="14B8B247"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SQL </w:t>
      </w:r>
      <w:r w:rsidR="00432EE0" w:rsidRPr="00377A8C">
        <w:rPr>
          <w:rFonts w:eastAsia="Times New Roman" w:cs="Calibri"/>
          <w:noProof w:val="0"/>
          <w:color w:val="757575"/>
          <w:szCs w:val="20"/>
          <w:lang w:eastAsia="en-GB"/>
        </w:rPr>
        <w:t xml:space="preserve">Azure Active Directory </w:t>
      </w:r>
      <w:r w:rsidRPr="00377A8C">
        <w:rPr>
          <w:rFonts w:eastAsia="Times New Roman" w:cs="Calibri"/>
          <w:noProof w:val="0"/>
          <w:color w:val="757575"/>
          <w:szCs w:val="20"/>
          <w:lang w:eastAsia="en-GB"/>
        </w:rPr>
        <w:t xml:space="preserve">Admin is </w:t>
      </w:r>
      <w:r w:rsidR="00432EE0" w:rsidRPr="00377A8C">
        <w:rPr>
          <w:rFonts w:eastAsia="Times New Roman" w:cs="Calibri"/>
          <w:noProof w:val="0"/>
          <w:color w:val="757575"/>
          <w:szCs w:val="20"/>
          <w:lang w:eastAsia="en-GB"/>
        </w:rPr>
        <w:t>assigned to SQL Server</w:t>
      </w:r>
    </w:p>
    <w:p w14:paraId="7FDBBC02"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Azure Data Lake Storage (ADLS)</w:t>
      </w:r>
    </w:p>
    <w:p w14:paraId="2BC88B4B"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ADLS is present in resource group</w:t>
      </w:r>
    </w:p>
    <w:p w14:paraId="47948BBF"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folder structure in ADLS</w:t>
      </w:r>
    </w:p>
    <w:p w14:paraId="28C1ED83"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Folders in ADLS have permissions for ADF, SQL Server and AAD Groups</w:t>
      </w:r>
    </w:p>
    <w:p w14:paraId="32C18D3D" w14:textId="616BBE30"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w:t>
      </w:r>
      <w:r w:rsidR="002B26D3" w:rsidRPr="00377A8C">
        <w:rPr>
          <w:rFonts w:eastAsia="Times New Roman" w:cs="Calibri"/>
          <w:noProof w:val="0"/>
          <w:color w:val="757575"/>
          <w:szCs w:val="20"/>
          <w:lang w:eastAsia="en-GB"/>
        </w:rPr>
        <w:t>ns</w:t>
      </w:r>
      <w:r w:rsidRPr="00377A8C">
        <w:rPr>
          <w:rFonts w:eastAsia="Times New Roman" w:cs="Calibri"/>
          <w:noProof w:val="0"/>
          <w:color w:val="757575"/>
          <w:szCs w:val="20"/>
          <w:lang w:eastAsia="en-GB"/>
        </w:rPr>
        <w:t xml:space="preserve"> are assigned </w:t>
      </w:r>
    </w:p>
    <w:p w14:paraId="46541E0C"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Storage Account - Blob Storage (SA)</w:t>
      </w:r>
    </w:p>
    <w:p w14:paraId="241197BD"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SA is present in resource group</w:t>
      </w:r>
    </w:p>
    <w:p w14:paraId="51F6FE48" w14:textId="591D5C4A"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data</w:t>
      </w:r>
      <w:r w:rsidR="00EF7B16"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sources container in SA</w:t>
      </w:r>
    </w:p>
    <w:p w14:paraId="0B85FB15"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Test files are present in SA</w:t>
      </w:r>
    </w:p>
    <w:p w14:paraId="2DFE0FD3" w14:textId="428AD0B8"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permissions are assigned for ADF, SQL Server and AAD Groups</w:t>
      </w:r>
    </w:p>
    <w:p w14:paraId="2D8C35CF" w14:textId="77777777" w:rsidR="00C13E70" w:rsidRPr="00377A8C" w:rsidRDefault="00C13E70" w:rsidP="007D0B2B">
      <w:pPr>
        <w:rPr>
          <w:rFonts w:hint="eastAsia"/>
          <w:b/>
        </w:rPr>
      </w:pPr>
    </w:p>
    <w:p w14:paraId="67BD0FB3" w14:textId="77777777" w:rsidR="00C13E70" w:rsidRPr="00377A8C" w:rsidRDefault="00C13E70" w:rsidP="007D0B2B">
      <w:pPr>
        <w:rPr>
          <w:rFonts w:hint="eastAsia"/>
          <w:b/>
        </w:rPr>
      </w:pPr>
    </w:p>
    <w:p w14:paraId="6F3B4D3D" w14:textId="5B1043FB" w:rsidR="007D0B2B" w:rsidRPr="00377A8C" w:rsidRDefault="007D0B2B" w:rsidP="007D0B2B">
      <w:pPr>
        <w:rPr>
          <w:rFonts w:hint="eastAsia"/>
          <w:b/>
        </w:rPr>
      </w:pPr>
      <w:r w:rsidRPr="00377A8C">
        <w:rPr>
          <w:b/>
        </w:rPr>
        <w:t>Remarks:</w:t>
      </w:r>
    </w:p>
    <w:p w14:paraId="2A0EEC52" w14:textId="6335E793" w:rsidR="00FB5809" w:rsidRPr="00377A8C" w:rsidRDefault="00FB5809" w:rsidP="00FB5809">
      <w:pPr>
        <w:rPr>
          <w:rFonts w:hint="eastAsia"/>
        </w:rPr>
      </w:pPr>
      <w:r w:rsidRPr="00377A8C">
        <w:t>It is important to note that even a failed execution might create expensive Azure Resources. After executing the script, check if resources are deployed and are active, especially the Synapse Analytics. Azure Resources that are no longer used or required should be disabled or deleted accordingly. To disable the Synapse Analytics follow the guide provided in</w:t>
      </w:r>
      <w:r w:rsidR="007669C3">
        <w:t xml:space="preserve"> </w:t>
      </w:r>
      <w:hyperlink w:anchor="_How_to_enable/disable" w:history="1">
        <w:r w:rsidR="001F254C" w:rsidRPr="003B4A5B">
          <w:rPr>
            <w:rStyle w:val="Hyperlink"/>
            <w:b/>
            <w:bCs/>
          </w:rPr>
          <w:t xml:space="preserve">4.4.1.1 </w:t>
        </w:r>
        <w:r w:rsidR="007669C3" w:rsidRPr="003B4A5B">
          <w:rPr>
            <w:rStyle w:val="Hyperlink"/>
            <w:b/>
            <w:bCs/>
          </w:rPr>
          <w:t>How to enable/disable Synapse Analytics via Azure Portal</w:t>
        </w:r>
        <w:r w:rsidR="003B4A5B" w:rsidRPr="003B4A5B">
          <w:rPr>
            <w:rStyle w:val="Hyperlink"/>
            <w:b/>
            <w:bCs/>
          </w:rPr>
          <w:t>.</w:t>
        </w:r>
      </w:hyperlink>
    </w:p>
    <w:p w14:paraId="723522CD" w14:textId="0DED0DDF" w:rsidR="002B10DA" w:rsidRPr="00377A8C" w:rsidRDefault="00FB5809" w:rsidP="007D0B2B">
      <w:pPr>
        <w:rPr>
          <w:rFonts w:hint="eastAsia"/>
        </w:rPr>
      </w:pPr>
      <w:r w:rsidRPr="00377A8C">
        <w:t xml:space="preserve">If the script fails, the simplest way to remove the resources is to delete the Resource Group. For guidelines on how to delete the resources can be found in </w:t>
      </w:r>
      <w:r w:rsidRPr="00377A8C">
        <w:rPr>
          <w:b/>
        </w:rPr>
        <w:t>“</w:t>
      </w:r>
      <w:r w:rsidRPr="00377A8C">
        <w:rPr>
          <w:b/>
        </w:rPr>
        <w:fldChar w:fldCharType="begin"/>
      </w:r>
      <w:r w:rsidRPr="00377A8C">
        <w:rPr>
          <w:b/>
        </w:rPr>
        <w:instrText xml:space="preserve"> REF _Ref30065133 \h  \* MERGEFORMAT </w:instrText>
      </w:r>
      <w:r w:rsidRPr="00377A8C">
        <w:rPr>
          <w:b/>
        </w:rPr>
      </w:r>
      <w:r w:rsidRPr="00377A8C">
        <w:rPr>
          <w:b/>
        </w:rPr>
        <w:fldChar w:fldCharType="separate"/>
      </w:r>
      <w:r w:rsidRPr="00377A8C">
        <w:rPr>
          <w:b/>
        </w:rPr>
        <w:t>How to remove the solution</w:t>
      </w:r>
      <w:r w:rsidRPr="00377A8C">
        <w:rPr>
          <w:b/>
        </w:rPr>
        <w:fldChar w:fldCharType="end"/>
      </w:r>
      <w:r w:rsidRPr="00377A8C">
        <w:rPr>
          <w:b/>
        </w:rPr>
        <w:t>”</w:t>
      </w:r>
      <w:r w:rsidRPr="00377A8C">
        <w:t>.</w:t>
      </w:r>
    </w:p>
    <w:p w14:paraId="03360FBD" w14:textId="7ADF6768" w:rsidR="0046311A" w:rsidRPr="00377A8C" w:rsidRDefault="00E34AE9" w:rsidP="0046311A">
      <w:pPr>
        <w:pStyle w:val="Heading3"/>
        <w:rPr>
          <w:rFonts w:hint="eastAsia"/>
        </w:rPr>
      </w:pPr>
      <w:bookmarkStart w:id="31" w:name="_Toc30618678"/>
      <w:r w:rsidRPr="00377A8C">
        <w:t>Finishing deployment with p</w:t>
      </w:r>
      <w:r w:rsidR="0046311A" w:rsidRPr="00377A8C">
        <w:t>ost</w:t>
      </w:r>
      <w:r w:rsidR="00732D9D" w:rsidRPr="00377A8C">
        <w:t>-</w:t>
      </w:r>
      <w:r w:rsidRPr="00377A8C">
        <w:t>d</w:t>
      </w:r>
      <w:r w:rsidR="0046311A" w:rsidRPr="00377A8C">
        <w:t xml:space="preserve">eployment </w:t>
      </w:r>
      <w:r w:rsidRPr="00377A8C">
        <w:t>steps</w:t>
      </w:r>
      <w:bookmarkEnd w:id="31"/>
    </w:p>
    <w:p w14:paraId="70742CBE" w14:textId="77777777" w:rsidR="003976BA" w:rsidRPr="0080050C" w:rsidRDefault="003976BA" w:rsidP="003976BA">
      <w:pPr>
        <w:rPr>
          <w:rFonts w:hint="eastAsia"/>
        </w:rPr>
      </w:pPr>
      <w:r w:rsidRPr="0080050C">
        <w:t xml:space="preserve">After a successful deployment, there are additional </w:t>
      </w:r>
      <w:r>
        <w:t xml:space="preserve">required </w:t>
      </w:r>
      <w:r w:rsidRPr="0080050C">
        <w:t xml:space="preserve">steps </w:t>
      </w:r>
      <w:r>
        <w:t xml:space="preserve">to resolve </w:t>
      </w:r>
      <w:r w:rsidRPr="0080050C">
        <w:t xml:space="preserve">before the solution can be executed. </w:t>
      </w:r>
    </w:p>
    <w:p w14:paraId="353CD25D" w14:textId="07E79320" w:rsidR="00086E26" w:rsidRPr="00377A8C" w:rsidRDefault="00C506B2" w:rsidP="00C44E0C">
      <w:pPr>
        <w:rPr>
          <w:rFonts w:hint="eastAsia"/>
        </w:rPr>
      </w:pPr>
      <w:r w:rsidRPr="00377A8C">
        <w:t>F</w:t>
      </w:r>
      <w:r w:rsidR="006C610D" w:rsidRPr="00377A8C">
        <w:t>o</w:t>
      </w:r>
      <w:r w:rsidR="004C50D5" w:rsidRPr="00377A8C">
        <w:t>l</w:t>
      </w:r>
      <w:r w:rsidR="006C610D" w:rsidRPr="00377A8C">
        <w:t>low</w:t>
      </w:r>
      <w:r w:rsidR="004C50D5" w:rsidRPr="00377A8C">
        <w:t xml:space="preserve"> the</w:t>
      </w:r>
      <w:r w:rsidR="002D629F" w:rsidRPr="00377A8C">
        <w:t xml:space="preserve"> below steps to finish </w:t>
      </w:r>
      <w:r w:rsidR="004C50D5" w:rsidRPr="00377A8C">
        <w:t xml:space="preserve">the </w:t>
      </w:r>
      <w:r w:rsidR="002D629F" w:rsidRPr="00377A8C">
        <w:t>deploy</w:t>
      </w:r>
      <w:r w:rsidR="002F62BE" w:rsidRPr="00377A8C">
        <w:t>ment</w:t>
      </w:r>
      <w:r w:rsidR="007158D7" w:rsidRPr="00377A8C">
        <w:t>.</w:t>
      </w:r>
    </w:p>
    <w:p w14:paraId="0D5D30C2" w14:textId="2B49ED14" w:rsidR="002F62BE" w:rsidRPr="00377A8C" w:rsidRDefault="00CF3A71" w:rsidP="006F2D6D">
      <w:pPr>
        <w:pStyle w:val="ListParagraph"/>
        <w:numPr>
          <w:ilvl w:val="0"/>
          <w:numId w:val="12"/>
        </w:numPr>
        <w:rPr>
          <w:rFonts w:hint="eastAsia"/>
        </w:rPr>
      </w:pPr>
      <w:r w:rsidRPr="00377A8C">
        <w:t>Execute</w:t>
      </w:r>
      <w:r w:rsidR="00503604" w:rsidRPr="00377A8C">
        <w:t xml:space="preserve"> SQL Server</w:t>
      </w:r>
      <w:r w:rsidR="0062701F" w:rsidRPr="00377A8C">
        <w:t xml:space="preserve"> Post Deployment Scripts</w:t>
      </w:r>
    </w:p>
    <w:p w14:paraId="5B9F0EB3" w14:textId="6C90FD41" w:rsidR="00E540C4" w:rsidRPr="00377A8C" w:rsidRDefault="00E540C4" w:rsidP="006F2D6D">
      <w:pPr>
        <w:pStyle w:val="ListParagraph"/>
        <w:numPr>
          <w:ilvl w:val="0"/>
          <w:numId w:val="12"/>
        </w:numPr>
        <w:rPr>
          <w:rFonts w:hint="eastAsia"/>
        </w:rPr>
      </w:pPr>
      <w:bookmarkStart w:id="32" w:name="_Hlk28953139"/>
      <w:r w:rsidRPr="00377A8C">
        <w:t>Modify</w:t>
      </w:r>
      <w:r w:rsidR="00FB126D" w:rsidRPr="00377A8C">
        <w:t xml:space="preserve"> </w:t>
      </w:r>
      <w:r w:rsidR="00945CBF" w:rsidRPr="00377A8C">
        <w:t xml:space="preserve">Azure Data Factory </w:t>
      </w:r>
      <w:r w:rsidR="0084596F" w:rsidRPr="00377A8C">
        <w:t>Pipeline Variable</w:t>
      </w:r>
      <w:r w:rsidR="0030440D" w:rsidRPr="00377A8C">
        <w:t>s</w:t>
      </w:r>
    </w:p>
    <w:p w14:paraId="30578F77" w14:textId="7B84FE24" w:rsidR="00774E9A" w:rsidRPr="00377A8C" w:rsidRDefault="00774E9A" w:rsidP="006F2D6D">
      <w:pPr>
        <w:pStyle w:val="ListParagraph"/>
        <w:numPr>
          <w:ilvl w:val="0"/>
          <w:numId w:val="12"/>
        </w:numPr>
        <w:rPr>
          <w:rFonts w:hint="eastAsia"/>
        </w:rPr>
      </w:pPr>
      <w:r w:rsidRPr="00377A8C">
        <w:t xml:space="preserve">Deployment of the </w:t>
      </w:r>
      <w:r w:rsidR="00BD5105" w:rsidRPr="00377A8C">
        <w:t>Power BI reports (optional)</w:t>
      </w:r>
    </w:p>
    <w:p w14:paraId="3816AC08" w14:textId="77777777" w:rsidR="002B10DA" w:rsidRPr="00377A8C" w:rsidRDefault="002B10DA" w:rsidP="002B10DA">
      <w:pPr>
        <w:ind w:left="360"/>
        <w:rPr>
          <w:rFonts w:hint="eastAsia"/>
        </w:rPr>
      </w:pPr>
    </w:p>
    <w:bookmarkEnd w:id="32"/>
    <w:p w14:paraId="35160B90" w14:textId="5353742F" w:rsidR="00DF694A" w:rsidRPr="00377A8C" w:rsidRDefault="0030440D" w:rsidP="00192FA0">
      <w:pPr>
        <w:pStyle w:val="Heading4"/>
        <w:rPr>
          <w:rFonts w:hint="eastAsia"/>
        </w:rPr>
      </w:pPr>
      <w:r w:rsidRPr="00377A8C">
        <w:t>Executing SQL Server Post</w:t>
      </w:r>
      <w:r w:rsidR="00FB52DA" w:rsidRPr="00377A8C">
        <w:t>-</w:t>
      </w:r>
      <w:r w:rsidRPr="00377A8C">
        <w:t>Deploy</w:t>
      </w:r>
      <w:r w:rsidR="008C336D" w:rsidRPr="00377A8C">
        <w:t>ment</w:t>
      </w:r>
      <w:r w:rsidRPr="00377A8C">
        <w:t xml:space="preserve"> </w:t>
      </w:r>
      <w:r w:rsidR="00CA18C7" w:rsidRPr="00377A8C">
        <w:t>s</w:t>
      </w:r>
      <w:r w:rsidRPr="00377A8C">
        <w:t>cripts</w:t>
      </w:r>
    </w:p>
    <w:p w14:paraId="20291155" w14:textId="472761BA" w:rsidR="00D42ED4" w:rsidRPr="00377A8C" w:rsidRDefault="007158D7" w:rsidP="00192FA0">
      <w:pPr>
        <w:rPr>
          <w:rFonts w:hint="eastAsia"/>
        </w:rPr>
      </w:pPr>
      <w:r w:rsidRPr="00377A8C">
        <w:t>The s</w:t>
      </w:r>
      <w:r w:rsidR="00D12869" w:rsidRPr="00377A8C">
        <w:t xml:space="preserve">olution </w:t>
      </w:r>
      <w:r w:rsidR="00FD62DF" w:rsidRPr="00377A8C">
        <w:t xml:space="preserve">requires </w:t>
      </w:r>
      <w:r w:rsidR="00AE70CB" w:rsidRPr="00377A8C">
        <w:t>control metadata tables to be populated. Th</w:t>
      </w:r>
      <w:r w:rsidRPr="00377A8C">
        <w:t>e</w:t>
      </w:r>
      <w:r w:rsidR="00AE70CB" w:rsidRPr="00377A8C">
        <w:t>s</w:t>
      </w:r>
      <w:r w:rsidRPr="00377A8C">
        <w:t>e</w:t>
      </w:r>
      <w:r w:rsidR="00AE70CB" w:rsidRPr="00377A8C">
        <w:t xml:space="preserve"> scripts cannot be executed as part of the deployment process</w:t>
      </w:r>
      <w:r w:rsidR="005A401C" w:rsidRPr="00377A8C">
        <w:t xml:space="preserve">, so they need to be executed manually </w:t>
      </w:r>
      <w:r w:rsidR="00A3531B" w:rsidRPr="00377A8C">
        <w:t xml:space="preserve">on </w:t>
      </w:r>
      <w:r w:rsidR="008910A1" w:rsidRPr="00377A8C">
        <w:t xml:space="preserve">the </w:t>
      </w:r>
      <w:r w:rsidR="0023391F" w:rsidRPr="00377A8C">
        <w:t>Synaps</w:t>
      </w:r>
      <w:r w:rsidR="008910A1" w:rsidRPr="00377A8C">
        <w:t>e</w:t>
      </w:r>
      <w:r w:rsidR="0023391F" w:rsidRPr="00377A8C">
        <w:t xml:space="preserve"> Analytics </w:t>
      </w:r>
      <w:r w:rsidR="00D351D5" w:rsidRPr="00377A8C">
        <w:t>database.</w:t>
      </w:r>
    </w:p>
    <w:p w14:paraId="140B04FB" w14:textId="0DAB100B" w:rsidR="007846E5" w:rsidRPr="00377A8C" w:rsidRDefault="00C506B2" w:rsidP="0046311A">
      <w:pPr>
        <w:rPr>
          <w:rFonts w:hint="eastAsia"/>
        </w:rPr>
      </w:pPr>
      <w:r w:rsidRPr="00377A8C">
        <w:t>T</w:t>
      </w:r>
      <w:r w:rsidR="00FE619E" w:rsidRPr="00377A8C">
        <w:t>o connect to Synaps</w:t>
      </w:r>
      <w:r w:rsidR="00A95E57" w:rsidRPr="00377A8C">
        <w:t>e</w:t>
      </w:r>
      <w:r w:rsidR="00FE619E" w:rsidRPr="00377A8C">
        <w:t xml:space="preserve"> </w:t>
      </w:r>
      <w:r w:rsidR="00A95E57" w:rsidRPr="00377A8C">
        <w:t>An</w:t>
      </w:r>
      <w:r w:rsidR="00FE619E" w:rsidRPr="00377A8C">
        <w:t>a</w:t>
      </w:r>
      <w:r w:rsidRPr="00377A8C">
        <w:t>l</w:t>
      </w:r>
      <w:r w:rsidR="00FE619E" w:rsidRPr="00377A8C">
        <w:t>ytics</w:t>
      </w:r>
      <w:r w:rsidR="006024A0" w:rsidRPr="00377A8C">
        <w:t xml:space="preserve"> </w:t>
      </w:r>
      <w:r w:rsidR="006C7B53" w:rsidRPr="00377A8C">
        <w:t xml:space="preserve">using </w:t>
      </w:r>
      <w:r w:rsidR="006B04EC" w:rsidRPr="00377A8C">
        <w:t>SQL Server Management Studio (</w:t>
      </w:r>
      <w:r w:rsidR="006C7B53" w:rsidRPr="00377A8C">
        <w:t>SSMS</w:t>
      </w:r>
      <w:r w:rsidR="006B04EC" w:rsidRPr="00377A8C">
        <w:t>)</w:t>
      </w:r>
      <w:r w:rsidR="006C7B53" w:rsidRPr="00377A8C">
        <w:t xml:space="preserve"> </w:t>
      </w:r>
      <w:r w:rsidR="00614B32" w:rsidRPr="00377A8C">
        <w:t>follow</w:t>
      </w:r>
      <w:r w:rsidR="006024A0" w:rsidRPr="00377A8C">
        <w:t xml:space="preserve"> the guide in </w:t>
      </w:r>
      <w:r w:rsidR="00EE454A" w:rsidRPr="00377A8C">
        <w:t xml:space="preserve">the </w:t>
      </w:r>
      <w:hyperlink w:anchor="_FAQ’s" w:history="1">
        <w:r w:rsidR="006024A0" w:rsidRPr="0026399F">
          <w:rPr>
            <w:rStyle w:val="Hyperlink"/>
          </w:rPr>
          <w:t>FAQ</w:t>
        </w:r>
        <w:r w:rsidR="00EE454A" w:rsidRPr="0026399F">
          <w:rPr>
            <w:rStyle w:val="Hyperlink"/>
          </w:rPr>
          <w:t xml:space="preserve"> section</w:t>
        </w:r>
      </w:hyperlink>
      <w:r w:rsidR="003A1DB5" w:rsidRPr="00377A8C">
        <w:t>.</w:t>
      </w:r>
    </w:p>
    <w:p w14:paraId="7F5EABC5" w14:textId="69BADB60" w:rsidR="00270792" w:rsidRPr="00377A8C" w:rsidRDefault="00437C7C" w:rsidP="0046311A">
      <w:pPr>
        <w:rPr>
          <w:rFonts w:hint="eastAsia"/>
        </w:rPr>
      </w:pPr>
      <w:r w:rsidRPr="00377A8C">
        <w:t xml:space="preserve">There are </w:t>
      </w:r>
      <w:r w:rsidR="00E31FD8" w:rsidRPr="00377A8C">
        <w:t xml:space="preserve">4 </w:t>
      </w:r>
      <w:r w:rsidR="00092A91" w:rsidRPr="00377A8C">
        <w:t>post</w:t>
      </w:r>
      <w:r w:rsidR="00CE750F" w:rsidRPr="00377A8C">
        <w:t>-</w:t>
      </w:r>
      <w:r w:rsidR="00092A91" w:rsidRPr="00377A8C">
        <w:t>deployment scripts that need to be executed</w:t>
      </w:r>
      <w:r w:rsidR="009614B7" w:rsidRPr="00377A8C">
        <w:t xml:space="preserve"> </w:t>
      </w:r>
      <w:r w:rsidR="003D6CFC" w:rsidRPr="00377A8C">
        <w:t>on</w:t>
      </w:r>
      <w:r w:rsidR="009614B7" w:rsidRPr="00377A8C">
        <w:t xml:space="preserve"> Synapse Analytics</w:t>
      </w:r>
      <w:r w:rsidR="00374D80" w:rsidRPr="00377A8C">
        <w:t>:</w:t>
      </w:r>
    </w:p>
    <w:p w14:paraId="74B3FE5E" w14:textId="6F517233" w:rsidR="00092A91" w:rsidRPr="00377A8C" w:rsidRDefault="00092A91" w:rsidP="006F2D6D">
      <w:pPr>
        <w:pStyle w:val="ListParagraph"/>
        <w:numPr>
          <w:ilvl w:val="0"/>
          <w:numId w:val="27"/>
        </w:numPr>
        <w:rPr>
          <w:rFonts w:hint="eastAsia"/>
        </w:rPr>
      </w:pPr>
      <w:r w:rsidRPr="00377A8C">
        <w:t>Control.CurationStage.</w:t>
      </w:r>
      <w:r w:rsidR="004105DC" w:rsidRPr="00377A8C">
        <w:t>Populate.sql</w:t>
      </w:r>
    </w:p>
    <w:p w14:paraId="0CF6B79A" w14:textId="65197165" w:rsidR="004105DC" w:rsidRPr="00377A8C" w:rsidRDefault="004105DC" w:rsidP="006F2D6D">
      <w:pPr>
        <w:pStyle w:val="ListParagraph"/>
        <w:numPr>
          <w:ilvl w:val="0"/>
          <w:numId w:val="27"/>
        </w:numPr>
        <w:rPr>
          <w:rFonts w:hint="eastAsia"/>
        </w:rPr>
      </w:pPr>
      <w:r w:rsidRPr="00377A8C">
        <w:t>Control.Ent</w:t>
      </w:r>
      <w:r w:rsidR="00EE454A" w:rsidRPr="00377A8C">
        <w:t>i</w:t>
      </w:r>
      <w:r w:rsidRPr="00377A8C">
        <w:t>ty.Populate.sql</w:t>
      </w:r>
    </w:p>
    <w:p w14:paraId="6FEE486A" w14:textId="06792105" w:rsidR="004105DC" w:rsidRPr="00377A8C" w:rsidRDefault="004105DC" w:rsidP="006F2D6D">
      <w:pPr>
        <w:pStyle w:val="ListParagraph"/>
        <w:numPr>
          <w:ilvl w:val="0"/>
          <w:numId w:val="27"/>
        </w:numPr>
        <w:rPr>
          <w:rFonts w:hint="eastAsia"/>
        </w:rPr>
      </w:pPr>
      <w:r w:rsidRPr="00377A8C">
        <w:t>Control.</w:t>
      </w:r>
      <w:r w:rsidR="00F52DC7" w:rsidRPr="00377A8C">
        <w:t>PipelineStatusType</w:t>
      </w:r>
      <w:r w:rsidRPr="00377A8C">
        <w:t>.Populate.sql</w:t>
      </w:r>
    </w:p>
    <w:p w14:paraId="276B374A" w14:textId="1EDA5145" w:rsidR="00013DE1" w:rsidRPr="00377A8C" w:rsidRDefault="004105DC" w:rsidP="006F2D6D">
      <w:pPr>
        <w:pStyle w:val="ListParagraph"/>
        <w:numPr>
          <w:ilvl w:val="0"/>
          <w:numId w:val="27"/>
        </w:numPr>
        <w:rPr>
          <w:rFonts w:hint="eastAsia"/>
        </w:rPr>
      </w:pPr>
      <w:r w:rsidRPr="00377A8C">
        <w:lastRenderedPageBreak/>
        <w:t>Control.</w:t>
      </w:r>
      <w:r w:rsidR="006C7B53" w:rsidRPr="00377A8C">
        <w:t>SourceSystem</w:t>
      </w:r>
      <w:r w:rsidRPr="00377A8C">
        <w:t>.Populate.sql</w:t>
      </w:r>
    </w:p>
    <w:p w14:paraId="4BB4F624" w14:textId="5E763954" w:rsidR="00B679E3" w:rsidRPr="00377A8C" w:rsidRDefault="00374D80" w:rsidP="009946C9">
      <w:pPr>
        <w:rPr>
          <w:rFonts w:hint="eastAsia"/>
        </w:rPr>
      </w:pPr>
      <w:r w:rsidRPr="00377A8C">
        <w:t>T</w:t>
      </w:r>
      <w:r w:rsidR="002966BC" w:rsidRPr="00377A8C">
        <w:t>o execute th</w:t>
      </w:r>
      <w:r w:rsidR="00EE454A" w:rsidRPr="00377A8C">
        <w:t>ese</w:t>
      </w:r>
      <w:r w:rsidR="002966BC" w:rsidRPr="00377A8C">
        <w:t xml:space="preserve"> </w:t>
      </w:r>
      <w:r w:rsidR="00B679E3" w:rsidRPr="00377A8C">
        <w:t>scripts</w:t>
      </w:r>
      <w:r w:rsidR="00EE454A" w:rsidRPr="00377A8C">
        <w:t>,</w:t>
      </w:r>
      <w:r w:rsidR="00B679E3" w:rsidRPr="00377A8C">
        <w:t xml:space="preserve"> </w:t>
      </w:r>
      <w:r w:rsidR="00614B32" w:rsidRPr="00377A8C">
        <w:t>follow</w:t>
      </w:r>
      <w:r w:rsidR="00B679E3" w:rsidRPr="00377A8C">
        <w:t xml:space="preserve"> </w:t>
      </w:r>
      <w:r w:rsidR="00EE454A" w:rsidRPr="00377A8C">
        <w:t xml:space="preserve">the </w:t>
      </w:r>
      <w:r w:rsidR="00B679E3" w:rsidRPr="00377A8C">
        <w:t>below steps:</w:t>
      </w:r>
    </w:p>
    <w:p w14:paraId="29C20804" w14:textId="77777777" w:rsidR="00A32512" w:rsidRPr="00377A8C" w:rsidRDefault="00A32512" w:rsidP="00A32512">
      <w:pPr>
        <w:pStyle w:val="ListParagraph"/>
        <w:numPr>
          <w:ilvl w:val="0"/>
          <w:numId w:val="28"/>
        </w:numPr>
        <w:rPr>
          <w:rFonts w:hint="eastAsia"/>
        </w:rPr>
      </w:pPr>
      <w:r w:rsidRPr="00377A8C">
        <w:t>Navigate to Visual Studio and open solution explorer.</w:t>
      </w:r>
    </w:p>
    <w:p w14:paraId="111BA78E" w14:textId="6960A413" w:rsidR="000D78E0" w:rsidRPr="00377A8C" w:rsidRDefault="000D78E0" w:rsidP="006F2D6D">
      <w:pPr>
        <w:pStyle w:val="ListParagraph"/>
        <w:numPr>
          <w:ilvl w:val="0"/>
          <w:numId w:val="28"/>
        </w:numPr>
        <w:rPr>
          <w:rFonts w:hint="eastAsia"/>
        </w:rPr>
      </w:pPr>
      <w:r w:rsidRPr="00377A8C">
        <w:t>Open</w:t>
      </w:r>
      <w:r w:rsidR="5FD381A2" w:rsidRPr="00377A8C">
        <w:t xml:space="preserve"> the</w:t>
      </w:r>
      <w:r w:rsidRPr="00377A8C">
        <w:t xml:space="preserve"> Database project</w:t>
      </w:r>
      <w:r w:rsidR="00C30F78" w:rsidRPr="00377A8C">
        <w:t xml:space="preserve"> called Warehouse and navigate to</w:t>
      </w:r>
      <w:r w:rsidR="004C5372" w:rsidRPr="00377A8C">
        <w:t xml:space="preserve"> </w:t>
      </w:r>
      <w:r w:rsidR="00ED359A" w:rsidRPr="00377A8C">
        <w:t>“</w:t>
      </w:r>
      <w:r w:rsidR="004C5372" w:rsidRPr="00377A8C">
        <w:t>/Project/</w:t>
      </w:r>
      <w:r w:rsidR="00234F21" w:rsidRPr="00377A8C">
        <w:t>Scripts/PostDeployment</w:t>
      </w:r>
      <w:r w:rsidR="00ED359A" w:rsidRPr="00377A8C">
        <w:t>”</w:t>
      </w:r>
    </w:p>
    <w:p w14:paraId="3DB1798A" w14:textId="18E5D0A1" w:rsidR="00C30F78" w:rsidRPr="00377A8C" w:rsidRDefault="000E476E" w:rsidP="00640A75">
      <w:pPr>
        <w:pStyle w:val="ListParagraph"/>
        <w:jc w:val="center"/>
        <w:rPr>
          <w:rFonts w:hint="eastAsia"/>
        </w:rPr>
      </w:pPr>
      <w:r>
        <w:drawing>
          <wp:inline distT="0" distB="0" distL="0" distR="0" wp14:anchorId="7B483E97" wp14:editId="6C5C2E6C">
            <wp:extent cx="2352675" cy="2975559"/>
            <wp:effectExtent l="0" t="0" r="0" b="0"/>
            <wp:docPr id="1219567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675" cy="2975559"/>
                    </a:xfrm>
                    <a:prstGeom prst="rect">
                      <a:avLst/>
                    </a:prstGeom>
                  </pic:spPr>
                </pic:pic>
              </a:graphicData>
            </a:graphic>
          </wp:inline>
        </w:drawing>
      </w:r>
    </w:p>
    <w:p w14:paraId="4381629E" w14:textId="77777777" w:rsidR="00384AC1" w:rsidRPr="00377A8C" w:rsidRDefault="00384AC1" w:rsidP="00192FA0">
      <w:pPr>
        <w:pStyle w:val="ListParagraph"/>
        <w:rPr>
          <w:rFonts w:hint="eastAsia"/>
        </w:rPr>
      </w:pPr>
    </w:p>
    <w:p w14:paraId="391B0C0B" w14:textId="77777777" w:rsidR="00384AC1" w:rsidRPr="00377A8C" w:rsidRDefault="00384AC1" w:rsidP="00384AC1">
      <w:pPr>
        <w:pStyle w:val="ListParagraph"/>
        <w:numPr>
          <w:ilvl w:val="0"/>
          <w:numId w:val="28"/>
        </w:numPr>
        <w:rPr>
          <w:rFonts w:hint="eastAsia"/>
        </w:rPr>
      </w:pPr>
      <w:r w:rsidRPr="00377A8C">
        <w:t>Open the scripts, one at a time, and copy the content to the clipboard.</w:t>
      </w:r>
    </w:p>
    <w:p w14:paraId="5DA9DD08" w14:textId="6A6912EA" w:rsidR="00384AC1" w:rsidRPr="00377A8C" w:rsidRDefault="00384AC1" w:rsidP="00384AC1">
      <w:pPr>
        <w:pStyle w:val="ListParagraph"/>
        <w:numPr>
          <w:ilvl w:val="0"/>
          <w:numId w:val="28"/>
        </w:numPr>
        <w:rPr>
          <w:rFonts w:hint="eastAsia"/>
        </w:rPr>
      </w:pPr>
      <w:r w:rsidRPr="00377A8C">
        <w:t>Open SQL Server Management Studio and connect to the database (1,2) make sure that the database is displayed as below (3).</w:t>
      </w:r>
    </w:p>
    <w:p w14:paraId="58917058" w14:textId="74D08E9F" w:rsidR="00384AC1" w:rsidRPr="00377A8C" w:rsidRDefault="00384AC1" w:rsidP="00384AC1">
      <w:pPr>
        <w:pStyle w:val="ListParagraph"/>
        <w:numPr>
          <w:ilvl w:val="0"/>
          <w:numId w:val="28"/>
        </w:numPr>
        <w:rPr>
          <w:rFonts w:hint="eastAsia"/>
        </w:rPr>
      </w:pPr>
      <w:r w:rsidRPr="00377A8C">
        <w:t>Click “New Query” (4) and past in the code from the clipboard (6). Make sure that the dropdown shows the correct Synapse Analytics Database, “Quickstart” (5).</w:t>
      </w:r>
    </w:p>
    <w:p w14:paraId="2C8424CA" w14:textId="67F652D4" w:rsidR="00807CDA" w:rsidRPr="00377A8C" w:rsidRDefault="007819D2" w:rsidP="007819D2">
      <w:pPr>
        <w:pStyle w:val="ListParagraph"/>
        <w:jc w:val="center"/>
        <w:rPr>
          <w:rFonts w:hint="eastAsia"/>
        </w:rPr>
      </w:pPr>
      <w:r w:rsidRPr="00377A8C">
        <w:drawing>
          <wp:anchor distT="0" distB="0" distL="114300" distR="114300" simplePos="0" relativeHeight="251658240" behindDoc="0" locked="0" layoutInCell="1" allowOverlap="1" wp14:anchorId="70D2A151" wp14:editId="6FD47B96">
            <wp:simplePos x="0" y="0"/>
            <wp:positionH relativeFrom="page">
              <wp:align>center</wp:align>
            </wp:positionH>
            <wp:positionV relativeFrom="paragraph">
              <wp:posOffset>202061</wp:posOffset>
            </wp:positionV>
            <wp:extent cx="6120765" cy="228282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anchor>
        </w:drawing>
      </w:r>
      <w:r w:rsidR="00384AC1" w:rsidRPr="00377A8C">
        <w:br/>
      </w:r>
    </w:p>
    <w:p w14:paraId="368DC505" w14:textId="77777777" w:rsidR="007819D2" w:rsidRPr="00377A8C" w:rsidRDefault="007819D2" w:rsidP="007819D2">
      <w:pPr>
        <w:pStyle w:val="ListParagraph"/>
        <w:numPr>
          <w:ilvl w:val="0"/>
          <w:numId w:val="28"/>
        </w:numPr>
        <w:rPr>
          <w:rFonts w:hint="eastAsia"/>
        </w:rPr>
      </w:pPr>
      <w:r w:rsidRPr="00377A8C">
        <w:t>Execute the script by clicking the Execute (7) button or the F5 key. Message console should display rows affected (8).</w:t>
      </w:r>
    </w:p>
    <w:p w14:paraId="47C7A402" w14:textId="0F7FB792" w:rsidR="0040716E" w:rsidRPr="00377A8C" w:rsidDel="00BA5FB3" w:rsidRDefault="0022418A" w:rsidP="006F2D6D">
      <w:pPr>
        <w:pStyle w:val="ListParagraph"/>
        <w:numPr>
          <w:ilvl w:val="0"/>
          <w:numId w:val="28"/>
        </w:numPr>
        <w:rPr>
          <w:rFonts w:hint="eastAsia"/>
        </w:rPr>
      </w:pPr>
      <w:r w:rsidRPr="00377A8C">
        <w:t xml:space="preserve">Perform this action </w:t>
      </w:r>
      <w:r w:rsidR="00DB3BBD" w:rsidRPr="00377A8C">
        <w:t xml:space="preserve">to </w:t>
      </w:r>
      <w:r w:rsidR="00671D1E" w:rsidRPr="00377A8C">
        <w:t>the remaining scripts</w:t>
      </w:r>
    </w:p>
    <w:p w14:paraId="11E4E025" w14:textId="77777777" w:rsidR="0080143A" w:rsidRPr="00377A8C" w:rsidRDefault="0080143A" w:rsidP="00D94CC7">
      <w:pPr>
        <w:rPr>
          <w:rFonts w:hint="eastAsia"/>
        </w:rPr>
      </w:pPr>
    </w:p>
    <w:p w14:paraId="0CC735C8" w14:textId="7941E37B" w:rsidR="00945CBF" w:rsidRPr="00377A8C" w:rsidRDefault="00945CBF" w:rsidP="00945CBF">
      <w:pPr>
        <w:pStyle w:val="Heading4"/>
        <w:rPr>
          <w:rFonts w:hint="eastAsia"/>
        </w:rPr>
      </w:pPr>
      <w:r w:rsidRPr="00377A8C">
        <w:lastRenderedPageBreak/>
        <w:t>Modify</w:t>
      </w:r>
      <w:r w:rsidR="00575F52" w:rsidRPr="00377A8C">
        <w:t>ing</w:t>
      </w:r>
      <w:r w:rsidRPr="00377A8C">
        <w:t xml:space="preserve"> Azure Data Factory Pipeline Variables</w:t>
      </w:r>
    </w:p>
    <w:p w14:paraId="782DC613" w14:textId="0168004A" w:rsidR="00C91225" w:rsidRPr="00377A8C" w:rsidRDefault="002C2B36" w:rsidP="002C2B36">
      <w:pPr>
        <w:rPr>
          <w:rFonts w:hint="eastAsia"/>
        </w:rPr>
      </w:pPr>
      <w:r w:rsidRPr="00377A8C">
        <w:t xml:space="preserve">After deployment </w:t>
      </w:r>
      <w:r w:rsidR="000A7E2A" w:rsidRPr="00377A8C">
        <w:t>of the Azure Data Factory</w:t>
      </w:r>
      <w:r w:rsidR="00B8664C" w:rsidRPr="00377A8C">
        <w:t xml:space="preserve"> (ADF</w:t>
      </w:r>
      <w:r w:rsidR="5B4B950E" w:rsidRPr="00377A8C">
        <w:t>),</w:t>
      </w:r>
      <w:r w:rsidR="000A7E2A" w:rsidRPr="00377A8C">
        <w:t xml:space="preserve"> th</w:t>
      </w:r>
      <w:r w:rsidR="009027FA" w:rsidRPr="00377A8C">
        <w:t xml:space="preserve">ere are two pipeline variables that </w:t>
      </w:r>
      <w:r w:rsidR="000A7E2A" w:rsidRPr="00377A8C">
        <w:t>need to be update</w:t>
      </w:r>
      <w:r w:rsidR="00B8664C" w:rsidRPr="00377A8C">
        <w:t>d. Without th</w:t>
      </w:r>
      <w:r w:rsidR="00FC057B" w:rsidRPr="00377A8C">
        <w:t>ese</w:t>
      </w:r>
      <w:r w:rsidR="00B8664C" w:rsidRPr="00377A8C">
        <w:t xml:space="preserve"> values</w:t>
      </w:r>
      <w:r w:rsidR="00FC057B" w:rsidRPr="00377A8C">
        <w:t>,</w:t>
      </w:r>
      <w:r w:rsidR="00B8664C" w:rsidRPr="00377A8C">
        <w:t xml:space="preserve"> ADF will not </w:t>
      </w:r>
      <w:r w:rsidR="0040310C" w:rsidRPr="00377A8C">
        <w:t>work co</w:t>
      </w:r>
      <w:r w:rsidR="00FC057B" w:rsidRPr="00377A8C">
        <w:t>r</w:t>
      </w:r>
      <w:r w:rsidR="0040310C" w:rsidRPr="00377A8C">
        <w:t>rectly</w:t>
      </w:r>
      <w:r w:rsidR="00C91225" w:rsidRPr="00377A8C">
        <w:t>.</w:t>
      </w:r>
    </w:p>
    <w:p w14:paraId="33004A86" w14:textId="07757755" w:rsidR="00FD37F9" w:rsidRPr="00377A8C" w:rsidRDefault="00F93587" w:rsidP="006F2D6D">
      <w:pPr>
        <w:pStyle w:val="ListParagraph"/>
        <w:numPr>
          <w:ilvl w:val="0"/>
          <w:numId w:val="29"/>
        </w:numPr>
        <w:rPr>
          <w:rFonts w:hint="eastAsia"/>
        </w:rPr>
      </w:pPr>
      <w:r w:rsidRPr="00377A8C">
        <w:t>T</w:t>
      </w:r>
      <w:r w:rsidR="008B1730" w:rsidRPr="00377A8C">
        <w:t xml:space="preserve">o </w:t>
      </w:r>
      <w:r w:rsidR="00B873D4" w:rsidRPr="00377A8C">
        <w:t>supply th</w:t>
      </w:r>
      <w:r w:rsidR="006F0541" w:rsidRPr="00377A8C">
        <w:t>e</w:t>
      </w:r>
      <w:r w:rsidR="00B873D4" w:rsidRPr="00377A8C">
        <w:t>s</w:t>
      </w:r>
      <w:r w:rsidR="006F0541" w:rsidRPr="00377A8C">
        <w:t>e</w:t>
      </w:r>
      <w:r w:rsidR="00B873D4" w:rsidRPr="00377A8C">
        <w:t xml:space="preserve"> values</w:t>
      </w:r>
      <w:r w:rsidR="006F0541" w:rsidRPr="00377A8C">
        <w:t>,</w:t>
      </w:r>
      <w:r w:rsidR="00B873D4" w:rsidRPr="00377A8C">
        <w:t xml:space="preserve"> </w:t>
      </w:r>
      <w:r w:rsidR="0071675F" w:rsidRPr="00377A8C">
        <w:t>open</w:t>
      </w:r>
      <w:r w:rsidR="00A54B65" w:rsidRPr="00377A8C">
        <w:t xml:space="preserve"> the</w:t>
      </w:r>
      <w:r w:rsidR="006F0541" w:rsidRPr="00377A8C">
        <w:t xml:space="preserve"> </w:t>
      </w:r>
      <w:r w:rsidR="00EB3567" w:rsidRPr="00377A8C">
        <w:t>ADF</w:t>
      </w:r>
      <w:r w:rsidR="005A7A8F" w:rsidRPr="00377A8C">
        <w:t xml:space="preserve"> Portal</w:t>
      </w:r>
      <w:r w:rsidR="00C024AB" w:rsidRPr="00377A8C">
        <w:t xml:space="preserve">. </w:t>
      </w:r>
    </w:p>
    <w:p w14:paraId="7AC99CB9" w14:textId="77777777" w:rsidR="00781F09" w:rsidRPr="00377A8C" w:rsidRDefault="00781F09" w:rsidP="00781F09">
      <w:pPr>
        <w:pStyle w:val="ListParagraph"/>
        <w:numPr>
          <w:ilvl w:val="0"/>
          <w:numId w:val="29"/>
        </w:numPr>
        <w:rPr>
          <w:rFonts w:hint="eastAsia"/>
        </w:rPr>
      </w:pPr>
      <w:r w:rsidRPr="00377A8C">
        <w:t>Open the Author (1) tab.</w:t>
      </w:r>
    </w:p>
    <w:p w14:paraId="7ADC1562" w14:textId="46C47BAE" w:rsidR="00781F09" w:rsidRPr="00377A8C" w:rsidRDefault="00781F09" w:rsidP="00781F09">
      <w:pPr>
        <w:pStyle w:val="ListParagraph"/>
        <w:numPr>
          <w:ilvl w:val="0"/>
          <w:numId w:val="29"/>
        </w:numPr>
        <w:rPr>
          <w:rFonts w:hint="eastAsia"/>
        </w:rPr>
      </w:pPr>
      <w:r w:rsidRPr="00377A8C">
        <w:t>Open Pipelines/Management/PL_ChangeSynapseAnalyticState (2) pipeline.</w:t>
      </w:r>
    </w:p>
    <w:p w14:paraId="037EFCB5" w14:textId="70E0CB17" w:rsidR="6027B995" w:rsidRPr="00377A8C" w:rsidRDefault="00781F09" w:rsidP="00781F09">
      <w:pPr>
        <w:ind w:left="360"/>
        <w:jc w:val="center"/>
        <w:rPr>
          <w:rFonts w:hint="eastAsia"/>
        </w:rPr>
      </w:pPr>
      <w:r w:rsidRPr="00377A8C">
        <w:br/>
      </w:r>
      <w:r w:rsidR="003A31AF">
        <w:drawing>
          <wp:inline distT="0" distB="0" distL="0" distR="0" wp14:anchorId="7C88E50B" wp14:editId="668EFE1D">
            <wp:extent cx="5095874" cy="2536042"/>
            <wp:effectExtent l="0" t="0" r="0" b="0"/>
            <wp:docPr id="166391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095874" cy="2536042"/>
                    </a:xfrm>
                    <a:prstGeom prst="rect">
                      <a:avLst/>
                    </a:prstGeom>
                  </pic:spPr>
                </pic:pic>
              </a:graphicData>
            </a:graphic>
          </wp:inline>
        </w:drawing>
      </w:r>
    </w:p>
    <w:p w14:paraId="3144202D" w14:textId="77777777" w:rsidR="00144670" w:rsidRPr="00377A8C" w:rsidRDefault="00144670" w:rsidP="00144670">
      <w:pPr>
        <w:pStyle w:val="ListParagraph"/>
        <w:numPr>
          <w:ilvl w:val="0"/>
          <w:numId w:val="29"/>
        </w:numPr>
        <w:rPr>
          <w:rFonts w:hint="eastAsia"/>
        </w:rPr>
      </w:pPr>
      <w:r w:rsidRPr="00377A8C">
        <w:t>Go to the Variables Tab and provide a Default Value for KeyVaultName (3). The value needs to be obtained from Azure Portal (Navigate to the Resource Group where the solution was deployed and find the Key Vault resource).</w:t>
      </w:r>
    </w:p>
    <w:p w14:paraId="1D933F02" w14:textId="77777777" w:rsidR="00144670" w:rsidRPr="00377A8C" w:rsidRDefault="00144670" w:rsidP="00144670">
      <w:pPr>
        <w:pStyle w:val="ListParagraph"/>
        <w:numPr>
          <w:ilvl w:val="0"/>
          <w:numId w:val="29"/>
        </w:numPr>
        <w:rPr>
          <w:rFonts w:hint="eastAsia"/>
        </w:rPr>
      </w:pPr>
      <w:r w:rsidRPr="00377A8C">
        <w:t>When the change is made, hit “Publish All” (4) button on the top of the page to publish the changes to Azure Data Factory.</w:t>
      </w:r>
    </w:p>
    <w:p w14:paraId="34E4EF57" w14:textId="544D3834" w:rsidR="00144670" w:rsidRPr="00377A8C" w:rsidRDefault="00144670" w:rsidP="00144670">
      <w:pPr>
        <w:rPr>
          <w:rFonts w:hint="eastAsia"/>
        </w:rPr>
      </w:pPr>
      <w:r w:rsidRPr="00377A8C">
        <w:t>After changes have been published to Azure Data Factory there will be the notification message on the top right corner of the ADF Portal. If everything was successful</w:t>
      </w:r>
      <w:r w:rsidR="00644993" w:rsidRPr="00377A8C">
        <w:t>,</w:t>
      </w:r>
      <w:r w:rsidRPr="00377A8C">
        <w:t xml:space="preserve"> the ADF is ready for the execution. </w:t>
      </w:r>
    </w:p>
    <w:p w14:paraId="392229E8" w14:textId="77777777" w:rsidR="002B10DA" w:rsidRPr="00377A8C" w:rsidRDefault="002B10DA" w:rsidP="002B10DA">
      <w:pPr>
        <w:ind w:left="360"/>
        <w:rPr>
          <w:rFonts w:hint="eastAsia"/>
        </w:rPr>
      </w:pPr>
    </w:p>
    <w:p w14:paraId="10A661B3" w14:textId="3D377D93" w:rsidR="0092383D" w:rsidRPr="00377A8C" w:rsidRDefault="0092383D" w:rsidP="00192FA0">
      <w:pPr>
        <w:pStyle w:val="Heading4"/>
        <w:rPr>
          <w:rFonts w:hint="eastAsia"/>
        </w:rPr>
      </w:pPr>
      <w:bookmarkStart w:id="33" w:name="_Toc29193010"/>
      <w:bookmarkEnd w:id="33"/>
      <w:r w:rsidRPr="00377A8C">
        <w:t>Deploy</w:t>
      </w:r>
      <w:r w:rsidR="001566BF" w:rsidRPr="00377A8C">
        <w:t>ing</w:t>
      </w:r>
      <w:r w:rsidRPr="00377A8C">
        <w:t xml:space="preserve"> Power BI reports</w:t>
      </w:r>
    </w:p>
    <w:p w14:paraId="36283449" w14:textId="4AF48537" w:rsidR="007F7339" w:rsidRPr="00377A8C" w:rsidRDefault="007F7339" w:rsidP="007F7339">
      <w:pPr>
        <w:pStyle w:val="NormalWeb"/>
        <w:spacing w:before="0" w:beforeAutospacing="0" w:after="120" w:afterAutospacing="0"/>
        <w:rPr>
          <w:rFonts w:ascii="Ubuntu" w:hAnsi="Ubuntu" w:cs="Calibri"/>
          <w:noProof w:val="0"/>
          <w:color w:val="767171"/>
          <w:sz w:val="20"/>
          <w:szCs w:val="20"/>
        </w:rPr>
      </w:pPr>
      <w:r w:rsidRPr="00377A8C">
        <w:rPr>
          <w:rFonts w:ascii="Ubuntu" w:hAnsi="Ubuntu" w:cs="Calibri"/>
          <w:color w:val="767171"/>
          <w:sz w:val="20"/>
          <w:szCs w:val="20"/>
        </w:rPr>
        <w:t xml:space="preserve">Power BI </w:t>
      </w:r>
      <w:r w:rsidR="004F351A" w:rsidRPr="00377A8C">
        <w:rPr>
          <w:rFonts w:ascii="Ubuntu" w:hAnsi="Ubuntu" w:cs="Calibri"/>
          <w:color w:val="767171"/>
          <w:sz w:val="20"/>
          <w:szCs w:val="20"/>
        </w:rPr>
        <w:t xml:space="preserve">reports </w:t>
      </w:r>
      <w:r w:rsidRPr="00377A8C">
        <w:rPr>
          <w:rFonts w:ascii="Ubuntu" w:hAnsi="Ubuntu" w:cs="Calibri"/>
          <w:color w:val="767171"/>
          <w:sz w:val="20"/>
          <w:szCs w:val="20"/>
        </w:rPr>
        <w:t xml:space="preserve">are often accessed by multiple people in </w:t>
      </w:r>
      <w:r w:rsidR="71A3970E" w:rsidRPr="00377A8C">
        <w:rPr>
          <w:rFonts w:ascii="Ubuntu" w:hAnsi="Ubuntu" w:cs="Calibri"/>
          <w:color w:val="767171"/>
          <w:sz w:val="20"/>
          <w:szCs w:val="20"/>
        </w:rPr>
        <w:t>an</w:t>
      </w:r>
      <w:r w:rsidRPr="00377A8C">
        <w:rPr>
          <w:rFonts w:ascii="Ubuntu" w:hAnsi="Ubuntu" w:cs="Calibri"/>
          <w:color w:val="767171"/>
          <w:sz w:val="20"/>
          <w:szCs w:val="20"/>
        </w:rPr>
        <w:t xml:space="preserve"> organisation. </w:t>
      </w:r>
      <w:r w:rsidR="71A3970E" w:rsidRPr="00377A8C">
        <w:rPr>
          <w:rFonts w:ascii="Ubuntu" w:hAnsi="Ubuntu" w:cs="Calibri"/>
          <w:color w:val="767171"/>
          <w:sz w:val="20"/>
          <w:szCs w:val="20"/>
        </w:rPr>
        <w:t>Accessing</w:t>
      </w:r>
      <w:r w:rsidRPr="00377A8C">
        <w:rPr>
          <w:rFonts w:ascii="Ubuntu" w:hAnsi="Ubuntu" w:cs="Calibri"/>
          <w:color w:val="767171"/>
          <w:sz w:val="20"/>
          <w:szCs w:val="20"/>
        </w:rPr>
        <w:t xml:space="preserve"> the same pbix file </w:t>
      </w:r>
      <w:r w:rsidR="00F90730" w:rsidRPr="00377A8C">
        <w:rPr>
          <w:rFonts w:ascii="Ubuntu" w:hAnsi="Ubuntu" w:cs="Calibri"/>
          <w:color w:val="767171"/>
          <w:sz w:val="20"/>
          <w:szCs w:val="20"/>
        </w:rPr>
        <w:t>simultaneously</w:t>
      </w:r>
      <w:r w:rsidRPr="00377A8C">
        <w:rPr>
          <w:rFonts w:ascii="Ubuntu" w:hAnsi="Ubuntu" w:cs="Calibri"/>
          <w:color w:val="767171"/>
          <w:sz w:val="20"/>
          <w:szCs w:val="20"/>
        </w:rPr>
        <w:t xml:space="preserve"> would be </w:t>
      </w:r>
      <w:r w:rsidR="71A3970E" w:rsidRPr="00377A8C">
        <w:rPr>
          <w:rFonts w:ascii="Ubuntu" w:hAnsi="Ubuntu" w:cs="Calibri"/>
          <w:color w:val="767171"/>
          <w:sz w:val="20"/>
          <w:szCs w:val="20"/>
        </w:rPr>
        <w:t>inefficient.</w:t>
      </w:r>
      <w:r w:rsidRPr="00377A8C">
        <w:rPr>
          <w:rFonts w:ascii="Ubuntu" w:hAnsi="Ubuntu" w:cs="Calibri"/>
          <w:color w:val="767171"/>
          <w:sz w:val="20"/>
          <w:szCs w:val="20"/>
        </w:rPr>
        <w:t xml:space="preserve"> The best way to share report</w:t>
      </w:r>
      <w:r w:rsidR="00F90730" w:rsidRPr="00377A8C">
        <w:rPr>
          <w:rFonts w:ascii="Ubuntu" w:hAnsi="Ubuntu" w:cs="Calibri"/>
          <w:color w:val="767171"/>
          <w:sz w:val="20"/>
          <w:szCs w:val="20"/>
        </w:rPr>
        <w:t>s</w:t>
      </w:r>
      <w:r w:rsidRPr="00377A8C">
        <w:rPr>
          <w:rFonts w:ascii="Ubuntu" w:hAnsi="Ubuntu" w:cs="Calibri"/>
          <w:color w:val="767171"/>
          <w:sz w:val="20"/>
          <w:szCs w:val="20"/>
        </w:rPr>
        <w:t xml:space="preserve"> </w:t>
      </w:r>
      <w:r w:rsidR="00F90730" w:rsidRPr="00377A8C">
        <w:rPr>
          <w:rFonts w:ascii="Ubuntu" w:hAnsi="Ubuntu" w:cs="Calibri"/>
          <w:color w:val="767171"/>
          <w:sz w:val="20"/>
          <w:szCs w:val="20"/>
        </w:rPr>
        <w:t xml:space="preserve">with </w:t>
      </w:r>
      <w:r w:rsidR="71A3970E" w:rsidRPr="00377A8C">
        <w:rPr>
          <w:rFonts w:ascii="Ubuntu" w:hAnsi="Ubuntu" w:cs="Calibri"/>
          <w:color w:val="767171"/>
          <w:sz w:val="20"/>
          <w:szCs w:val="20"/>
        </w:rPr>
        <w:t>multiple</w:t>
      </w:r>
      <w:r w:rsidRPr="00377A8C">
        <w:rPr>
          <w:rFonts w:ascii="Ubuntu" w:hAnsi="Ubuntu" w:cs="Calibri"/>
          <w:color w:val="767171"/>
          <w:sz w:val="20"/>
          <w:szCs w:val="20"/>
        </w:rPr>
        <w:t xml:space="preserve"> people is to publish </w:t>
      </w:r>
      <w:r w:rsidR="002A04F5" w:rsidRPr="00377A8C">
        <w:rPr>
          <w:rFonts w:ascii="Ubuntu" w:hAnsi="Ubuntu" w:cs="Calibri"/>
          <w:color w:val="767171"/>
          <w:sz w:val="20"/>
          <w:szCs w:val="20"/>
        </w:rPr>
        <w:t xml:space="preserve">to </w:t>
      </w:r>
      <w:r w:rsidRPr="00377A8C">
        <w:rPr>
          <w:rFonts w:ascii="Ubuntu" w:hAnsi="Ubuntu" w:cs="Calibri"/>
          <w:color w:val="767171"/>
          <w:sz w:val="20"/>
          <w:szCs w:val="20"/>
        </w:rPr>
        <w:t xml:space="preserve">a Power BI Portal workspace. The advantage is that </w:t>
      </w:r>
      <w:r w:rsidR="6CE339E5" w:rsidRPr="00377A8C">
        <w:rPr>
          <w:rFonts w:ascii="Ubuntu" w:hAnsi="Ubuntu" w:cs="Calibri"/>
          <w:color w:val="767171"/>
          <w:sz w:val="20"/>
          <w:szCs w:val="20"/>
        </w:rPr>
        <w:t>the</w:t>
      </w:r>
      <w:r w:rsidRPr="00377A8C">
        <w:rPr>
          <w:rFonts w:ascii="Ubuntu" w:hAnsi="Ubuntu" w:cs="Calibri"/>
          <w:color w:val="767171"/>
          <w:sz w:val="20"/>
          <w:szCs w:val="20"/>
        </w:rPr>
        <w:t xml:space="preserve"> report is in a central location, where </w:t>
      </w:r>
      <w:r w:rsidR="6CE339E5" w:rsidRPr="00377A8C">
        <w:rPr>
          <w:rFonts w:ascii="Ubuntu" w:hAnsi="Ubuntu" w:cs="Calibri"/>
          <w:color w:val="767171"/>
          <w:sz w:val="20"/>
          <w:szCs w:val="20"/>
        </w:rPr>
        <w:t xml:space="preserve">an </w:t>
      </w:r>
      <w:r w:rsidRPr="00377A8C">
        <w:rPr>
          <w:rFonts w:ascii="Ubuntu" w:hAnsi="Ubuntu" w:cs="Calibri"/>
          <w:color w:val="767171"/>
          <w:sz w:val="20"/>
          <w:szCs w:val="20"/>
        </w:rPr>
        <w:t xml:space="preserve">administrator can </w:t>
      </w:r>
      <w:r w:rsidR="6CE339E5" w:rsidRPr="00377A8C">
        <w:rPr>
          <w:rFonts w:ascii="Ubuntu" w:hAnsi="Ubuntu" w:cs="Calibri"/>
          <w:color w:val="767171"/>
          <w:sz w:val="20"/>
          <w:szCs w:val="20"/>
        </w:rPr>
        <w:t>assign</w:t>
      </w:r>
      <w:r w:rsidRPr="00377A8C">
        <w:rPr>
          <w:rFonts w:ascii="Ubuntu" w:hAnsi="Ubuntu" w:cs="Calibri"/>
          <w:color w:val="767171"/>
          <w:sz w:val="20"/>
          <w:szCs w:val="20"/>
        </w:rPr>
        <w:t xml:space="preserve"> access permissions for individual users or groups as appropriate.</w:t>
      </w:r>
    </w:p>
    <w:p w14:paraId="224C6BD5" w14:textId="6DAAB5FC" w:rsidR="00F2324C" w:rsidRPr="00F2324C" w:rsidRDefault="00F2324C"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8" w:history="1">
        <w:r w:rsidRPr="0075395F">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E18A3B0"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 xml:space="preserve">To begin the deployment, a workspace must be created </w:t>
      </w:r>
      <w:r w:rsidR="00164A91" w:rsidRPr="00377A8C">
        <w:rPr>
          <w:rFonts w:ascii="Ubuntu" w:eastAsia="Ubuntu" w:hAnsi="Ubuntu" w:cs="Calibri"/>
          <w:color w:val="767171"/>
          <w:sz w:val="20"/>
          <w:szCs w:val="20"/>
        </w:rPr>
        <w:t>first</w:t>
      </w:r>
      <w:r w:rsidRPr="00377A8C">
        <w:rPr>
          <w:rFonts w:ascii="Ubuntu" w:eastAsia="Ubuntu" w:hAnsi="Ubuntu" w:cs="Calibri"/>
          <w:color w:val="767171"/>
          <w:sz w:val="20"/>
          <w:szCs w:val="20"/>
        </w:rPr>
        <w:t xml:space="preserve">. </w:t>
      </w:r>
    </w:p>
    <w:p w14:paraId="7A0078FB" w14:textId="77777777"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This is described in the steps below:</w:t>
      </w:r>
    </w:p>
    <w:p w14:paraId="281F6708" w14:textId="77777777" w:rsidR="007F7339" w:rsidRPr="00377A8C" w:rsidRDefault="007F7339" w:rsidP="006F2D6D">
      <w:pPr>
        <w:numPr>
          <w:ilvl w:val="0"/>
          <w:numId w:val="38"/>
        </w:numPr>
        <w:spacing w:after="0"/>
        <w:textAlignment w:val="center"/>
        <w:rPr>
          <w:rFonts w:ascii="Calibri" w:hAnsi="Calibri" w:cs="Calibri"/>
          <w:color w:val="757575"/>
          <w:szCs w:val="20"/>
        </w:rPr>
      </w:pPr>
      <w:r w:rsidRPr="00377A8C">
        <w:rPr>
          <w:rFonts w:cs="Calibri"/>
          <w:color w:val="757575"/>
          <w:szCs w:val="20"/>
        </w:rPr>
        <w:t xml:space="preserve">Login to Power BI Portal by following this </w:t>
      </w:r>
      <w:hyperlink r:id="rId49" w:history="1">
        <w:r w:rsidRPr="00377A8C">
          <w:rPr>
            <w:rStyle w:val="Hyperlink"/>
            <w:rFonts w:cs="Calibri"/>
            <w:szCs w:val="20"/>
          </w:rPr>
          <w:t>link</w:t>
        </w:r>
      </w:hyperlink>
    </w:p>
    <w:p w14:paraId="59CD0BBB" w14:textId="77777777" w:rsidR="00F055CD" w:rsidRPr="00377A8C" w:rsidRDefault="00F055CD" w:rsidP="00F055CD">
      <w:pPr>
        <w:numPr>
          <w:ilvl w:val="0"/>
          <w:numId w:val="38"/>
        </w:numPr>
        <w:textAlignment w:val="center"/>
        <w:rPr>
          <w:rFonts w:ascii="Calibri" w:hAnsi="Calibri" w:cs="Calibri"/>
          <w:color w:val="757575"/>
          <w:szCs w:val="20"/>
        </w:rPr>
      </w:pPr>
      <w:r w:rsidRPr="00377A8C">
        <w:rPr>
          <w:rFonts w:cs="Calibri"/>
          <w:color w:val="757575"/>
          <w:szCs w:val="20"/>
        </w:rPr>
        <w:t xml:space="preserve">Create a new workspace by selecting the “Workspaces” tab from the sidebar, and then selecting “Create a workspace”. </w:t>
      </w:r>
      <w:r w:rsidRPr="00377A8C">
        <w:rPr>
          <w:rFonts w:eastAsia="Ubuntu" w:cs="Ubuntu"/>
        </w:rPr>
        <w:t>Fill the details and select “Save”.</w:t>
      </w:r>
    </w:p>
    <w:p w14:paraId="5F809A87" w14:textId="3CE5EB8C" w:rsidR="6122DDE1" w:rsidRPr="00377A8C" w:rsidRDefault="00586E81" w:rsidP="00BA7900">
      <w:pPr>
        <w:rPr>
          <w:rFonts w:hint="eastAsia"/>
        </w:rPr>
      </w:pPr>
      <w:r>
        <w:lastRenderedPageBreak/>
        <w:drawing>
          <wp:inline distT="0" distB="0" distL="0" distR="0" wp14:anchorId="36A0E1D4" wp14:editId="41077874">
            <wp:extent cx="2995574" cy="2506881"/>
            <wp:effectExtent l="0" t="0" r="0" b="8255"/>
            <wp:docPr id="1226818803" name="Picture 19954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C05EF3" w:rsidRPr="00377A8C">
        <w:t xml:space="preserve">             </w:t>
      </w:r>
      <w:r w:rsidR="00C05EF3">
        <w:drawing>
          <wp:inline distT="0" distB="0" distL="0" distR="0" wp14:anchorId="2483D019" wp14:editId="6DF12F4F">
            <wp:extent cx="1606163" cy="2487068"/>
            <wp:effectExtent l="0" t="0" r="0" b="8890"/>
            <wp:docPr id="194312901" name="Picture 19954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6163" cy="2487068"/>
                    </a:xfrm>
                    <a:prstGeom prst="rect">
                      <a:avLst/>
                    </a:prstGeom>
                  </pic:spPr>
                </pic:pic>
              </a:graphicData>
            </a:graphic>
          </wp:inline>
        </w:drawing>
      </w:r>
    </w:p>
    <w:p w14:paraId="3377D081" w14:textId="2B7C65E1" w:rsidR="6122DDE1" w:rsidRPr="00377A8C" w:rsidRDefault="0011645C" w:rsidP="006F2D6D">
      <w:pPr>
        <w:pStyle w:val="ListParagraph"/>
        <w:numPr>
          <w:ilvl w:val="0"/>
          <w:numId w:val="38"/>
        </w:numPr>
        <w:rPr>
          <w:rFonts w:hint="eastAsia"/>
          <w:color w:val="757575"/>
        </w:rPr>
      </w:pPr>
      <w:r w:rsidRPr="00377A8C">
        <w:rPr>
          <w:rFonts w:eastAsia="Ubuntu" w:cs="Ubuntu"/>
        </w:rPr>
        <w:t>Fill the details</w:t>
      </w:r>
      <w:r w:rsidR="6122DDE1" w:rsidRPr="00377A8C">
        <w:rPr>
          <w:rFonts w:eastAsia="Ubuntu" w:cs="Ubuntu"/>
        </w:rPr>
        <w:t xml:space="preserve"> and then select </w:t>
      </w:r>
      <w:r w:rsidR="00B43D20" w:rsidRPr="00377A8C">
        <w:rPr>
          <w:rFonts w:eastAsia="Ubuntu" w:cs="Ubuntu"/>
        </w:rPr>
        <w:t>“</w:t>
      </w:r>
      <w:r w:rsidR="6122DDE1" w:rsidRPr="00377A8C">
        <w:rPr>
          <w:rFonts w:eastAsia="Ubuntu" w:cs="Ubuntu"/>
        </w:rPr>
        <w:t>Save</w:t>
      </w:r>
      <w:r w:rsidR="00B43D20" w:rsidRPr="00377A8C">
        <w:rPr>
          <w:rFonts w:eastAsia="Ubuntu" w:cs="Ubuntu"/>
        </w:rPr>
        <w:t>”</w:t>
      </w:r>
    </w:p>
    <w:p w14:paraId="2F277DF8" w14:textId="0EC663F4" w:rsidR="6122DDE1" w:rsidRPr="00377A8C" w:rsidRDefault="6122DDE1" w:rsidP="6122DDE1">
      <w:pPr>
        <w:jc w:val="center"/>
        <w:rPr>
          <w:rFonts w:hint="eastAsia"/>
        </w:rPr>
      </w:pPr>
    </w:p>
    <w:p w14:paraId="650B50C5" w14:textId="73C3E975" w:rsidR="00A30E2B" w:rsidRPr="00377A8C" w:rsidRDefault="17680953" w:rsidP="6FBDB2D7">
      <w:pPr>
        <w:rPr>
          <w:rFonts w:eastAsia="Ubuntu" w:cs="Ubuntu"/>
          <w:color w:val="767171"/>
        </w:rPr>
      </w:pPr>
      <w:r w:rsidRPr="00377A8C">
        <w:rPr>
          <w:rFonts w:eastAsia="Ubuntu" w:cs="Ubuntu"/>
          <w:color w:val="767171"/>
        </w:rPr>
        <w:t xml:space="preserve">Once the workspace has been created, the Power BI report for the solution can then be published to it. This requires the user to have </w:t>
      </w:r>
      <w:hyperlink r:id="rId52" w:history="1">
        <w:r w:rsidRPr="00C20E8F">
          <w:rPr>
            <w:rStyle w:val="Hyperlink"/>
            <w:rFonts w:eastAsia="Ubuntu" w:cs="Ubuntu"/>
          </w:rPr>
          <w:t>Power BI Desktop</w:t>
        </w:r>
      </w:hyperlink>
      <w:r w:rsidRPr="00377A8C">
        <w:rPr>
          <w:rFonts w:eastAsia="Ubuntu" w:cs="Ubuntu"/>
          <w:color w:val="767171"/>
        </w:rPr>
        <w:t xml:space="preserve"> installed</w:t>
      </w:r>
      <w:r w:rsidR="0011645C" w:rsidRPr="00377A8C">
        <w:rPr>
          <w:rFonts w:eastAsia="Ubuntu" w:cs="Ubuntu"/>
          <w:color w:val="767171"/>
        </w:rPr>
        <w:t xml:space="preserve"> and a </w:t>
      </w:r>
      <w:hyperlink r:id="rId53" w:history="1">
        <w:r w:rsidR="0011645C" w:rsidRPr="00B70BE4">
          <w:rPr>
            <w:rStyle w:val="Hyperlink"/>
            <w:rFonts w:eastAsia="Ubuntu" w:cs="Ubuntu"/>
          </w:rPr>
          <w:t>Power BI Pro license</w:t>
        </w:r>
      </w:hyperlink>
      <w:r w:rsidR="0011645C" w:rsidRPr="00377A8C">
        <w:rPr>
          <w:rFonts w:eastAsia="Ubuntu" w:cs="Ubuntu"/>
          <w:color w:val="767171"/>
        </w:rPr>
        <w:t>.</w:t>
      </w:r>
      <w:r w:rsidRPr="00377A8C">
        <w:rPr>
          <w:rFonts w:eastAsia="Ubuntu" w:cs="Ubuntu"/>
          <w:color w:val="767171"/>
        </w:rPr>
        <w:t xml:space="preserve"> </w:t>
      </w:r>
    </w:p>
    <w:p w14:paraId="77B7DE6D" w14:textId="12D78F66" w:rsidR="6FBDB2D7" w:rsidRPr="00377A8C" w:rsidRDefault="6FBDB2D7" w:rsidP="6FBDB2D7">
      <w:pPr>
        <w:rPr>
          <w:rFonts w:eastAsia="Ubuntu" w:cs="Ubuntu"/>
          <w:color w:val="0563C1"/>
          <w:szCs w:val="20"/>
          <w:u w:val="single"/>
        </w:rPr>
      </w:pPr>
      <w:r w:rsidRPr="00377A8C">
        <w:rPr>
          <w:rFonts w:eastAsia="Ubuntu" w:cs="Ubuntu"/>
          <w:color w:val="767171"/>
          <w:szCs w:val="20"/>
        </w:rPr>
        <w:t>The report can then be opened with Power BI Desktop and published to the workspace using the following steps:</w:t>
      </w:r>
    </w:p>
    <w:p w14:paraId="6838A7E4" w14:textId="77777777" w:rsidR="00854C6A" w:rsidRPr="00377A8C" w:rsidRDefault="00854C6A" w:rsidP="006F2D6D">
      <w:pPr>
        <w:pStyle w:val="ListParagraph"/>
        <w:numPr>
          <w:ilvl w:val="0"/>
          <w:numId w:val="39"/>
        </w:numPr>
        <w:rPr>
          <w:rFonts w:hint="eastAsia"/>
          <w:color w:val="757575"/>
        </w:rPr>
      </w:pPr>
      <w:r w:rsidRPr="00377A8C">
        <w:rPr>
          <w:rFonts w:eastAsia="Ubuntu" w:cs="Ubuntu"/>
        </w:rPr>
        <w:t>Open solution folder with windows file explorer</w:t>
      </w:r>
    </w:p>
    <w:p w14:paraId="066BF9E8" w14:textId="4F95E949" w:rsidR="17680953" w:rsidRPr="00377A8C" w:rsidRDefault="00854C6A" w:rsidP="006F2D6D">
      <w:pPr>
        <w:pStyle w:val="ListParagraph"/>
        <w:numPr>
          <w:ilvl w:val="0"/>
          <w:numId w:val="39"/>
        </w:numPr>
        <w:rPr>
          <w:rFonts w:hint="eastAsia"/>
          <w:color w:val="757575"/>
        </w:rPr>
      </w:pPr>
      <w:r w:rsidRPr="00377A8C">
        <w:rPr>
          <w:rFonts w:eastAsia="Ubuntu" w:cs="Ubuntu"/>
        </w:rPr>
        <w:t xml:space="preserve">Navigate to </w:t>
      </w:r>
      <w:r w:rsidR="00316C75" w:rsidRPr="00377A8C">
        <w:rPr>
          <w:rFonts w:eastAsia="Ubuntu" w:cs="Ubuntu"/>
        </w:rPr>
        <w:t xml:space="preserve">the </w:t>
      </w:r>
      <w:r w:rsidRPr="00377A8C">
        <w:rPr>
          <w:rFonts w:eastAsia="Ubuntu" w:cs="Ubuntu"/>
        </w:rPr>
        <w:t xml:space="preserve">Presentation folder and open </w:t>
      </w:r>
      <w:r w:rsidR="00ED42AF" w:rsidRPr="00377A8C">
        <w:rPr>
          <w:rFonts w:eastAsia="Ubuntu" w:cs="Ubuntu"/>
        </w:rPr>
        <w:t xml:space="preserve">the </w:t>
      </w:r>
      <w:r w:rsidRPr="00377A8C">
        <w:rPr>
          <w:rFonts w:eastAsia="Ubuntu" w:cs="Ubuntu"/>
        </w:rPr>
        <w:t>PBIX report file with Power BI Desktop.</w:t>
      </w:r>
    </w:p>
    <w:p w14:paraId="089BCFE8" w14:textId="572FC272" w:rsidR="17680953" w:rsidRPr="00377A8C" w:rsidRDefault="17680953" w:rsidP="006F2D6D">
      <w:pPr>
        <w:pStyle w:val="ListParagraph"/>
        <w:numPr>
          <w:ilvl w:val="0"/>
          <w:numId w:val="39"/>
        </w:numPr>
        <w:rPr>
          <w:rFonts w:hint="eastAsia"/>
          <w:color w:val="757575"/>
        </w:rPr>
      </w:pPr>
      <w:r w:rsidRPr="00377A8C">
        <w:rPr>
          <w:rFonts w:eastAsia="Ubuntu" w:cs="Ubuntu"/>
        </w:rPr>
        <w:t xml:space="preserve">Select the ‘Publish’ icon on the </w:t>
      </w:r>
      <w:r w:rsidR="00F23B56" w:rsidRPr="00377A8C">
        <w:rPr>
          <w:rFonts w:eastAsia="Ubuntu" w:cs="Ubuntu"/>
        </w:rPr>
        <w:t>“</w:t>
      </w:r>
      <w:r w:rsidRPr="00377A8C">
        <w:rPr>
          <w:rFonts w:eastAsia="Ubuntu" w:cs="Ubuntu"/>
        </w:rPr>
        <w:t>Home</w:t>
      </w:r>
      <w:r w:rsidR="00F23B56" w:rsidRPr="00377A8C">
        <w:rPr>
          <w:rFonts w:eastAsia="Ubuntu" w:cs="Ubuntu"/>
        </w:rPr>
        <w:t>”</w:t>
      </w:r>
      <w:r w:rsidRPr="00377A8C">
        <w:rPr>
          <w:rFonts w:eastAsia="Ubuntu" w:cs="Ubuntu"/>
        </w:rPr>
        <w:t xml:space="preserve"> tab.</w:t>
      </w:r>
    </w:p>
    <w:p w14:paraId="76042E98" w14:textId="14EDE720" w:rsidR="17680953" w:rsidRPr="00377A8C" w:rsidRDefault="00337380" w:rsidP="17680953">
      <w:pPr>
        <w:jc w:val="center"/>
        <w:rPr>
          <w:rFonts w:hint="eastAsia"/>
        </w:rPr>
      </w:pPr>
      <w:r>
        <w:drawing>
          <wp:inline distT="0" distB="0" distL="0" distR="0" wp14:anchorId="1104390E" wp14:editId="1C01CDF4">
            <wp:extent cx="4699001" cy="2797755"/>
            <wp:effectExtent l="0" t="0" r="6350" b="3175"/>
            <wp:docPr id="1200887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001" cy="2797755"/>
                    </a:xfrm>
                    <a:prstGeom prst="rect">
                      <a:avLst/>
                    </a:prstGeom>
                  </pic:spPr>
                </pic:pic>
              </a:graphicData>
            </a:graphic>
          </wp:inline>
        </w:drawing>
      </w:r>
    </w:p>
    <w:p w14:paraId="44673C9E" w14:textId="41CFA69C" w:rsidR="00314B3E" w:rsidRPr="00377A8C" w:rsidRDefault="17680953" w:rsidP="006F2D6D">
      <w:pPr>
        <w:pStyle w:val="ListParagraph"/>
        <w:numPr>
          <w:ilvl w:val="0"/>
          <w:numId w:val="39"/>
        </w:numPr>
        <w:rPr>
          <w:rFonts w:eastAsia="Ubuntu" w:cs="Ubuntu"/>
        </w:rPr>
      </w:pPr>
      <w:r w:rsidRPr="00377A8C">
        <w:rPr>
          <w:rFonts w:eastAsia="Ubuntu" w:cs="Ubuntu"/>
        </w:rPr>
        <w:t xml:space="preserve">Select the </w:t>
      </w:r>
      <w:r w:rsidR="001D731C" w:rsidRPr="00377A8C">
        <w:rPr>
          <w:rFonts w:eastAsia="Ubuntu" w:cs="Ubuntu"/>
        </w:rPr>
        <w:t xml:space="preserve">previously created </w:t>
      </w:r>
      <w:r w:rsidRPr="00377A8C">
        <w:rPr>
          <w:rFonts w:eastAsia="Ubuntu" w:cs="Ubuntu"/>
        </w:rPr>
        <w:t xml:space="preserve">workspace and click </w:t>
      </w:r>
      <w:r w:rsidR="00854C6A" w:rsidRPr="00377A8C">
        <w:rPr>
          <w:rFonts w:eastAsia="Ubuntu" w:cs="Ubuntu"/>
        </w:rPr>
        <w:t>“</w:t>
      </w:r>
      <w:r w:rsidRPr="00377A8C">
        <w:rPr>
          <w:rFonts w:eastAsia="Ubuntu" w:cs="Ubuntu"/>
        </w:rPr>
        <w:t>Select</w:t>
      </w:r>
      <w:r w:rsidR="00854C6A" w:rsidRPr="00377A8C">
        <w:rPr>
          <w:rFonts w:eastAsia="Ubuntu" w:cs="Ubuntu"/>
        </w:rPr>
        <w:t>”</w:t>
      </w:r>
      <w:r w:rsidRPr="00377A8C">
        <w:rPr>
          <w:rFonts w:eastAsia="Ubuntu" w:cs="Ubuntu"/>
        </w:rPr>
        <w:t xml:space="preserve"> to publish the report to the workspace.</w:t>
      </w:r>
    </w:p>
    <w:p w14:paraId="343C0831" w14:textId="6EB33A7F" w:rsidR="131807F5" w:rsidRPr="00377A8C" w:rsidRDefault="006B2141" w:rsidP="131807F5">
      <w:pPr>
        <w:rPr>
          <w:rFonts w:hint="eastAsia"/>
        </w:rPr>
      </w:pPr>
      <w:r w:rsidRPr="00377A8C">
        <w:rPr>
          <w:rFonts w:eastAsia="Ubuntu" w:cs="Ubuntu"/>
          <w:color w:val="767171"/>
        </w:rPr>
        <w:t>To</w:t>
      </w:r>
      <w:r w:rsidR="00443B5A" w:rsidRPr="00377A8C">
        <w:rPr>
          <w:rFonts w:eastAsia="Ubuntu" w:cs="Ubuntu"/>
          <w:color w:val="767171"/>
        </w:rPr>
        <w:t xml:space="preserve"> </w:t>
      </w:r>
      <w:r w:rsidRPr="00377A8C">
        <w:rPr>
          <w:rFonts w:eastAsia="Ubuntu" w:cs="Ubuntu"/>
          <w:color w:val="767171"/>
        </w:rPr>
        <w:t>define viewing permission</w:t>
      </w:r>
      <w:r w:rsidR="002B5E4D" w:rsidRPr="00377A8C">
        <w:rPr>
          <w:rFonts w:eastAsia="Ubuntu" w:cs="Ubuntu"/>
          <w:color w:val="767171"/>
        </w:rPr>
        <w:t>s</w:t>
      </w:r>
      <w:r w:rsidRPr="00377A8C">
        <w:rPr>
          <w:rFonts w:eastAsia="Ubuntu" w:cs="Ubuntu"/>
          <w:color w:val="767171"/>
        </w:rPr>
        <w:t>,</w:t>
      </w:r>
      <w:r w:rsidR="131807F5" w:rsidRPr="00377A8C">
        <w:rPr>
          <w:rFonts w:eastAsia="Ubuntu" w:cs="Ubuntu"/>
          <w:color w:val="767171"/>
        </w:rPr>
        <w:t xml:space="preserve"> carr</w:t>
      </w:r>
      <w:r w:rsidRPr="00377A8C">
        <w:rPr>
          <w:rFonts w:eastAsia="Ubuntu" w:cs="Ubuntu"/>
          <w:color w:val="767171"/>
        </w:rPr>
        <w:t>y</w:t>
      </w:r>
      <w:r w:rsidR="131807F5" w:rsidRPr="00377A8C">
        <w:rPr>
          <w:rFonts w:eastAsia="Ubuntu" w:cs="Ubuntu"/>
          <w:color w:val="767171"/>
        </w:rPr>
        <w:t xml:space="preserve"> </w:t>
      </w:r>
      <w:r w:rsidRPr="00377A8C">
        <w:rPr>
          <w:rFonts w:eastAsia="Ubuntu" w:cs="Ubuntu"/>
          <w:color w:val="767171"/>
        </w:rPr>
        <w:t>the following steps</w:t>
      </w:r>
      <w:r w:rsidR="131807F5" w:rsidRPr="00377A8C">
        <w:rPr>
          <w:rFonts w:eastAsia="Ubuntu" w:cs="Ubuntu"/>
          <w:color w:val="767171"/>
        </w:rPr>
        <w:t>:</w:t>
      </w:r>
    </w:p>
    <w:p w14:paraId="58E4E45D" w14:textId="015781B9" w:rsidR="00BE30EC" w:rsidRPr="00377A8C" w:rsidRDefault="131807F5" w:rsidP="006F2D6D">
      <w:pPr>
        <w:pStyle w:val="ListParagraph"/>
        <w:numPr>
          <w:ilvl w:val="0"/>
          <w:numId w:val="41"/>
        </w:numPr>
        <w:rPr>
          <w:rFonts w:eastAsia="Ubuntu" w:cs="Ubuntu"/>
        </w:rPr>
      </w:pPr>
      <w:r w:rsidRPr="00377A8C">
        <w:rPr>
          <w:rFonts w:eastAsia="Ubuntu" w:cs="Ubuntu"/>
        </w:rPr>
        <w:t>Open the appropriate workspace</w:t>
      </w:r>
      <w:r w:rsidR="002B5E4D" w:rsidRPr="00377A8C">
        <w:rPr>
          <w:rFonts w:eastAsia="Ubuntu" w:cs="Ubuntu"/>
        </w:rPr>
        <w:t xml:space="preserve"> and</w:t>
      </w:r>
      <w:r w:rsidRPr="00377A8C">
        <w:rPr>
          <w:rFonts w:eastAsia="Ubuntu" w:cs="Ubuntu"/>
        </w:rPr>
        <w:t xml:space="preserve"> select </w:t>
      </w:r>
      <w:r w:rsidR="00B0138F" w:rsidRPr="00377A8C">
        <w:rPr>
          <w:rFonts w:eastAsia="Ubuntu" w:cs="Ubuntu"/>
        </w:rPr>
        <w:t>“</w:t>
      </w:r>
      <w:r w:rsidRPr="00377A8C">
        <w:rPr>
          <w:rFonts w:eastAsia="Ubuntu" w:cs="Ubuntu"/>
        </w:rPr>
        <w:t>Access</w:t>
      </w:r>
      <w:r w:rsidR="00B0138F" w:rsidRPr="00377A8C">
        <w:rPr>
          <w:rFonts w:eastAsia="Ubuntu" w:cs="Ubuntu"/>
        </w:rPr>
        <w:t>”</w:t>
      </w:r>
      <w:r w:rsidRPr="00377A8C">
        <w:rPr>
          <w:rFonts w:eastAsia="Ubuntu" w:cs="Ubuntu"/>
        </w:rPr>
        <w:t xml:space="preserve"> from the toolbar at the top.</w:t>
      </w:r>
    </w:p>
    <w:p w14:paraId="135AD210" w14:textId="64B2C9B0" w:rsidR="5A8CED37" w:rsidRPr="00377A8C" w:rsidRDefault="59FCC051" w:rsidP="5A8CED37">
      <w:pPr>
        <w:ind w:left="360"/>
        <w:jc w:val="center"/>
        <w:rPr>
          <w:rFonts w:hint="eastAsia"/>
        </w:rPr>
      </w:pPr>
      <w:r w:rsidRPr="00377A8C">
        <w:lastRenderedPageBreak/>
        <w:drawing>
          <wp:inline distT="0" distB="0" distL="0" distR="0" wp14:anchorId="40A8100C" wp14:editId="73B45E29">
            <wp:extent cx="4391025" cy="2066925"/>
            <wp:effectExtent l="0" t="0" r="0" b="0"/>
            <wp:docPr id="1718965157" name="Picture 16359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954394"/>
                    <pic:cNvPicPr/>
                  </pic:nvPicPr>
                  <pic:blipFill>
                    <a:blip r:embed="rId55">
                      <a:extLst>
                        <a:ext uri="{28A0092B-C50C-407E-A947-70E740481C1C}">
                          <a14:useLocalDpi xmlns:a14="http://schemas.microsoft.com/office/drawing/2010/main" val="0"/>
                        </a:ext>
                      </a:extLst>
                    </a:blip>
                    <a:stretch>
                      <a:fillRect/>
                    </a:stretch>
                  </pic:blipFill>
                  <pic:spPr>
                    <a:xfrm>
                      <a:off x="0" y="0"/>
                      <a:ext cx="4391025" cy="2066925"/>
                    </a:xfrm>
                    <a:prstGeom prst="rect">
                      <a:avLst/>
                    </a:prstGeom>
                  </pic:spPr>
                </pic:pic>
              </a:graphicData>
            </a:graphic>
          </wp:inline>
        </w:drawing>
      </w:r>
    </w:p>
    <w:p w14:paraId="11086D05" w14:textId="615A32C6" w:rsidR="00A64809" w:rsidRPr="00377A8C" w:rsidRDefault="00341061" w:rsidP="006F2D6D">
      <w:pPr>
        <w:pStyle w:val="ListParagraph"/>
        <w:numPr>
          <w:ilvl w:val="0"/>
          <w:numId w:val="43"/>
        </w:numPr>
        <w:rPr>
          <w:rFonts w:eastAsia="Ubuntu" w:cs="Ubuntu"/>
        </w:rPr>
      </w:pPr>
      <w:r w:rsidRPr="00377A8C">
        <w:rPr>
          <w:rFonts w:eastAsia="Ubuntu" w:cs="Ubuntu"/>
        </w:rPr>
        <w:t>U</w:t>
      </w:r>
      <w:r w:rsidR="0BBEF324" w:rsidRPr="00377A8C">
        <w:rPr>
          <w:rFonts w:eastAsia="Ubuntu" w:cs="Ubuntu"/>
        </w:rPr>
        <w:t xml:space="preserve">sers can be added </w:t>
      </w:r>
      <w:r w:rsidRPr="00377A8C">
        <w:rPr>
          <w:rFonts w:eastAsia="Ubuntu" w:cs="Ubuntu"/>
        </w:rPr>
        <w:t>using an</w:t>
      </w:r>
      <w:r w:rsidR="0BBEF324" w:rsidRPr="00377A8C">
        <w:rPr>
          <w:rFonts w:eastAsia="Ubuntu" w:cs="Ubuntu"/>
        </w:rPr>
        <w:t xml:space="preserve"> email address</w:t>
      </w:r>
      <w:r w:rsidRPr="00377A8C">
        <w:rPr>
          <w:rFonts w:eastAsia="Ubuntu" w:cs="Ubuntu"/>
        </w:rPr>
        <w:t xml:space="preserve">. Only users that are part of the </w:t>
      </w:r>
      <w:r w:rsidR="00295455" w:rsidRPr="00377A8C">
        <w:rPr>
          <w:rFonts w:eastAsia="Ubuntu" w:cs="Ubuntu"/>
        </w:rPr>
        <w:t xml:space="preserve">same </w:t>
      </w:r>
      <w:r w:rsidRPr="00377A8C">
        <w:rPr>
          <w:rFonts w:eastAsia="Ubuntu" w:cs="Ubuntu"/>
        </w:rPr>
        <w:t>Office 365 tenant</w:t>
      </w:r>
      <w:r w:rsidR="00295455" w:rsidRPr="00377A8C">
        <w:rPr>
          <w:rFonts w:eastAsia="Ubuntu" w:cs="Ubuntu"/>
        </w:rPr>
        <w:t xml:space="preserve"> will be available</w:t>
      </w:r>
      <w:r w:rsidR="00AF1F68" w:rsidRPr="00377A8C">
        <w:rPr>
          <w:rFonts w:eastAsia="Ubuntu" w:cs="Ubuntu"/>
        </w:rPr>
        <w:t xml:space="preserve">, unless </w:t>
      </w:r>
      <w:r w:rsidR="00967BE5" w:rsidRPr="00377A8C">
        <w:rPr>
          <w:rFonts w:eastAsia="Ubuntu" w:cs="Ubuntu"/>
        </w:rPr>
        <w:t>added as a Guest.</w:t>
      </w:r>
      <w:r w:rsidR="0BBEF324" w:rsidRPr="00377A8C">
        <w:rPr>
          <w:rFonts w:eastAsia="Ubuntu" w:cs="Ubuntu"/>
        </w:rPr>
        <w:t xml:space="preserve"> </w:t>
      </w:r>
    </w:p>
    <w:p w14:paraId="590C6BF4" w14:textId="5E5B0070" w:rsidR="00A64809" w:rsidRPr="00377A8C" w:rsidRDefault="0BBEF324" w:rsidP="006F2D6D">
      <w:pPr>
        <w:pStyle w:val="ListParagraph"/>
        <w:numPr>
          <w:ilvl w:val="0"/>
          <w:numId w:val="43"/>
        </w:numPr>
        <w:rPr>
          <w:rFonts w:eastAsia="Ubuntu" w:cs="Ubuntu"/>
        </w:rPr>
      </w:pPr>
      <w:r w:rsidRPr="00377A8C">
        <w:rPr>
          <w:rFonts w:eastAsia="Ubuntu" w:cs="Ubuntu"/>
        </w:rPr>
        <w:t xml:space="preserve">The </w:t>
      </w:r>
      <w:r w:rsidR="00967BE5" w:rsidRPr="00377A8C">
        <w:rPr>
          <w:rFonts w:eastAsia="Ubuntu" w:cs="Ubuntu"/>
        </w:rPr>
        <w:t>access options are:</w:t>
      </w:r>
      <w:r w:rsidRPr="00377A8C">
        <w:rPr>
          <w:rFonts w:eastAsia="Ubuntu" w:cs="Ubuntu"/>
        </w:rPr>
        <w:t xml:space="preserve"> </w:t>
      </w:r>
    </w:p>
    <w:p w14:paraId="07B84D62" w14:textId="3F8C3433" w:rsidR="00A64809" w:rsidRPr="00377A8C" w:rsidRDefault="0BBEF324" w:rsidP="006F2D6D">
      <w:pPr>
        <w:pStyle w:val="ListParagraph"/>
        <w:numPr>
          <w:ilvl w:val="0"/>
          <w:numId w:val="45"/>
        </w:numPr>
        <w:rPr>
          <w:rFonts w:eastAsia="Ubuntu" w:cs="Ubuntu"/>
        </w:rPr>
      </w:pPr>
      <w:r w:rsidRPr="00377A8C">
        <w:rPr>
          <w:rFonts w:eastAsia="Ubuntu" w:cs="Ubuntu"/>
        </w:rPr>
        <w:t>Admin</w:t>
      </w:r>
      <w:r w:rsidR="00A64809" w:rsidRPr="00377A8C">
        <w:rPr>
          <w:rFonts w:eastAsia="Ubuntu" w:cs="Ubuntu"/>
        </w:rPr>
        <w:t xml:space="preserve"> – </w:t>
      </w:r>
      <w:r w:rsidR="000E44CF" w:rsidRPr="00377A8C">
        <w:rPr>
          <w:rFonts w:eastAsia="Ubuntu" w:cs="Ubuntu"/>
        </w:rPr>
        <w:t>f</w:t>
      </w:r>
      <w:r w:rsidR="00A64809" w:rsidRPr="00377A8C">
        <w:rPr>
          <w:rFonts w:eastAsia="Ubuntu" w:cs="Ubuntu"/>
        </w:rPr>
        <w:t xml:space="preserve">ull access to the </w:t>
      </w:r>
      <w:r w:rsidR="00355784" w:rsidRPr="00377A8C">
        <w:rPr>
          <w:rFonts w:eastAsia="Ubuntu" w:cs="Ubuntu"/>
        </w:rPr>
        <w:t>workspace</w:t>
      </w:r>
    </w:p>
    <w:p w14:paraId="1F531375" w14:textId="3BB7F36F" w:rsidR="00A52093" w:rsidRPr="00377A8C" w:rsidRDefault="0BBEF324" w:rsidP="006F2D6D">
      <w:pPr>
        <w:pStyle w:val="ListParagraph"/>
        <w:numPr>
          <w:ilvl w:val="0"/>
          <w:numId w:val="45"/>
        </w:numPr>
        <w:rPr>
          <w:rFonts w:eastAsia="Ubuntu" w:cs="Ubuntu"/>
        </w:rPr>
      </w:pPr>
      <w:r w:rsidRPr="00377A8C">
        <w:rPr>
          <w:rFonts w:eastAsia="Ubuntu" w:cs="Ubuntu"/>
        </w:rPr>
        <w:t>Member</w:t>
      </w:r>
      <w:r w:rsidR="00A64809" w:rsidRPr="00377A8C">
        <w:rPr>
          <w:rFonts w:eastAsia="Ubuntu" w:cs="Ubuntu"/>
        </w:rPr>
        <w:t xml:space="preserve"> </w:t>
      </w:r>
      <w:r w:rsidR="00852DE2" w:rsidRPr="00377A8C">
        <w:rPr>
          <w:rFonts w:eastAsia="Ubuntu" w:cs="Ubuntu"/>
        </w:rPr>
        <w:t>–</w:t>
      </w:r>
      <w:r w:rsidR="00A64809" w:rsidRPr="00377A8C">
        <w:rPr>
          <w:rFonts w:eastAsia="Ubuntu" w:cs="Ubuntu"/>
        </w:rPr>
        <w:t xml:space="preserve"> </w:t>
      </w:r>
      <w:r w:rsidR="000E44CF" w:rsidRPr="00377A8C">
        <w:rPr>
          <w:rFonts w:eastAsia="Ubuntu" w:cs="Ubuntu"/>
        </w:rPr>
        <w:t>s</w:t>
      </w:r>
      <w:r w:rsidR="00852DE2" w:rsidRPr="00377A8C">
        <w:rPr>
          <w:rFonts w:eastAsia="Ubuntu" w:cs="Ubuntu"/>
        </w:rPr>
        <w:t>ame access as Admin</w:t>
      </w:r>
      <w:r w:rsidR="7A30B1CA" w:rsidRPr="00377A8C">
        <w:rPr>
          <w:rFonts w:eastAsia="Ubuntu" w:cs="Ubuntu"/>
        </w:rPr>
        <w:t>,</w:t>
      </w:r>
      <w:r w:rsidR="00852DE2" w:rsidRPr="00377A8C">
        <w:rPr>
          <w:rFonts w:eastAsia="Ubuntu" w:cs="Ubuntu"/>
        </w:rPr>
        <w:t xml:space="preserve"> except </w:t>
      </w:r>
      <w:r w:rsidR="7A30B1CA" w:rsidRPr="00377A8C">
        <w:rPr>
          <w:rFonts w:eastAsia="Ubuntu" w:cs="Ubuntu"/>
        </w:rPr>
        <w:t>cannot</w:t>
      </w:r>
      <w:r w:rsidR="00C95BF1" w:rsidRPr="00377A8C">
        <w:rPr>
          <w:rFonts w:eastAsia="Ubuntu" w:cs="Ubuntu"/>
        </w:rPr>
        <w:t xml:space="preserve"> make </w:t>
      </w:r>
      <w:r w:rsidR="7A30B1CA" w:rsidRPr="00377A8C">
        <w:rPr>
          <w:rFonts w:eastAsia="Ubuntu" w:cs="Ubuntu"/>
        </w:rPr>
        <w:t>another user</w:t>
      </w:r>
      <w:r w:rsidR="00C95BF1" w:rsidRPr="00377A8C">
        <w:rPr>
          <w:rFonts w:eastAsia="Ubuntu" w:cs="Ubuntu"/>
        </w:rPr>
        <w:t xml:space="preserve"> an admin</w:t>
      </w:r>
      <w:r w:rsidR="7A30B1CA" w:rsidRPr="00377A8C">
        <w:rPr>
          <w:rFonts w:eastAsia="Ubuntu" w:cs="Ubuntu"/>
        </w:rPr>
        <w:t>.</w:t>
      </w:r>
    </w:p>
    <w:p w14:paraId="71435655" w14:textId="6932CA29" w:rsidR="00A52093" w:rsidRPr="00377A8C" w:rsidRDefault="0BBEF324" w:rsidP="006F2D6D">
      <w:pPr>
        <w:pStyle w:val="ListParagraph"/>
        <w:numPr>
          <w:ilvl w:val="0"/>
          <w:numId w:val="45"/>
        </w:numPr>
        <w:rPr>
          <w:rFonts w:eastAsia="Ubuntu" w:cs="Ubuntu"/>
        </w:rPr>
      </w:pPr>
      <w:r w:rsidRPr="00377A8C">
        <w:rPr>
          <w:rFonts w:eastAsia="Ubuntu" w:cs="Ubuntu"/>
        </w:rPr>
        <w:t>Contributor</w:t>
      </w:r>
      <w:r w:rsidR="00A52093" w:rsidRPr="00377A8C">
        <w:rPr>
          <w:rFonts w:eastAsia="Ubuntu" w:cs="Ubuntu"/>
        </w:rPr>
        <w:t xml:space="preserve"> – can </w:t>
      </w:r>
      <w:r w:rsidR="00096D59" w:rsidRPr="00377A8C">
        <w:rPr>
          <w:rFonts w:eastAsia="Ubuntu" w:cs="Ubuntu"/>
        </w:rPr>
        <w:t>modify the content</w:t>
      </w:r>
      <w:r w:rsidR="000E44CF" w:rsidRPr="00377A8C">
        <w:rPr>
          <w:rFonts w:eastAsia="Ubuntu" w:cs="Ubuntu"/>
        </w:rPr>
        <w:t xml:space="preserve"> of </w:t>
      </w:r>
      <w:r w:rsidR="00355784" w:rsidRPr="00377A8C">
        <w:rPr>
          <w:rFonts w:eastAsia="Ubuntu" w:cs="Ubuntu"/>
        </w:rPr>
        <w:t xml:space="preserve">a </w:t>
      </w:r>
      <w:r w:rsidR="00B65C37" w:rsidRPr="00377A8C">
        <w:rPr>
          <w:rFonts w:eastAsia="Ubuntu" w:cs="Ubuntu"/>
        </w:rPr>
        <w:t>workspace</w:t>
      </w:r>
      <w:r w:rsidR="00096D59" w:rsidRPr="00377A8C">
        <w:rPr>
          <w:rFonts w:eastAsia="Ubuntu" w:cs="Ubuntu"/>
        </w:rPr>
        <w:t xml:space="preserve"> </w:t>
      </w:r>
      <w:r w:rsidR="3C78B5D9" w:rsidRPr="00377A8C">
        <w:rPr>
          <w:rFonts w:eastAsia="Ubuntu" w:cs="Ubuntu"/>
        </w:rPr>
        <w:t>but</w:t>
      </w:r>
      <w:r w:rsidR="7A30B1CA" w:rsidRPr="00377A8C">
        <w:rPr>
          <w:rFonts w:eastAsia="Ubuntu" w:cs="Ubuntu"/>
        </w:rPr>
        <w:t xml:space="preserve"> cannot</w:t>
      </w:r>
      <w:r w:rsidR="00096D59" w:rsidRPr="00377A8C">
        <w:rPr>
          <w:rFonts w:eastAsia="Ubuntu" w:cs="Ubuntu"/>
        </w:rPr>
        <w:t xml:space="preserve"> </w:t>
      </w:r>
      <w:r w:rsidR="000E44CF" w:rsidRPr="00377A8C">
        <w:rPr>
          <w:rFonts w:eastAsia="Ubuntu" w:cs="Ubuntu"/>
        </w:rPr>
        <w:t xml:space="preserve">perform </w:t>
      </w:r>
      <w:r w:rsidR="3C78B5D9" w:rsidRPr="00377A8C">
        <w:rPr>
          <w:rFonts w:eastAsia="Ubuntu" w:cs="Ubuntu"/>
        </w:rPr>
        <w:t>permission related</w:t>
      </w:r>
      <w:r w:rsidR="000E44CF" w:rsidRPr="00377A8C">
        <w:rPr>
          <w:rFonts w:eastAsia="Ubuntu" w:cs="Ubuntu"/>
        </w:rPr>
        <w:t xml:space="preserve"> operations</w:t>
      </w:r>
      <w:r w:rsidR="3C78B5D9" w:rsidRPr="00377A8C">
        <w:rPr>
          <w:rFonts w:eastAsia="Ubuntu" w:cs="Ubuntu"/>
        </w:rPr>
        <w:t>.</w:t>
      </w:r>
    </w:p>
    <w:p w14:paraId="5BB88AD9" w14:textId="0B73CE78" w:rsidR="003B7AF3" w:rsidRPr="00377A8C" w:rsidRDefault="0BBEF324" w:rsidP="006F2D6D">
      <w:pPr>
        <w:pStyle w:val="ListParagraph"/>
        <w:numPr>
          <w:ilvl w:val="0"/>
          <w:numId w:val="45"/>
        </w:numPr>
        <w:rPr>
          <w:rFonts w:eastAsia="Ubuntu" w:cs="Ubuntu"/>
        </w:rPr>
      </w:pPr>
      <w:r w:rsidRPr="00377A8C">
        <w:rPr>
          <w:rFonts w:eastAsia="Ubuntu" w:cs="Ubuntu"/>
        </w:rPr>
        <w:t>Viewer</w:t>
      </w:r>
      <w:r w:rsidR="00A52093" w:rsidRPr="00377A8C">
        <w:rPr>
          <w:rFonts w:eastAsia="Ubuntu" w:cs="Ubuntu"/>
        </w:rPr>
        <w:t xml:space="preserve"> – can only </w:t>
      </w:r>
      <w:r w:rsidR="00355784" w:rsidRPr="00377A8C">
        <w:rPr>
          <w:rFonts w:eastAsia="Ubuntu" w:cs="Ubuntu"/>
        </w:rPr>
        <w:t>view</w:t>
      </w:r>
      <w:r w:rsidR="000E44CF" w:rsidRPr="00377A8C">
        <w:rPr>
          <w:rFonts w:eastAsia="Ubuntu" w:cs="Ubuntu"/>
        </w:rPr>
        <w:t xml:space="preserve"> </w:t>
      </w:r>
      <w:r w:rsidR="00A52093" w:rsidRPr="00377A8C">
        <w:rPr>
          <w:rFonts w:eastAsia="Ubuntu" w:cs="Ubuntu"/>
        </w:rPr>
        <w:t>reports</w:t>
      </w:r>
    </w:p>
    <w:p w14:paraId="29D92A34" w14:textId="121493BA" w:rsidR="5B4BC95B" w:rsidRPr="00377A8C" w:rsidRDefault="00183242" w:rsidP="5B4BC95B">
      <w:pPr>
        <w:ind w:left="360"/>
        <w:jc w:val="center"/>
        <w:rPr>
          <w:rFonts w:hint="eastAsia"/>
        </w:rPr>
      </w:pPr>
      <w:r>
        <w:drawing>
          <wp:inline distT="0" distB="0" distL="0" distR="0" wp14:anchorId="3A741492" wp14:editId="18D85BFB">
            <wp:extent cx="3578087" cy="1972964"/>
            <wp:effectExtent l="0" t="0" r="3810" b="8255"/>
            <wp:docPr id="2091110701" name="Picture 19954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8"/>
                    <pic:cNvPicPr/>
                  </pic:nvPicPr>
                  <pic:blipFill>
                    <a:blip r:embed="rId56">
                      <a:extLst>
                        <a:ext uri="{28A0092B-C50C-407E-A947-70E740481C1C}">
                          <a14:useLocalDpi xmlns:a14="http://schemas.microsoft.com/office/drawing/2010/main" val="0"/>
                        </a:ext>
                      </a:extLst>
                    </a:blip>
                    <a:stretch>
                      <a:fillRect/>
                    </a:stretch>
                  </pic:blipFill>
                  <pic:spPr>
                    <a:xfrm>
                      <a:off x="0" y="0"/>
                      <a:ext cx="3578087" cy="1972964"/>
                    </a:xfrm>
                    <a:prstGeom prst="rect">
                      <a:avLst/>
                    </a:prstGeom>
                  </pic:spPr>
                </pic:pic>
              </a:graphicData>
            </a:graphic>
          </wp:inline>
        </w:drawing>
      </w:r>
    </w:p>
    <w:p w14:paraId="390AD21E" w14:textId="58B2AF21" w:rsidR="5B4BC95B" w:rsidRPr="00377A8C" w:rsidRDefault="00355784" w:rsidP="5B4BC95B">
      <w:pPr>
        <w:rPr>
          <w:rFonts w:eastAsia="Ubuntu" w:cs="Ubuntu"/>
          <w:color w:val="767171"/>
        </w:rPr>
      </w:pPr>
      <w:r w:rsidRPr="00377A8C">
        <w:rPr>
          <w:rFonts w:eastAsia="Ubuntu" w:cs="Ubuntu"/>
          <w:color w:val="767171"/>
        </w:rPr>
        <w:t>Alternatively</w:t>
      </w:r>
      <w:r w:rsidR="5B4BC95B" w:rsidRPr="00377A8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6208D86D" w:rsidR="00511676" w:rsidRDefault="5D70683E" w:rsidP="009B6AC3">
      <w:r w:rsidRPr="00377A8C">
        <w:t>Further information on refreshing the dataset</w:t>
      </w:r>
      <w:r w:rsidR="00D026C2" w:rsidRPr="00377A8C">
        <w:t>s</w:t>
      </w:r>
      <w:r w:rsidRPr="00377A8C">
        <w:t xml:space="preserve"> </w:t>
      </w:r>
      <w:r w:rsidR="00D026C2" w:rsidRPr="00377A8C">
        <w:t xml:space="preserve">in </w:t>
      </w:r>
      <w:r w:rsidRPr="00377A8C">
        <w:t xml:space="preserve">Power BI can be found within the </w:t>
      </w:r>
      <w:hyperlink w:anchor="_FAQ’s" w:history="1">
        <w:r w:rsidRPr="00A52309">
          <w:rPr>
            <w:rStyle w:val="Hyperlink"/>
          </w:rPr>
          <w:t>FAQs section</w:t>
        </w:r>
      </w:hyperlink>
      <w:r w:rsidRPr="00377A8C">
        <w:t>.</w:t>
      </w:r>
      <w:bookmarkEnd w:id="27"/>
    </w:p>
    <w:p w14:paraId="0863BB85" w14:textId="59F07178" w:rsidR="00464832" w:rsidRDefault="00464832" w:rsidP="009B6AC3"/>
    <w:p w14:paraId="783DEE6B" w14:textId="77777777" w:rsidR="00464832" w:rsidRDefault="00464832" w:rsidP="009B6AC3"/>
    <w:p w14:paraId="219D9C40" w14:textId="77777777" w:rsidR="00464832" w:rsidRDefault="00464832" w:rsidP="00464832">
      <w:pPr>
        <w:pStyle w:val="Heading4"/>
        <w:numPr>
          <w:ilvl w:val="3"/>
          <w:numId w:val="65"/>
        </w:numPr>
      </w:pPr>
      <w:r>
        <w:t>Updating Power BI datasets</w:t>
      </w:r>
    </w:p>
    <w:p w14:paraId="368000D8" w14:textId="77777777" w:rsidR="00464832" w:rsidRDefault="00464832" w:rsidP="00464832"/>
    <w:p w14:paraId="67AD1DC8" w14:textId="77777777" w:rsidR="00464832" w:rsidRDefault="00464832" w:rsidP="00464832">
      <w:r>
        <w:t>Once the report has been published to the workspace and user access assigned, the data set needs to be updated with the name of the Synapse server that has been created as part of the installation script.</w:t>
      </w:r>
    </w:p>
    <w:p w14:paraId="775C6E26" w14:textId="77777777" w:rsidR="00464832" w:rsidRDefault="00464832" w:rsidP="00464832">
      <w:pPr>
        <w:pStyle w:val="ListParagraph"/>
        <w:numPr>
          <w:ilvl w:val="0"/>
          <w:numId w:val="66"/>
        </w:numPr>
      </w:pPr>
      <w:r>
        <w:t>In the appropriate workspace, select the datasets tab.</w:t>
      </w:r>
    </w:p>
    <w:p w14:paraId="2FFAA89C" w14:textId="77777777" w:rsidR="00464832" w:rsidRDefault="00464832" w:rsidP="00464832">
      <w:pPr>
        <w:pStyle w:val="ListParagraph"/>
        <w:numPr>
          <w:ilvl w:val="0"/>
          <w:numId w:val="66"/>
        </w:numPr>
      </w:pPr>
      <w:r>
        <w:t>For the Model report select the elipsis (…), for More Options and select Settings.</w:t>
      </w:r>
    </w:p>
    <w:p w14:paraId="3E232570" w14:textId="77777777" w:rsidR="00464832" w:rsidRDefault="00464832" w:rsidP="00464832">
      <w:pPr>
        <w:pStyle w:val="ListParagraph"/>
        <w:numPr>
          <w:ilvl w:val="0"/>
          <w:numId w:val="66"/>
        </w:numPr>
      </w:pPr>
      <w:r>
        <w:t>Expand the Parameters options and update the SQLServer value to be the name of the new Synapse resource that was just installed.  The database should be the same as the default value in the report.   If not, also correct this to be the database name as installed in the Synapse resource.</w:t>
      </w:r>
    </w:p>
    <w:p w14:paraId="65601F70" w14:textId="77777777" w:rsidR="00464832" w:rsidRDefault="00464832" w:rsidP="00464832">
      <w:pPr>
        <w:pStyle w:val="ListParagraph"/>
        <w:numPr>
          <w:ilvl w:val="0"/>
          <w:numId w:val="66"/>
        </w:numPr>
      </w:pPr>
      <w:r>
        <w:lastRenderedPageBreak/>
        <w:t>Click ‘Apply’</w:t>
      </w:r>
    </w:p>
    <w:p w14:paraId="33A2FF27" w14:textId="77777777" w:rsidR="00464832" w:rsidRDefault="00464832" w:rsidP="00464832">
      <w:pPr>
        <w:pStyle w:val="ListParagraph"/>
        <w:numPr>
          <w:ilvl w:val="0"/>
          <w:numId w:val="66"/>
        </w:numPr>
      </w:pPr>
      <w:r>
        <w:t>This will prompt you to also ‘Edit Credentials’, under Data Source Credentials.</w:t>
      </w:r>
    </w:p>
    <w:p w14:paraId="0F23517D" w14:textId="77777777" w:rsidR="00464832" w:rsidRDefault="00464832" w:rsidP="00464832">
      <w:pPr>
        <w:pStyle w:val="ListParagraph"/>
        <w:numPr>
          <w:ilvl w:val="0"/>
          <w:numId w:val="66"/>
        </w:numPr>
      </w:pPr>
      <w:r>
        <w:t>You can use the Synapse Administrator username and password as stored in Keyvault.  However as you move this solution towards a production deployment, you make want to use a different authentication method.</w:t>
      </w:r>
    </w:p>
    <w:p w14:paraId="0CF78E83" w14:textId="77777777" w:rsidR="00464832" w:rsidRPr="00377A8C" w:rsidRDefault="00464832" w:rsidP="009B6AC3">
      <w:pPr>
        <w:rPr>
          <w:rFonts w:hint="eastAsia"/>
        </w:rPr>
      </w:pPr>
    </w:p>
    <w:p w14:paraId="7662286B" w14:textId="77777777" w:rsidR="003560BC" w:rsidRPr="00377A8C" w:rsidRDefault="003560BC" w:rsidP="003560BC">
      <w:pPr>
        <w:pStyle w:val="Heading2"/>
        <w:rPr>
          <w:rFonts w:hint="eastAsia"/>
        </w:rPr>
      </w:pPr>
      <w:bookmarkStart w:id="34" w:name="_Toc30618679"/>
      <w:r w:rsidRPr="00377A8C">
        <w:t>Summary</w:t>
      </w:r>
      <w:bookmarkEnd w:id="34"/>
    </w:p>
    <w:p w14:paraId="2EB5834A" w14:textId="34B2553C" w:rsidR="003560BC" w:rsidRPr="00377A8C" w:rsidRDefault="009F314A" w:rsidP="003560BC">
      <w:pPr>
        <w:rPr>
          <w:rFonts w:hint="eastAsia"/>
        </w:rPr>
      </w:pPr>
      <w:r>
        <w:t>The previous sections have</w:t>
      </w:r>
      <w:r w:rsidR="003560BC" w:rsidRPr="00377A8C">
        <w:t xml:space="preserve"> covered everything that is required for the configuration and the successful deployment of the solution. If all the steps have been followed the solution should be deployed to the organisation</w:t>
      </w:r>
      <w:r w:rsidR="00990395">
        <w:t>’</w:t>
      </w:r>
      <w:r w:rsidR="003560BC" w:rsidRPr="00377A8C">
        <w:t>s tenant and ready for the execution with the test files provided. If there were problems found during the deployment process help can be found in the</w:t>
      </w:r>
      <w:r w:rsidR="0011057B">
        <w:t xml:space="preserve"> “</w:t>
      </w:r>
      <w:hyperlink w:anchor="_FAQ’s" w:history="1">
        <w:r w:rsidR="0011057B" w:rsidRPr="0011057B">
          <w:rPr>
            <w:rStyle w:val="Hyperlink"/>
          </w:rPr>
          <w:t>FAQ’s</w:t>
        </w:r>
      </w:hyperlink>
      <w:r w:rsidR="0011057B">
        <w:t>”</w:t>
      </w:r>
      <w:r w:rsidR="003560BC" w:rsidRPr="00377A8C">
        <w:t xml:space="preserve"> section.</w:t>
      </w:r>
    </w:p>
    <w:p w14:paraId="2FD388F5" w14:textId="77777777" w:rsidR="00511676" w:rsidRPr="00377A8C" w:rsidRDefault="00511676">
      <w:pPr>
        <w:spacing w:after="200" w:line="276" w:lineRule="auto"/>
        <w:rPr>
          <w:rFonts w:hint="eastAsia"/>
        </w:rPr>
      </w:pPr>
      <w:r w:rsidRPr="00377A8C">
        <w:br w:type="page"/>
      </w:r>
    </w:p>
    <w:p w14:paraId="54B26625" w14:textId="437B47F5" w:rsidR="00E21857" w:rsidRPr="00377A8C" w:rsidRDefault="001566BF" w:rsidP="00E21857">
      <w:pPr>
        <w:pStyle w:val="Heading1"/>
        <w:rPr>
          <w:rFonts w:hint="eastAsia"/>
        </w:rPr>
      </w:pPr>
      <w:bookmarkStart w:id="35" w:name="_Toc30618680"/>
      <w:r w:rsidRPr="00377A8C">
        <w:lastRenderedPageBreak/>
        <w:t>How to e</w:t>
      </w:r>
      <w:r w:rsidR="00D50C2E" w:rsidRPr="00377A8C">
        <w:t>xecut</w:t>
      </w:r>
      <w:r w:rsidR="000C66E5" w:rsidRPr="00377A8C">
        <w:t>e</w:t>
      </w:r>
      <w:r w:rsidR="00D50C2E" w:rsidRPr="00377A8C">
        <w:t xml:space="preserve"> </w:t>
      </w:r>
      <w:r w:rsidR="00E21857" w:rsidRPr="00377A8C">
        <w:t>the solution</w:t>
      </w:r>
      <w:bookmarkEnd w:id="35"/>
      <w:r w:rsidR="00E21857" w:rsidRPr="00377A8C">
        <w:t xml:space="preserve"> </w:t>
      </w:r>
    </w:p>
    <w:p w14:paraId="6B84626F" w14:textId="60F01205" w:rsidR="00827538" w:rsidRPr="00377A8C" w:rsidRDefault="00827538" w:rsidP="00827538">
      <w:pPr>
        <w:rPr>
          <w:rFonts w:hint="eastAsia"/>
        </w:rPr>
      </w:pPr>
      <w:r w:rsidRPr="00377A8C">
        <w:t xml:space="preserve">Once the solution has been deployed, as described in the previous section, the solution can be executed to process the test files provided. These files are going to be used to feed data through the solution and into the Power BI reports. This section covers how to find the Azure resources, how to trigger the solution and also how to identify if the execution was successful. Finally, </w:t>
      </w:r>
      <w:r w:rsidR="00B3363C">
        <w:t>at</w:t>
      </w:r>
      <w:r w:rsidRPr="00377A8C">
        <w:t xml:space="preserve"> the end of this chapter there is a description on how to disable/enable the solution so </w:t>
      </w:r>
      <w:r w:rsidR="00381E1B" w:rsidRPr="00377A8C">
        <w:t xml:space="preserve">that </w:t>
      </w:r>
      <w:r w:rsidRPr="00377A8C">
        <w:t xml:space="preserve">the </w:t>
      </w:r>
      <w:r w:rsidR="00B3363C">
        <w:t xml:space="preserve">execution/run </w:t>
      </w:r>
      <w:r w:rsidRPr="00377A8C">
        <w:t>cost</w:t>
      </w:r>
      <w:r w:rsidR="00B3363C">
        <w:t>s</w:t>
      </w:r>
      <w:r w:rsidRPr="00377A8C">
        <w:t xml:space="preserve"> can be minimised.</w:t>
      </w:r>
    </w:p>
    <w:p w14:paraId="6EB29F98" w14:textId="7504776E" w:rsidR="007A3A72" w:rsidRDefault="007A3A72" w:rsidP="007D5B17">
      <w:pPr>
        <w:pStyle w:val="Heading2"/>
        <w:rPr>
          <w:rFonts w:hint="eastAsia"/>
        </w:rPr>
      </w:pPr>
      <w:bookmarkStart w:id="36" w:name="_Toc30618681"/>
      <w:r w:rsidRPr="00377A8C">
        <w:t>Finding Solution Resources</w:t>
      </w:r>
      <w:bookmarkEnd w:id="36"/>
    </w:p>
    <w:p w14:paraId="4766AD1F" w14:textId="028E9812" w:rsidR="00913885" w:rsidRPr="00913885" w:rsidRDefault="00913885" w:rsidP="00913885">
      <w:pPr>
        <w:rPr>
          <w:rFonts w:hint="eastAsia"/>
        </w:rPr>
      </w:pPr>
      <w:r>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377A8C" w:rsidRDefault="00533C4B" w:rsidP="007A3A72">
      <w:pPr>
        <w:pStyle w:val="Heading3"/>
        <w:rPr>
          <w:rFonts w:hint="eastAsia"/>
        </w:rPr>
      </w:pPr>
      <w:bookmarkStart w:id="37" w:name="_Toc30618682"/>
      <w:r w:rsidRPr="00377A8C">
        <w:t>How to find solution resources</w:t>
      </w:r>
      <w:bookmarkEnd w:id="37"/>
    </w:p>
    <w:p w14:paraId="2F160D95" w14:textId="01910EDC" w:rsidR="00AC6A28" w:rsidRPr="00377A8C" w:rsidRDefault="00AC6A28" w:rsidP="004160A7">
      <w:pPr>
        <w:rPr>
          <w:rFonts w:hint="eastAsia"/>
        </w:rPr>
      </w:pPr>
      <w:r w:rsidRPr="00377A8C">
        <w:t>All solution resou</w:t>
      </w:r>
      <w:r w:rsidR="006C712C" w:rsidRPr="00377A8C">
        <w:t>r</w:t>
      </w:r>
      <w:r w:rsidRPr="00377A8C">
        <w:t xml:space="preserve">ces are deployed </w:t>
      </w:r>
      <w:r w:rsidR="00C73EC1" w:rsidRPr="00377A8C">
        <w:t xml:space="preserve">into </w:t>
      </w:r>
      <w:r w:rsidR="0033076C" w:rsidRPr="00377A8C">
        <w:t>a</w:t>
      </w:r>
      <w:r w:rsidR="00C73EC1" w:rsidRPr="00377A8C">
        <w:t xml:space="preserve"> single Azure resource group</w:t>
      </w:r>
      <w:r w:rsidRPr="00377A8C">
        <w:t>.</w:t>
      </w:r>
      <w:r w:rsidR="00C73EC1" w:rsidRPr="00377A8C">
        <w:t xml:space="preserve"> These resources can be accessed </w:t>
      </w:r>
      <w:r w:rsidR="00666DAA" w:rsidRPr="00377A8C">
        <w:t>via the</w:t>
      </w:r>
      <w:r w:rsidR="00834682" w:rsidRPr="00377A8C">
        <w:t xml:space="preserve"> Azure Portal.</w:t>
      </w:r>
      <w:r w:rsidR="006026C0" w:rsidRPr="00377A8C">
        <w:t xml:space="preserve"> To get quick</w:t>
      </w:r>
      <w:r w:rsidR="006966EC" w:rsidRPr="00377A8C">
        <w:t>er</w:t>
      </w:r>
      <w:r w:rsidR="006026C0" w:rsidRPr="00377A8C">
        <w:t xml:space="preserve"> access to all </w:t>
      </w:r>
      <w:r w:rsidR="00666DAA" w:rsidRPr="00377A8C">
        <w:t>A</w:t>
      </w:r>
      <w:r w:rsidR="006026C0" w:rsidRPr="00377A8C">
        <w:t>zure resources</w:t>
      </w:r>
      <w:r w:rsidR="00666DAA" w:rsidRPr="00377A8C">
        <w:t>,</w:t>
      </w:r>
      <w:r w:rsidR="006026C0" w:rsidRPr="00377A8C">
        <w:t xml:space="preserve"> fo</w:t>
      </w:r>
      <w:r w:rsidR="00666DAA" w:rsidRPr="00377A8C">
        <w:t>l</w:t>
      </w:r>
      <w:r w:rsidR="006026C0" w:rsidRPr="00377A8C">
        <w:t>low</w:t>
      </w:r>
      <w:r w:rsidR="00666DAA" w:rsidRPr="00377A8C">
        <w:t xml:space="preserve"> the</w:t>
      </w:r>
      <w:r w:rsidR="006026C0" w:rsidRPr="00377A8C">
        <w:t xml:space="preserve"> below steps:</w:t>
      </w:r>
    </w:p>
    <w:p w14:paraId="20526665" w14:textId="376B31D3" w:rsidR="00804F80" w:rsidRPr="00377A8C" w:rsidRDefault="00804F80" w:rsidP="006F2D6D">
      <w:pPr>
        <w:pStyle w:val="ListParagraph"/>
        <w:numPr>
          <w:ilvl w:val="0"/>
          <w:numId w:val="13"/>
        </w:numPr>
        <w:rPr>
          <w:rFonts w:hint="eastAsia"/>
        </w:rPr>
      </w:pPr>
      <w:r w:rsidRPr="00377A8C">
        <w:t xml:space="preserve">Login to </w:t>
      </w:r>
      <w:r w:rsidR="08873FD3" w:rsidRPr="00377A8C">
        <w:t xml:space="preserve">the </w:t>
      </w:r>
      <w:r w:rsidRPr="00377A8C">
        <w:t xml:space="preserve">Azure Portal by following this </w:t>
      </w:r>
      <w:hyperlink r:id="rId57" w:anchor="blade/HubsExtension/BrowseResourceGroups">
        <w:r w:rsidR="08873FD3" w:rsidRPr="00377A8C">
          <w:rPr>
            <w:rStyle w:val="Hyperlink"/>
          </w:rPr>
          <w:t>link</w:t>
        </w:r>
      </w:hyperlink>
      <w:r w:rsidRPr="00377A8C">
        <w:t xml:space="preserve"> </w:t>
      </w:r>
      <w:r w:rsidR="00107689" w:rsidRPr="00377A8C">
        <w:t>–</w:t>
      </w:r>
      <w:r w:rsidRPr="00377A8C">
        <w:t xml:space="preserve"> </w:t>
      </w:r>
      <w:r w:rsidR="00107689" w:rsidRPr="00377A8C">
        <w:t xml:space="preserve">it </w:t>
      </w:r>
      <w:r w:rsidR="7F84D7AF" w:rsidRPr="00377A8C">
        <w:t>links</w:t>
      </w:r>
      <w:r w:rsidR="00107689" w:rsidRPr="00377A8C">
        <w:t xml:space="preserve"> to </w:t>
      </w:r>
      <w:r w:rsidRPr="00377A8C">
        <w:t>the Resource Group</w:t>
      </w:r>
      <w:r w:rsidR="00107689" w:rsidRPr="00377A8C">
        <w:t>s</w:t>
      </w:r>
      <w:r w:rsidRPr="00377A8C">
        <w:t xml:space="preserve"> tab in Azure Portal, </w:t>
      </w:r>
      <w:r w:rsidR="005F23F2" w:rsidRPr="00377A8C">
        <w:t>which will</w:t>
      </w:r>
      <w:r w:rsidRPr="00377A8C">
        <w:t xml:space="preserve"> help locate </w:t>
      </w:r>
      <w:r w:rsidR="005F23F2" w:rsidRPr="00377A8C">
        <w:t>the</w:t>
      </w:r>
      <w:r w:rsidRPr="00377A8C">
        <w:t xml:space="preserve"> Azure Data Factory Resource. Please note only users that are members of</w:t>
      </w:r>
      <w:r w:rsidR="00BD50F3" w:rsidRPr="00377A8C">
        <w:t xml:space="preserve"> the </w:t>
      </w:r>
      <w:r w:rsidRPr="00377A8C">
        <w:t>Admin or Developer group</w:t>
      </w:r>
      <w:r w:rsidR="00BD50F3" w:rsidRPr="00377A8C">
        <w:t>s</w:t>
      </w:r>
      <w:r w:rsidRPr="00377A8C">
        <w:t xml:space="preserve"> will have access to this resource</w:t>
      </w:r>
      <w:r w:rsidR="00614BA5" w:rsidRPr="00377A8C">
        <w:t>.</w:t>
      </w:r>
    </w:p>
    <w:p w14:paraId="3821B63D" w14:textId="77777777" w:rsidR="00F02E45" w:rsidRPr="00377A8C" w:rsidRDefault="00804F80" w:rsidP="006F2D6D">
      <w:pPr>
        <w:pStyle w:val="ListParagraph"/>
        <w:numPr>
          <w:ilvl w:val="0"/>
          <w:numId w:val="13"/>
        </w:numPr>
        <w:rPr>
          <w:rFonts w:hint="eastAsia"/>
        </w:rPr>
      </w:pPr>
      <w:r w:rsidRPr="00377A8C">
        <w:t xml:space="preserve">Find </w:t>
      </w:r>
      <w:r w:rsidR="00A718C5" w:rsidRPr="00377A8C">
        <w:t>the</w:t>
      </w:r>
      <w:r w:rsidRPr="00377A8C">
        <w:t xml:space="preserve"> resource group on the list and </w:t>
      </w:r>
      <w:r w:rsidR="006B79C8" w:rsidRPr="00377A8C">
        <w:t xml:space="preserve">open </w:t>
      </w:r>
      <w:r w:rsidR="00107689" w:rsidRPr="00377A8C">
        <w:t>it</w:t>
      </w:r>
      <w:r w:rsidR="00C622D8" w:rsidRPr="00377A8C">
        <w:t xml:space="preserve"> </w:t>
      </w:r>
      <w:r w:rsidRPr="00377A8C">
        <w:t xml:space="preserve">– if </w:t>
      </w:r>
      <w:r w:rsidR="2F4F1CE7" w:rsidRPr="00377A8C">
        <w:t>an</w:t>
      </w:r>
      <w:r w:rsidRPr="00377A8C">
        <w:t xml:space="preserve"> organisation </w:t>
      </w:r>
      <w:r w:rsidR="2F4F1CE7" w:rsidRPr="00377A8C">
        <w:t>has</w:t>
      </w:r>
      <w:r w:rsidRPr="00377A8C">
        <w:t xml:space="preserve"> many resource groups</w:t>
      </w:r>
      <w:r w:rsidR="0079516A" w:rsidRPr="00377A8C">
        <w:t>,</w:t>
      </w:r>
      <w:r w:rsidRPr="00377A8C">
        <w:t xml:space="preserve"> </w:t>
      </w:r>
      <w:r w:rsidR="2F4F1CE7" w:rsidRPr="00377A8C">
        <w:t>a specific resource group may</w:t>
      </w:r>
      <w:r w:rsidRPr="00377A8C">
        <w:t xml:space="preserve"> be di</w:t>
      </w:r>
      <w:r w:rsidR="0079516A" w:rsidRPr="00377A8C">
        <w:t>f</w:t>
      </w:r>
      <w:r w:rsidRPr="00377A8C">
        <w:t>ficult to find on the list</w:t>
      </w:r>
      <w:r w:rsidR="000B704F" w:rsidRPr="00377A8C">
        <w:t>.</w:t>
      </w:r>
      <w:r w:rsidRPr="00377A8C">
        <w:t xml:space="preserve"> </w:t>
      </w:r>
      <w:r w:rsidR="000B704F" w:rsidRPr="00377A8C">
        <w:t>By typing</w:t>
      </w:r>
      <w:r w:rsidR="00B20BDD" w:rsidRPr="00377A8C">
        <w:t xml:space="preserve"> part of</w:t>
      </w:r>
      <w:r w:rsidRPr="00377A8C">
        <w:t xml:space="preserve"> the name of </w:t>
      </w:r>
      <w:r w:rsidR="000B704F" w:rsidRPr="00377A8C">
        <w:t>the</w:t>
      </w:r>
      <w:r w:rsidRPr="00377A8C">
        <w:t xml:space="preserve"> Azure Resou</w:t>
      </w:r>
      <w:r w:rsidR="000B704F" w:rsidRPr="00377A8C">
        <w:t>r</w:t>
      </w:r>
      <w:r w:rsidRPr="00377A8C">
        <w:t>ce Group</w:t>
      </w:r>
      <w:r w:rsidR="00264AE8" w:rsidRPr="00377A8C">
        <w:t xml:space="preserve"> in the text box</w:t>
      </w:r>
      <w:r w:rsidR="00D1056C" w:rsidRPr="00377A8C">
        <w:t>,</w:t>
      </w:r>
      <w:r w:rsidR="00264AE8" w:rsidRPr="00377A8C">
        <w:t xml:space="preserve"> </w:t>
      </w:r>
      <w:r w:rsidR="00DE0550" w:rsidRPr="00377A8C">
        <w:t>the list can be filtered by</w:t>
      </w:r>
      <w:r w:rsidR="00264AE8" w:rsidRPr="00377A8C">
        <w:t xml:space="preserve"> name</w:t>
      </w:r>
      <w:r w:rsidR="00B20BDD" w:rsidRPr="00377A8C">
        <w:t>.</w:t>
      </w:r>
    </w:p>
    <w:p w14:paraId="142EF853" w14:textId="00590573" w:rsidR="00676F2F" w:rsidRPr="00377A8C" w:rsidRDefault="001825F4" w:rsidP="00F02E45">
      <w:pPr>
        <w:pStyle w:val="ListParagraph"/>
        <w:rPr>
          <w:rFonts w:hint="eastAsia"/>
        </w:rPr>
      </w:pPr>
      <w:r w:rsidRPr="00377A8C">
        <w:br/>
      </w:r>
      <w:r w:rsidR="00183F6C">
        <w:drawing>
          <wp:inline distT="0" distB="0" distL="0" distR="0" wp14:anchorId="2E435461" wp14:editId="02E4D6AE">
            <wp:extent cx="5571892" cy="2305050"/>
            <wp:effectExtent l="0" t="0" r="0" b="0"/>
            <wp:docPr id="580420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571892" cy="2305050"/>
                    </a:xfrm>
                    <a:prstGeom prst="rect">
                      <a:avLst/>
                    </a:prstGeom>
                  </pic:spPr>
                </pic:pic>
              </a:graphicData>
            </a:graphic>
          </wp:inline>
        </w:drawing>
      </w:r>
    </w:p>
    <w:p w14:paraId="7232C499" w14:textId="77777777" w:rsidR="00F02E45" w:rsidRPr="00377A8C" w:rsidRDefault="00F02E45" w:rsidP="00F02E45">
      <w:pPr>
        <w:pStyle w:val="ListParagraph"/>
        <w:rPr>
          <w:rFonts w:hint="eastAsia"/>
        </w:rPr>
      </w:pPr>
    </w:p>
    <w:p w14:paraId="776941BB" w14:textId="548633F7" w:rsidR="00676F2F" w:rsidRPr="00377A8C" w:rsidRDefault="00107689" w:rsidP="00676F2F">
      <w:pPr>
        <w:pStyle w:val="ListParagraph"/>
        <w:rPr>
          <w:rFonts w:hint="eastAsia"/>
        </w:rPr>
      </w:pPr>
      <w:r w:rsidRPr="00377A8C">
        <w:t xml:space="preserve">The list of resources that are part of the solution are listed when </w:t>
      </w:r>
      <w:r w:rsidR="00DE0550" w:rsidRPr="00377A8C">
        <w:t xml:space="preserve">the </w:t>
      </w:r>
      <w:r w:rsidR="00CE7887" w:rsidRPr="00377A8C">
        <w:t xml:space="preserve">resource group </w:t>
      </w:r>
      <w:r w:rsidRPr="00377A8C">
        <w:t>is opened.</w:t>
      </w:r>
    </w:p>
    <w:p w14:paraId="46BBAEB4" w14:textId="20AD07CA" w:rsidR="00676F2F" w:rsidRPr="00377A8C" w:rsidRDefault="00AB7663" w:rsidP="004160A7">
      <w:pPr>
        <w:pStyle w:val="ListParagraph"/>
        <w:rPr>
          <w:rFonts w:hint="eastAsia"/>
        </w:rPr>
      </w:pPr>
      <w:r>
        <w:drawing>
          <wp:inline distT="0" distB="0" distL="0" distR="0" wp14:anchorId="16A0038A" wp14:editId="545A512A">
            <wp:extent cx="5367130" cy="2873160"/>
            <wp:effectExtent l="0" t="0" r="5080" b="3810"/>
            <wp:docPr id="1072044107" name="Picture 19954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7130" cy="2873160"/>
                    </a:xfrm>
                    <a:prstGeom prst="rect">
                      <a:avLst/>
                    </a:prstGeom>
                  </pic:spPr>
                </pic:pic>
              </a:graphicData>
            </a:graphic>
          </wp:inline>
        </w:drawing>
      </w:r>
    </w:p>
    <w:p w14:paraId="291088F5" w14:textId="77777777" w:rsidR="00F02E45" w:rsidRPr="00377A8C" w:rsidRDefault="00F02E45" w:rsidP="004160A7">
      <w:pPr>
        <w:pStyle w:val="ListParagraph"/>
        <w:rPr>
          <w:rFonts w:hint="eastAsia"/>
        </w:rPr>
      </w:pPr>
    </w:p>
    <w:p w14:paraId="17E89FEB" w14:textId="0B8185AD" w:rsidR="002B10DA" w:rsidRPr="00377A8C" w:rsidRDefault="5E20A934" w:rsidP="006F2D6D">
      <w:pPr>
        <w:pStyle w:val="ListParagraph"/>
        <w:numPr>
          <w:ilvl w:val="0"/>
          <w:numId w:val="13"/>
        </w:numPr>
        <w:rPr>
          <w:rFonts w:hint="eastAsia"/>
        </w:rPr>
      </w:pPr>
      <w:r w:rsidRPr="00377A8C">
        <w:t>This</w:t>
      </w:r>
      <w:r w:rsidR="00C8760D" w:rsidRPr="00377A8C">
        <w:t xml:space="preserve"> page </w:t>
      </w:r>
      <w:r w:rsidRPr="00377A8C">
        <w:t>can be bookmarked</w:t>
      </w:r>
      <w:r w:rsidR="000F3BB3" w:rsidRPr="00377A8C">
        <w:t xml:space="preserve"> (</w:t>
      </w:r>
      <w:r w:rsidR="002C50EB" w:rsidRPr="00377A8C">
        <w:t xml:space="preserve">in most browsers </w:t>
      </w:r>
      <w:r w:rsidR="000F3BB3" w:rsidRPr="00377A8C">
        <w:t>ctr</w:t>
      </w:r>
      <w:r w:rsidR="002C50EB" w:rsidRPr="00377A8C">
        <w:t>l + D)</w:t>
      </w:r>
      <w:r w:rsidR="000F3BB3" w:rsidRPr="00377A8C">
        <w:t xml:space="preserve">, </w:t>
      </w:r>
      <w:r w:rsidR="00F62EE2" w:rsidRPr="00377A8C">
        <w:t xml:space="preserve">to </w:t>
      </w:r>
      <w:r w:rsidRPr="00377A8C">
        <w:t>gain</w:t>
      </w:r>
      <w:r w:rsidR="000F3BB3" w:rsidRPr="00377A8C">
        <w:t xml:space="preserve"> quick</w:t>
      </w:r>
      <w:r w:rsidR="00107689" w:rsidRPr="00377A8C">
        <w:t>er</w:t>
      </w:r>
      <w:r w:rsidR="000F3BB3" w:rsidRPr="00377A8C">
        <w:t xml:space="preserve"> access to </w:t>
      </w:r>
      <w:r w:rsidR="00F62EE2" w:rsidRPr="00377A8C">
        <w:t>the solution resources.</w:t>
      </w:r>
    </w:p>
    <w:p w14:paraId="02F20256" w14:textId="77777777" w:rsidR="002B10DA" w:rsidRPr="00377A8C" w:rsidRDefault="002B10DA">
      <w:pPr>
        <w:spacing w:after="200" w:line="276" w:lineRule="auto"/>
        <w:rPr>
          <w:rFonts w:hint="eastAsia"/>
        </w:rPr>
      </w:pPr>
      <w:r w:rsidRPr="00377A8C">
        <w:br w:type="page"/>
      </w:r>
    </w:p>
    <w:p w14:paraId="0C4C0E87" w14:textId="3D63DD9A" w:rsidR="007A3A72" w:rsidRPr="00377A8C" w:rsidRDefault="007A3A72" w:rsidP="004160A7">
      <w:pPr>
        <w:pStyle w:val="Heading3"/>
        <w:rPr>
          <w:rFonts w:hint="eastAsia"/>
        </w:rPr>
      </w:pPr>
      <w:bookmarkStart w:id="38" w:name="_Toc30618683"/>
      <w:r w:rsidRPr="00377A8C">
        <w:lastRenderedPageBreak/>
        <w:t xml:space="preserve">How to find </w:t>
      </w:r>
      <w:r w:rsidR="001A724A" w:rsidRPr="00377A8C">
        <w:t>the</w:t>
      </w:r>
      <w:r w:rsidRPr="00377A8C">
        <w:t xml:space="preserve"> </w:t>
      </w:r>
      <w:r w:rsidR="00533C4B" w:rsidRPr="00377A8C">
        <w:t>s</w:t>
      </w:r>
      <w:r w:rsidRPr="00377A8C">
        <w:t xml:space="preserve">olution </w:t>
      </w:r>
      <w:r w:rsidR="00533C4B" w:rsidRPr="00377A8C">
        <w:t>o</w:t>
      </w:r>
      <w:r w:rsidRPr="00377A8C">
        <w:t>rchestrator</w:t>
      </w:r>
      <w:bookmarkEnd w:id="38"/>
    </w:p>
    <w:p w14:paraId="2254943F" w14:textId="6B55DDE7" w:rsidR="007A3A72" w:rsidRPr="00377A8C" w:rsidRDefault="00254B94" w:rsidP="007A3A72">
      <w:pPr>
        <w:rPr>
          <w:rFonts w:hint="eastAsia"/>
        </w:rPr>
      </w:pPr>
      <w:r w:rsidRPr="00377A8C">
        <w:t>The s</w:t>
      </w:r>
      <w:r w:rsidR="007A3A72" w:rsidRPr="00377A8C">
        <w:t xml:space="preserve">olution is orchestrated by Azure Data Factory (ADF). </w:t>
      </w:r>
      <w:r w:rsidR="00DA3685" w:rsidRPr="00377A8C">
        <w:t>T</w:t>
      </w:r>
      <w:r w:rsidR="007A3A72" w:rsidRPr="00377A8C">
        <w:t xml:space="preserve">o find </w:t>
      </w:r>
      <w:r w:rsidR="00DA3685" w:rsidRPr="00377A8C">
        <w:t xml:space="preserve">the </w:t>
      </w:r>
      <w:r w:rsidR="007A3A72" w:rsidRPr="00377A8C">
        <w:t>Azure Data Factory</w:t>
      </w:r>
      <w:r w:rsidR="00DA3685" w:rsidRPr="00377A8C">
        <w:t xml:space="preserve"> </w:t>
      </w:r>
      <w:r w:rsidR="0026335B" w:rsidRPr="00377A8C">
        <w:t>P</w:t>
      </w:r>
      <w:r w:rsidR="00DA3685" w:rsidRPr="00377A8C">
        <w:t>ortal</w:t>
      </w:r>
      <w:r w:rsidR="00107689" w:rsidRPr="00377A8C">
        <w:t xml:space="preserve">, </w:t>
      </w:r>
      <w:r w:rsidR="007A3A72" w:rsidRPr="00377A8C">
        <w:t>fo</w:t>
      </w:r>
      <w:r w:rsidR="00636D45" w:rsidRPr="00377A8C">
        <w:t>l</w:t>
      </w:r>
      <w:r w:rsidR="004A1173" w:rsidRPr="00377A8C">
        <w:t>low</w:t>
      </w:r>
      <w:r w:rsidR="00636D45" w:rsidRPr="00377A8C">
        <w:t xml:space="preserve"> the</w:t>
      </w:r>
      <w:r w:rsidR="007A3A72" w:rsidRPr="00377A8C">
        <w:t xml:space="preserve"> below steps:</w:t>
      </w:r>
    </w:p>
    <w:p w14:paraId="12B7C17B" w14:textId="00F4FDD1" w:rsidR="000063E7" w:rsidRPr="00377A8C" w:rsidRDefault="000063E7" w:rsidP="006F2D6D">
      <w:pPr>
        <w:pStyle w:val="ListParagraph"/>
        <w:numPr>
          <w:ilvl w:val="0"/>
          <w:numId w:val="15"/>
        </w:numPr>
        <w:rPr>
          <w:rFonts w:hint="eastAsia"/>
        </w:rPr>
      </w:pPr>
      <w:r w:rsidRPr="00377A8C">
        <w:t xml:space="preserve">Navigate to </w:t>
      </w:r>
      <w:r w:rsidR="00D6747B" w:rsidRPr="00377A8C">
        <w:t>the</w:t>
      </w:r>
      <w:r w:rsidRPr="00377A8C">
        <w:t xml:space="preserve"> Azure Resou</w:t>
      </w:r>
      <w:r w:rsidR="00D6747B" w:rsidRPr="00377A8C">
        <w:t>r</w:t>
      </w:r>
      <w:r w:rsidRPr="00377A8C">
        <w:t>ce Group</w:t>
      </w:r>
      <w:r w:rsidR="00F9011F" w:rsidRPr="00377A8C">
        <w:t xml:space="preserve"> </w:t>
      </w:r>
    </w:p>
    <w:p w14:paraId="2DB5192B" w14:textId="32D0B161" w:rsidR="00846773" w:rsidRPr="00377A8C" w:rsidRDefault="004A1173" w:rsidP="00846773">
      <w:pPr>
        <w:pStyle w:val="ListParagraph"/>
        <w:numPr>
          <w:ilvl w:val="0"/>
          <w:numId w:val="15"/>
        </w:numPr>
        <w:rPr>
          <w:rFonts w:hint="eastAsia"/>
        </w:rPr>
      </w:pPr>
      <w:r w:rsidRPr="00377A8C">
        <w:t xml:space="preserve">Click on the </w:t>
      </w:r>
      <w:r w:rsidR="00B06F0B" w:rsidRPr="00377A8C">
        <w:t xml:space="preserve">resource </w:t>
      </w:r>
      <w:r w:rsidR="0026335B" w:rsidRPr="00377A8C">
        <w:t>with</w:t>
      </w:r>
      <w:r w:rsidR="00B06F0B" w:rsidRPr="00377A8C">
        <w:t xml:space="preserve"> </w:t>
      </w:r>
      <w:r w:rsidR="00107689" w:rsidRPr="00377A8C">
        <w:t xml:space="preserve">a </w:t>
      </w:r>
      <w:r w:rsidR="00024C8C" w:rsidRPr="00377A8C">
        <w:t xml:space="preserve">blue </w:t>
      </w:r>
      <w:r w:rsidR="0026335B" w:rsidRPr="00377A8C">
        <w:t xml:space="preserve">factory </w:t>
      </w:r>
      <w:r w:rsidR="00024C8C" w:rsidRPr="00377A8C">
        <w:t xml:space="preserve">icon and </w:t>
      </w:r>
      <w:r w:rsidR="00E72B4E" w:rsidRPr="00377A8C">
        <w:t>with the</w:t>
      </w:r>
      <w:r w:rsidR="0026335B" w:rsidRPr="00377A8C">
        <w:t xml:space="preserve"> </w:t>
      </w:r>
      <w:r w:rsidR="00B06F0B" w:rsidRPr="00377A8C">
        <w:t>Type</w:t>
      </w:r>
      <w:r w:rsidR="00CD6443" w:rsidRPr="00377A8C">
        <w:t xml:space="preserve"> </w:t>
      </w:r>
      <w:r w:rsidR="00B06F0B" w:rsidRPr="00377A8C">
        <w:t>Data Factory (V2)</w:t>
      </w:r>
    </w:p>
    <w:p w14:paraId="0B319D59" w14:textId="5ADDD395" w:rsidR="00987C84" w:rsidRPr="00377A8C" w:rsidRDefault="00987C84" w:rsidP="00987C84">
      <w:pPr>
        <w:pStyle w:val="ListParagraph"/>
        <w:rPr>
          <w:rFonts w:hint="eastAsia"/>
        </w:rPr>
      </w:pPr>
      <w:r>
        <w:drawing>
          <wp:inline distT="0" distB="0" distL="0" distR="0" wp14:anchorId="60FF27E9" wp14:editId="68DC5ED1">
            <wp:extent cx="5662930" cy="3095719"/>
            <wp:effectExtent l="0" t="0" r="0" b="9525"/>
            <wp:docPr id="10958907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p>
    <w:p w14:paraId="0B0AEC46" w14:textId="77777777" w:rsidR="00987C84" w:rsidRPr="00377A8C" w:rsidRDefault="00987C84" w:rsidP="00987C84">
      <w:pPr>
        <w:pStyle w:val="ListParagraph"/>
        <w:rPr>
          <w:rFonts w:hint="eastAsia"/>
        </w:rPr>
      </w:pPr>
    </w:p>
    <w:p w14:paraId="37948681" w14:textId="77777777" w:rsidR="00987C84" w:rsidRPr="00377A8C" w:rsidRDefault="00846773" w:rsidP="00846773">
      <w:pPr>
        <w:pStyle w:val="ListParagraph"/>
        <w:numPr>
          <w:ilvl w:val="0"/>
          <w:numId w:val="15"/>
        </w:numPr>
        <w:rPr>
          <w:rFonts w:hint="eastAsia"/>
        </w:rPr>
      </w:pPr>
      <w:r w:rsidRPr="00377A8C">
        <w:t xml:space="preserve">Click on the “Author and Monitor” button in the middle of the screen </w:t>
      </w:r>
    </w:p>
    <w:p w14:paraId="7FB8B9F9" w14:textId="684198EC" w:rsidR="00A12566" w:rsidRPr="00377A8C" w:rsidRDefault="00A72D25" w:rsidP="00987C84">
      <w:pPr>
        <w:pStyle w:val="ListParagraph"/>
        <w:rPr>
          <w:rFonts w:hint="eastAsia"/>
        </w:rPr>
      </w:pPr>
      <w:r>
        <w:drawing>
          <wp:inline distT="0" distB="0" distL="0" distR="0" wp14:anchorId="7DAE11AC" wp14:editId="0C84962C">
            <wp:extent cx="5685182" cy="2981491"/>
            <wp:effectExtent l="0" t="0" r="0" b="9525"/>
            <wp:docPr id="1983587963" name="Picture 19954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0"/>
                    <pic:cNvPicPr/>
                  </pic:nvPicPr>
                  <pic:blipFill>
                    <a:blip r:embed="rId61">
                      <a:extLst>
                        <a:ext uri="{28A0092B-C50C-407E-A947-70E740481C1C}">
                          <a14:useLocalDpi xmlns:a14="http://schemas.microsoft.com/office/drawing/2010/main" val="0"/>
                        </a:ext>
                      </a:extLst>
                    </a:blip>
                    <a:stretch>
                      <a:fillRect/>
                    </a:stretch>
                  </pic:blipFill>
                  <pic:spPr>
                    <a:xfrm>
                      <a:off x="0" y="0"/>
                      <a:ext cx="5685182" cy="2981491"/>
                    </a:xfrm>
                    <a:prstGeom prst="rect">
                      <a:avLst/>
                    </a:prstGeom>
                  </pic:spPr>
                </pic:pic>
              </a:graphicData>
            </a:graphic>
          </wp:inline>
        </w:drawing>
      </w:r>
    </w:p>
    <w:p w14:paraId="28AE6080" w14:textId="6B322436" w:rsidR="00AA4AAF" w:rsidRPr="00377A8C" w:rsidRDefault="00943E1A" w:rsidP="006F2D6D">
      <w:pPr>
        <w:pStyle w:val="ListParagraph"/>
        <w:numPr>
          <w:ilvl w:val="0"/>
          <w:numId w:val="15"/>
        </w:numPr>
        <w:rPr>
          <w:rFonts w:hint="eastAsia"/>
        </w:rPr>
      </w:pPr>
      <w:r w:rsidRPr="00377A8C">
        <w:t xml:space="preserve">When </w:t>
      </w:r>
      <w:r w:rsidR="00107689" w:rsidRPr="00377A8C">
        <w:t xml:space="preserve">a </w:t>
      </w:r>
      <w:r w:rsidRPr="00377A8C">
        <w:t>new portal opens up</w:t>
      </w:r>
      <w:r w:rsidR="00107689" w:rsidRPr="00377A8C">
        <w:t>,</w:t>
      </w:r>
      <w:r w:rsidRPr="00377A8C">
        <w:t xml:space="preserve"> click on</w:t>
      </w:r>
      <w:r w:rsidR="00234A65" w:rsidRPr="00377A8C">
        <w:t xml:space="preserve"> </w:t>
      </w:r>
      <w:r w:rsidR="00107689" w:rsidRPr="00377A8C">
        <w:t xml:space="preserve">the </w:t>
      </w:r>
      <w:r w:rsidR="252B340C" w:rsidRPr="00377A8C">
        <w:t xml:space="preserve">Author tab in the sidebar, shown by the </w:t>
      </w:r>
      <w:r w:rsidR="00234A65" w:rsidRPr="00377A8C">
        <w:t>pencil</w:t>
      </w:r>
      <w:r w:rsidRPr="00377A8C">
        <w:t xml:space="preserve"> icon</w:t>
      </w:r>
      <w:r w:rsidR="252B340C" w:rsidRPr="00377A8C">
        <w:t>.</w:t>
      </w:r>
    </w:p>
    <w:p w14:paraId="33847F0E" w14:textId="487C3E3B" w:rsidR="006355D0" w:rsidRPr="00377A8C" w:rsidRDefault="00D431B1" w:rsidP="00C72376">
      <w:pPr>
        <w:pStyle w:val="ListParagraph"/>
        <w:rPr>
          <w:rFonts w:hint="eastAsia"/>
        </w:rPr>
      </w:pPr>
      <w:r>
        <w:lastRenderedPageBreak/>
        <w:drawing>
          <wp:inline distT="0" distB="0" distL="0" distR="0" wp14:anchorId="616C3759" wp14:editId="001E9BDE">
            <wp:extent cx="5387805" cy="1876425"/>
            <wp:effectExtent l="0" t="0" r="3810" b="0"/>
            <wp:docPr id="184118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5387805" cy="1876425"/>
                    </a:xfrm>
                    <a:prstGeom prst="rect">
                      <a:avLst/>
                    </a:prstGeom>
                  </pic:spPr>
                </pic:pic>
              </a:graphicData>
            </a:graphic>
          </wp:inline>
        </w:drawing>
      </w:r>
    </w:p>
    <w:p w14:paraId="3E23624D" w14:textId="33C62B2B" w:rsidR="00D7607F" w:rsidRPr="00377A8C" w:rsidRDefault="00107689" w:rsidP="006F2D6D">
      <w:pPr>
        <w:pStyle w:val="ListParagraph"/>
        <w:numPr>
          <w:ilvl w:val="0"/>
          <w:numId w:val="15"/>
        </w:numPr>
        <w:rPr>
          <w:rFonts w:hint="eastAsia"/>
        </w:rPr>
      </w:pPr>
      <w:r w:rsidRPr="00377A8C">
        <w:t>The</w:t>
      </w:r>
      <w:r w:rsidR="00A8080C" w:rsidRPr="00377A8C">
        <w:t xml:space="preserve"> </w:t>
      </w:r>
      <w:r w:rsidR="00D7607F" w:rsidRPr="00377A8C">
        <w:t xml:space="preserve">Azure Data Factory </w:t>
      </w:r>
      <w:r w:rsidR="00E72B4E" w:rsidRPr="00377A8C">
        <w:t>r</w:t>
      </w:r>
      <w:r w:rsidR="00D7607F" w:rsidRPr="00377A8C">
        <w:t xml:space="preserve">esources </w:t>
      </w:r>
      <w:r w:rsidRPr="00377A8C">
        <w:t xml:space="preserve">are displayed </w:t>
      </w:r>
      <w:r w:rsidR="2F4F1CE7" w:rsidRPr="00377A8C">
        <w:t>as</w:t>
      </w:r>
      <w:r w:rsidR="00D7607F" w:rsidRPr="00377A8C">
        <w:t xml:space="preserve"> below:</w:t>
      </w:r>
      <w:r w:rsidR="00D7607F" w:rsidRPr="00377A8C">
        <w:br/>
      </w:r>
      <w:r w:rsidR="009872D9">
        <w:drawing>
          <wp:inline distT="0" distB="0" distL="0" distR="0" wp14:anchorId="5472ECDB" wp14:editId="3CD56EEC">
            <wp:extent cx="5178042" cy="2371725"/>
            <wp:effectExtent l="0" t="0" r="3810" b="0"/>
            <wp:docPr id="2088555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78042" cy="2371725"/>
                    </a:xfrm>
                    <a:prstGeom prst="rect">
                      <a:avLst/>
                    </a:prstGeom>
                  </pic:spPr>
                </pic:pic>
              </a:graphicData>
            </a:graphic>
          </wp:inline>
        </w:drawing>
      </w:r>
    </w:p>
    <w:p w14:paraId="5C8283B5" w14:textId="2778860E" w:rsidR="00640534" w:rsidRPr="00377A8C" w:rsidRDefault="33BD947D" w:rsidP="006F2D6D">
      <w:pPr>
        <w:pStyle w:val="ListParagraph"/>
        <w:numPr>
          <w:ilvl w:val="0"/>
          <w:numId w:val="15"/>
        </w:numPr>
        <w:rPr>
          <w:rFonts w:hint="eastAsia"/>
        </w:rPr>
      </w:pPr>
      <w:r w:rsidRPr="00377A8C">
        <w:t>This</w:t>
      </w:r>
      <w:r w:rsidR="006245A2" w:rsidRPr="00377A8C">
        <w:t xml:space="preserve"> </w:t>
      </w:r>
      <w:r w:rsidR="00273B9C" w:rsidRPr="00377A8C">
        <w:t xml:space="preserve">page </w:t>
      </w:r>
      <w:r w:rsidRPr="00377A8C">
        <w:t xml:space="preserve">can be bookmarked (in most browsers </w:t>
      </w:r>
      <w:r w:rsidR="006245A2" w:rsidRPr="00377A8C">
        <w:t>ctrl + D) for quick</w:t>
      </w:r>
      <w:r w:rsidR="00107689" w:rsidRPr="00377A8C">
        <w:t>er</w:t>
      </w:r>
      <w:r w:rsidR="006245A2" w:rsidRPr="00377A8C">
        <w:t xml:space="preserve"> access.</w:t>
      </w:r>
    </w:p>
    <w:p w14:paraId="1E036B5D" w14:textId="77777777" w:rsidR="00640534" w:rsidRPr="00377A8C" w:rsidRDefault="00640534">
      <w:pPr>
        <w:spacing w:after="200" w:line="276" w:lineRule="auto"/>
        <w:rPr>
          <w:rFonts w:hint="eastAsia"/>
        </w:rPr>
      </w:pPr>
      <w:r w:rsidRPr="00377A8C">
        <w:br w:type="page"/>
      </w:r>
    </w:p>
    <w:p w14:paraId="0EB7CB2E" w14:textId="024F6FB3" w:rsidR="00ED0614" w:rsidRPr="00377A8C" w:rsidRDefault="008C238C" w:rsidP="00192FA0">
      <w:pPr>
        <w:pStyle w:val="Heading2"/>
        <w:rPr>
          <w:rFonts w:hint="eastAsia"/>
        </w:rPr>
      </w:pPr>
      <w:bookmarkStart w:id="39" w:name="_Ref29223160"/>
      <w:bookmarkStart w:id="40" w:name="_Toc30618684"/>
      <w:r w:rsidRPr="00377A8C">
        <w:lastRenderedPageBreak/>
        <w:t>R</w:t>
      </w:r>
      <w:r w:rsidR="00652CE9" w:rsidRPr="00377A8C">
        <w:t>un</w:t>
      </w:r>
      <w:r w:rsidRPr="00377A8C">
        <w:t>ning</w:t>
      </w:r>
      <w:r w:rsidR="00652CE9" w:rsidRPr="00377A8C">
        <w:t xml:space="preserve"> </w:t>
      </w:r>
      <w:r w:rsidR="00107689" w:rsidRPr="00377A8C">
        <w:t>the</w:t>
      </w:r>
      <w:r w:rsidR="00652CE9" w:rsidRPr="00377A8C">
        <w:t xml:space="preserve"> solution</w:t>
      </w:r>
      <w:bookmarkEnd w:id="39"/>
      <w:bookmarkEnd w:id="40"/>
    </w:p>
    <w:p w14:paraId="1FA70F13" w14:textId="02C38DBC" w:rsidR="00FF1DA2" w:rsidRPr="00377A8C" w:rsidRDefault="006C0E17" w:rsidP="006C0E17">
      <w:pPr>
        <w:pStyle w:val="Heading3"/>
        <w:rPr>
          <w:rFonts w:hint="eastAsia"/>
        </w:rPr>
      </w:pPr>
      <w:bookmarkStart w:id="41" w:name="_Toc30618685"/>
      <w:r w:rsidRPr="00377A8C">
        <w:t xml:space="preserve">How to </w:t>
      </w:r>
      <w:r w:rsidR="00C50B35" w:rsidRPr="00377A8C">
        <w:t xml:space="preserve">manually </w:t>
      </w:r>
      <w:r w:rsidR="00085FA0" w:rsidRPr="00377A8C">
        <w:t xml:space="preserve">execute </w:t>
      </w:r>
      <w:r w:rsidR="00107689" w:rsidRPr="00377A8C">
        <w:t xml:space="preserve">the </w:t>
      </w:r>
      <w:r w:rsidR="00085FA0" w:rsidRPr="00377A8C">
        <w:t>solution</w:t>
      </w:r>
      <w:bookmarkEnd w:id="41"/>
    </w:p>
    <w:p w14:paraId="4A287B1A" w14:textId="42B8D9FB" w:rsidR="001558A0" w:rsidRPr="00377A8C" w:rsidRDefault="00107689" w:rsidP="004160A7">
      <w:pPr>
        <w:rPr>
          <w:rFonts w:hint="eastAsia"/>
        </w:rPr>
      </w:pPr>
      <w:r w:rsidRPr="00377A8C">
        <w:t xml:space="preserve">The solution </w:t>
      </w:r>
      <w:r w:rsidR="00551967" w:rsidRPr="00377A8C">
        <w:t xml:space="preserve">can be </w:t>
      </w:r>
      <w:r w:rsidR="00B936E9" w:rsidRPr="00377A8C">
        <w:t>executed</w:t>
      </w:r>
      <w:r w:rsidRPr="00377A8C">
        <w:t xml:space="preserve"> </w:t>
      </w:r>
      <w:r w:rsidR="005409D9" w:rsidRPr="00377A8C">
        <w:t xml:space="preserve">by triggering </w:t>
      </w:r>
      <w:r w:rsidRPr="00377A8C">
        <w:t xml:space="preserve">a </w:t>
      </w:r>
      <w:r w:rsidR="005409D9" w:rsidRPr="00377A8C">
        <w:t xml:space="preserve">single </w:t>
      </w:r>
      <w:r w:rsidR="00AF3C78" w:rsidRPr="00377A8C">
        <w:t xml:space="preserve">master </w:t>
      </w:r>
      <w:r w:rsidR="008D6FCB" w:rsidRPr="00377A8C">
        <w:t>Azure Data Factory orchestration pipeli</w:t>
      </w:r>
      <w:r w:rsidR="00B936E9" w:rsidRPr="00377A8C">
        <w:t>n</w:t>
      </w:r>
      <w:r w:rsidR="008D6FCB" w:rsidRPr="00377A8C">
        <w:t>e</w:t>
      </w:r>
      <w:r w:rsidR="00CB491D" w:rsidRPr="00377A8C">
        <w:t xml:space="preserve"> called PL_MasterOrchestrate. This pipeline do</w:t>
      </w:r>
      <w:r w:rsidRPr="00377A8C">
        <w:t>es</w:t>
      </w:r>
      <w:r w:rsidR="00CB491D" w:rsidRPr="00377A8C">
        <w:t xml:space="preserve"> not require any parameters.</w:t>
      </w:r>
    </w:p>
    <w:p w14:paraId="1A5B247F" w14:textId="07AFADAA" w:rsidR="00DB5474" w:rsidRPr="00377A8C" w:rsidRDefault="00DB5474" w:rsidP="00DB5474">
      <w:pPr>
        <w:rPr>
          <w:rFonts w:hint="eastAsia"/>
        </w:rPr>
      </w:pPr>
      <w:r w:rsidRPr="00377A8C">
        <w:t xml:space="preserve">To </w:t>
      </w:r>
      <w:r w:rsidR="00107689" w:rsidRPr="00377A8C">
        <w:t xml:space="preserve">trigger </w:t>
      </w:r>
      <w:r w:rsidRPr="00377A8C">
        <w:t>the solution</w:t>
      </w:r>
      <w:r w:rsidR="00107689" w:rsidRPr="00377A8C">
        <w:t>,</w:t>
      </w:r>
      <w:r w:rsidRPr="00377A8C">
        <w:t xml:space="preserve"> fol</w:t>
      </w:r>
      <w:r w:rsidR="00107689" w:rsidRPr="00377A8C">
        <w:t>l</w:t>
      </w:r>
      <w:r w:rsidRPr="00377A8C">
        <w:t xml:space="preserve">ow </w:t>
      </w:r>
      <w:r w:rsidR="00107689" w:rsidRPr="00377A8C">
        <w:t>the</w:t>
      </w:r>
      <w:r w:rsidRPr="00377A8C">
        <w:t xml:space="preserve"> </w:t>
      </w:r>
      <w:r w:rsidR="00107689" w:rsidRPr="00377A8C">
        <w:t xml:space="preserve">following </w:t>
      </w:r>
      <w:r w:rsidRPr="00377A8C">
        <w:t>steps:</w:t>
      </w:r>
    </w:p>
    <w:p w14:paraId="0ABC5978" w14:textId="77777777" w:rsidR="00241192" w:rsidRPr="00377A8C" w:rsidRDefault="00241192" w:rsidP="00241192">
      <w:pPr>
        <w:pStyle w:val="ListParagraph"/>
        <w:numPr>
          <w:ilvl w:val="0"/>
          <w:numId w:val="16"/>
        </w:numPr>
        <w:rPr>
          <w:rFonts w:hint="eastAsia"/>
        </w:rPr>
      </w:pPr>
      <w:r w:rsidRPr="00377A8C">
        <w:t>Open the Data Factory portal.</w:t>
      </w:r>
    </w:p>
    <w:p w14:paraId="3F06ACFB" w14:textId="77777777" w:rsidR="00241192" w:rsidRPr="00377A8C" w:rsidRDefault="00241192" w:rsidP="00241192">
      <w:pPr>
        <w:pStyle w:val="ListParagraph"/>
        <w:numPr>
          <w:ilvl w:val="0"/>
          <w:numId w:val="16"/>
        </w:numPr>
        <w:rPr>
          <w:rFonts w:hint="eastAsia"/>
        </w:rPr>
      </w:pPr>
      <w:r w:rsidRPr="00377A8C">
        <w:t>Go to the Author Page (1).</w:t>
      </w:r>
    </w:p>
    <w:p w14:paraId="348E5E26" w14:textId="77777777" w:rsidR="00241192" w:rsidRPr="00377A8C" w:rsidRDefault="00241192" w:rsidP="00241192">
      <w:pPr>
        <w:pStyle w:val="ListParagraph"/>
        <w:numPr>
          <w:ilvl w:val="0"/>
          <w:numId w:val="16"/>
        </w:numPr>
        <w:rPr>
          <w:rFonts w:hint="eastAsia"/>
        </w:rPr>
      </w:pPr>
      <w:r w:rsidRPr="00377A8C">
        <w:t>Expand the Pipelines section (2) and chose pipeline (3).</w:t>
      </w:r>
    </w:p>
    <w:p w14:paraId="45B3BD9A" w14:textId="7E26E0E3" w:rsidR="2944BE2B" w:rsidRPr="00377A8C" w:rsidRDefault="00241192" w:rsidP="00241192">
      <w:pPr>
        <w:pStyle w:val="ListParagraph"/>
        <w:rPr>
          <w:rFonts w:hint="eastAsia"/>
        </w:rPr>
      </w:pPr>
      <w:r w:rsidRPr="00377A8C">
        <w:br/>
      </w:r>
      <w:r w:rsidR="0098185B">
        <w:drawing>
          <wp:inline distT="0" distB="0" distL="0" distR="0" wp14:anchorId="2C07222D" wp14:editId="049EF87D">
            <wp:extent cx="5196480" cy="2352675"/>
            <wp:effectExtent l="0" t="0" r="4445" b="0"/>
            <wp:docPr id="341872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329AD9A6" w14:textId="799C894C" w:rsidR="00241192" w:rsidRPr="00377A8C" w:rsidRDefault="003F7CEB" w:rsidP="0098185B">
      <w:pPr>
        <w:pStyle w:val="ListParagraph"/>
        <w:numPr>
          <w:ilvl w:val="0"/>
          <w:numId w:val="16"/>
        </w:numPr>
        <w:rPr>
          <w:rFonts w:hint="eastAsia"/>
          <w:color w:val="757575"/>
          <w:szCs w:val="20"/>
        </w:rPr>
      </w:pPr>
      <w:r w:rsidRPr="00377A8C">
        <w:t>Expand</w:t>
      </w:r>
      <w:r w:rsidR="00B15A3A" w:rsidRPr="00377A8C">
        <w:t xml:space="preserve"> “</w:t>
      </w:r>
      <w:r w:rsidR="00F7747A" w:rsidRPr="00377A8C">
        <w:t>Add Trigger</w:t>
      </w:r>
      <w:r w:rsidR="00B15A3A" w:rsidRPr="00377A8C">
        <w:t>” list</w:t>
      </w:r>
      <w:r w:rsidR="00DC651D" w:rsidRPr="00377A8C">
        <w:t xml:space="preserve"> and click “Trigger Now”</w:t>
      </w:r>
      <w:r w:rsidR="00551129" w:rsidRPr="00377A8C">
        <w:t xml:space="preserve"> – </w:t>
      </w:r>
      <w:r w:rsidR="009C3A17" w:rsidRPr="00377A8C">
        <w:t>this</w:t>
      </w:r>
      <w:r w:rsidR="00721FDB" w:rsidRPr="00377A8C">
        <w:t xml:space="preserve"> will open </w:t>
      </w:r>
      <w:r w:rsidR="2F4F1CE7" w:rsidRPr="00377A8C">
        <w:t xml:space="preserve">the </w:t>
      </w:r>
      <w:r w:rsidR="00721FDB" w:rsidRPr="00377A8C">
        <w:t>parameter tab</w:t>
      </w:r>
      <w:r w:rsidR="00241192" w:rsidRPr="00377A8C">
        <w:t>.</w:t>
      </w:r>
    </w:p>
    <w:p w14:paraId="35BF7EC6" w14:textId="54BEB10B" w:rsidR="00DC651D" w:rsidRPr="00377A8C" w:rsidRDefault="00DC651D" w:rsidP="00241192">
      <w:pPr>
        <w:pStyle w:val="ListParagraph"/>
        <w:rPr>
          <w:rFonts w:hint="eastAsia"/>
          <w:color w:val="757575"/>
          <w:szCs w:val="20"/>
        </w:rPr>
      </w:pPr>
      <w:r w:rsidRPr="00377A8C">
        <w:br/>
      </w:r>
      <w:r w:rsidR="00254218">
        <w:drawing>
          <wp:inline distT="0" distB="0" distL="0" distR="0" wp14:anchorId="25AC5673" wp14:editId="37E730EB">
            <wp:extent cx="5310506" cy="2016438"/>
            <wp:effectExtent l="0" t="0" r="4445" b="3175"/>
            <wp:docPr id="1760004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310506" cy="2016438"/>
                    </a:xfrm>
                    <a:prstGeom prst="rect">
                      <a:avLst/>
                    </a:prstGeom>
                  </pic:spPr>
                </pic:pic>
              </a:graphicData>
            </a:graphic>
          </wp:inline>
        </w:drawing>
      </w:r>
    </w:p>
    <w:p w14:paraId="2C5D46DB" w14:textId="77777777" w:rsidR="00AE3C3B" w:rsidRPr="00377A8C" w:rsidRDefault="00AE3C3B" w:rsidP="004160A7">
      <w:pPr>
        <w:pStyle w:val="ListParagraph"/>
        <w:rPr>
          <w:rFonts w:hint="eastAsia"/>
        </w:rPr>
      </w:pPr>
    </w:p>
    <w:p w14:paraId="50C48041" w14:textId="5320EEBB" w:rsidR="00C601EE" w:rsidRPr="00377A8C" w:rsidRDefault="00C601EE" w:rsidP="006F2D6D">
      <w:pPr>
        <w:pStyle w:val="ListParagraph"/>
        <w:numPr>
          <w:ilvl w:val="0"/>
          <w:numId w:val="16"/>
        </w:numPr>
        <w:rPr>
          <w:rFonts w:hint="eastAsia"/>
        </w:rPr>
      </w:pPr>
      <w:r w:rsidRPr="00377A8C">
        <w:t xml:space="preserve">Trigger execution by clicking </w:t>
      </w:r>
      <w:r w:rsidR="0052313B" w:rsidRPr="00377A8C">
        <w:t xml:space="preserve">the </w:t>
      </w:r>
      <w:r w:rsidR="00894AFE" w:rsidRPr="00377A8C">
        <w:t>“Finish” button</w:t>
      </w:r>
      <w:r w:rsidR="00731B96" w:rsidRPr="00377A8C">
        <w:t>.</w:t>
      </w:r>
      <w:r w:rsidR="00AA66E0" w:rsidRPr="00377A8C">
        <w:t xml:space="preserve"> </w:t>
      </w:r>
    </w:p>
    <w:p w14:paraId="526AD8FA" w14:textId="53521936" w:rsidR="00894AFE" w:rsidRPr="00377A8C" w:rsidRDefault="00894AFE" w:rsidP="00894AFE">
      <w:pPr>
        <w:pStyle w:val="ListParagraph"/>
        <w:rPr>
          <w:rFonts w:hint="eastAsia"/>
        </w:rPr>
      </w:pPr>
      <w:r>
        <w:lastRenderedPageBreak/>
        <w:drawing>
          <wp:inline distT="0" distB="0" distL="0" distR="0" wp14:anchorId="7A28A821" wp14:editId="204A60FD">
            <wp:extent cx="4033321" cy="1891430"/>
            <wp:effectExtent l="0" t="0" r="5715" b="0"/>
            <wp:docPr id="1385665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4033321" cy="1891430"/>
                    </a:xfrm>
                    <a:prstGeom prst="rect">
                      <a:avLst/>
                    </a:prstGeom>
                  </pic:spPr>
                </pic:pic>
              </a:graphicData>
            </a:graphic>
          </wp:inline>
        </w:drawing>
      </w:r>
    </w:p>
    <w:p w14:paraId="5ACCC707" w14:textId="77777777" w:rsidR="006A265D" w:rsidRPr="00377A8C" w:rsidRDefault="00816236" w:rsidP="00894AFE">
      <w:pPr>
        <w:pStyle w:val="ListParagraph"/>
        <w:rPr>
          <w:rFonts w:hint="eastAsia"/>
        </w:rPr>
      </w:pPr>
      <w:r w:rsidRPr="00377A8C">
        <w:t xml:space="preserve">Remarks: </w:t>
      </w:r>
    </w:p>
    <w:p w14:paraId="35DF4058" w14:textId="06E17DD3" w:rsidR="00A571C6" w:rsidRPr="00377A8C" w:rsidRDefault="0052313B" w:rsidP="006F2D6D">
      <w:pPr>
        <w:pStyle w:val="ListParagraph"/>
        <w:numPr>
          <w:ilvl w:val="1"/>
          <w:numId w:val="18"/>
        </w:numPr>
        <w:rPr>
          <w:rFonts w:hint="eastAsia"/>
        </w:rPr>
      </w:pPr>
      <w:r w:rsidRPr="00377A8C">
        <w:t xml:space="preserve">A </w:t>
      </w:r>
      <w:r w:rsidR="006A265D" w:rsidRPr="00377A8C">
        <w:t xml:space="preserve">warning </w:t>
      </w:r>
      <w:r w:rsidRPr="00377A8C">
        <w:t xml:space="preserve">advising the </w:t>
      </w:r>
      <w:r w:rsidR="006A265D" w:rsidRPr="00377A8C">
        <w:t>last publish pipeline will be executed</w:t>
      </w:r>
      <w:r w:rsidRPr="00377A8C">
        <w:t xml:space="preserve"> is displayed</w:t>
      </w:r>
      <w:r w:rsidR="006A265D" w:rsidRPr="00377A8C">
        <w:t>. It means th</w:t>
      </w:r>
      <w:r w:rsidR="001913F9" w:rsidRPr="00377A8C">
        <w:t>e</w:t>
      </w:r>
      <w:r w:rsidR="006A265D" w:rsidRPr="00377A8C">
        <w:t xml:space="preserve"> changes </w:t>
      </w:r>
      <w:r w:rsidR="001913F9" w:rsidRPr="00377A8C">
        <w:t>applied</w:t>
      </w:r>
      <w:r w:rsidR="006A265D" w:rsidRPr="00377A8C">
        <w:t xml:space="preserve"> to ADF that are not published will not be taken into account </w:t>
      </w:r>
      <w:r w:rsidR="001913F9" w:rsidRPr="00377A8C">
        <w:t>during</w:t>
      </w:r>
      <w:r w:rsidR="006A265D" w:rsidRPr="00377A8C">
        <w:t xml:space="preserve"> execution</w:t>
      </w:r>
    </w:p>
    <w:p w14:paraId="131019AB" w14:textId="322FECB6" w:rsidR="00816236" w:rsidRPr="00377A8C" w:rsidRDefault="00816236" w:rsidP="006F2D6D">
      <w:pPr>
        <w:pStyle w:val="ListParagraph"/>
        <w:numPr>
          <w:ilvl w:val="1"/>
          <w:numId w:val="18"/>
        </w:numPr>
        <w:rPr>
          <w:rFonts w:hint="eastAsia"/>
        </w:rPr>
      </w:pPr>
      <w:r w:rsidRPr="00377A8C">
        <w:t xml:space="preserve">Master Orchestration pipeline does not require any input parameters, so </w:t>
      </w:r>
      <w:r w:rsidR="001913F9" w:rsidRPr="00377A8C">
        <w:t xml:space="preserve">the message </w:t>
      </w:r>
      <w:r w:rsidRPr="00377A8C">
        <w:t>“No records found” should be displayed</w:t>
      </w:r>
    </w:p>
    <w:p w14:paraId="191FA57F" w14:textId="720A69D2" w:rsidR="00E061EE" w:rsidRPr="00377A8C" w:rsidRDefault="00E9618F" w:rsidP="006F2D6D">
      <w:pPr>
        <w:pStyle w:val="ListParagraph"/>
        <w:numPr>
          <w:ilvl w:val="0"/>
          <w:numId w:val="16"/>
        </w:numPr>
        <w:rPr>
          <w:rFonts w:hint="eastAsia"/>
        </w:rPr>
      </w:pPr>
      <w:r w:rsidRPr="00377A8C">
        <w:t xml:space="preserve">To check </w:t>
      </w:r>
      <w:r w:rsidR="001913F9" w:rsidRPr="00377A8C">
        <w:t xml:space="preserve">the </w:t>
      </w:r>
      <w:r w:rsidRPr="00377A8C">
        <w:t xml:space="preserve">status of the execution click </w:t>
      </w:r>
      <w:r w:rsidR="001913F9" w:rsidRPr="00377A8C">
        <w:t xml:space="preserve">in the </w:t>
      </w:r>
      <w:r w:rsidRPr="00377A8C">
        <w:t>little gauge icon on the Navigation panel</w:t>
      </w:r>
    </w:p>
    <w:p w14:paraId="56B44F94" w14:textId="77777777" w:rsidR="00323323" w:rsidRPr="00377A8C" w:rsidRDefault="00323323" w:rsidP="00323323">
      <w:pPr>
        <w:pStyle w:val="ListParagraph"/>
        <w:rPr>
          <w:rFonts w:hint="eastAsia"/>
        </w:rPr>
      </w:pPr>
    </w:p>
    <w:p w14:paraId="39362083" w14:textId="21DCBFA3" w:rsidR="00C25D51" w:rsidRPr="00377A8C" w:rsidRDefault="00512C63" w:rsidP="00DB1DD5">
      <w:pPr>
        <w:pStyle w:val="Heading4"/>
        <w:rPr>
          <w:rFonts w:hint="eastAsia"/>
        </w:rPr>
      </w:pPr>
      <w:r w:rsidRPr="00377A8C">
        <w:t>How to modify parameters</w:t>
      </w:r>
      <w:r w:rsidR="00B33204" w:rsidRPr="00377A8C">
        <w:t xml:space="preserve"> and variables</w:t>
      </w:r>
      <w:r w:rsidR="00C25D51" w:rsidRPr="00377A8C">
        <w:t xml:space="preserve"> </w:t>
      </w:r>
      <w:r w:rsidR="0087288E" w:rsidRPr="00377A8C">
        <w:t>in Azure Data Factory</w:t>
      </w:r>
    </w:p>
    <w:p w14:paraId="6562F328" w14:textId="3AD3B902" w:rsidR="005F560A" w:rsidRPr="00377A8C" w:rsidRDefault="005F560A" w:rsidP="004160A7">
      <w:pPr>
        <w:rPr>
          <w:rFonts w:hint="eastAsia"/>
        </w:rPr>
      </w:pPr>
      <w:r w:rsidRPr="00377A8C">
        <w:t>Updatin</w:t>
      </w:r>
      <w:r w:rsidR="0039255C" w:rsidRPr="00377A8C">
        <w:t>g</w:t>
      </w:r>
      <w:r w:rsidRPr="00377A8C">
        <w:t xml:space="preserve"> </w:t>
      </w:r>
      <w:r w:rsidR="0039255C" w:rsidRPr="00377A8C">
        <w:t xml:space="preserve">parameters and </w:t>
      </w:r>
      <w:r w:rsidRPr="00377A8C">
        <w:t>variables is not mandatory for the successful execution</w:t>
      </w:r>
      <w:r w:rsidR="0039255C" w:rsidRPr="00377A8C">
        <w:t xml:space="preserve"> of the solution</w:t>
      </w:r>
      <w:r w:rsidR="00F17786" w:rsidRPr="00377A8C">
        <w:t>, but provide</w:t>
      </w:r>
      <w:r w:rsidR="00425B65" w:rsidRPr="00377A8C">
        <w:t>s</w:t>
      </w:r>
      <w:r w:rsidR="00F17786" w:rsidRPr="00377A8C">
        <w:t xml:space="preserve"> additional configuration.</w:t>
      </w:r>
    </w:p>
    <w:p w14:paraId="4183B81D" w14:textId="6259348B" w:rsidR="00663E6B" w:rsidRPr="00377A8C" w:rsidRDefault="00663E6B" w:rsidP="00663E6B">
      <w:pPr>
        <w:pStyle w:val="Heading5"/>
        <w:rPr>
          <w:rFonts w:hint="eastAsia"/>
        </w:rPr>
      </w:pPr>
      <w:r w:rsidRPr="00377A8C">
        <w:t>Parameters</w:t>
      </w:r>
    </w:p>
    <w:p w14:paraId="329F3C4C" w14:textId="35D05F89" w:rsidR="00DB1DD5" w:rsidRPr="00377A8C" w:rsidRDefault="00663E6B" w:rsidP="0087288E">
      <w:pPr>
        <w:rPr>
          <w:rFonts w:hint="eastAsia"/>
        </w:rPr>
      </w:pPr>
      <w:r w:rsidRPr="00377A8C">
        <w:t xml:space="preserve">There </w:t>
      </w:r>
      <w:r w:rsidR="00425B65" w:rsidRPr="00377A8C">
        <w:t>are</w:t>
      </w:r>
      <w:r w:rsidRPr="00377A8C">
        <w:t xml:space="preserve"> no active parameters</w:t>
      </w:r>
      <w:r w:rsidR="00891E9C" w:rsidRPr="00377A8C">
        <w:t xml:space="preserve"> in</w:t>
      </w:r>
      <w:r w:rsidR="006134A9" w:rsidRPr="00377A8C">
        <w:t xml:space="preserve"> the</w:t>
      </w:r>
      <w:r w:rsidR="00891E9C" w:rsidRPr="00377A8C">
        <w:t xml:space="preserve"> main orchestration pipeline.</w:t>
      </w:r>
      <w:r w:rsidR="00BE5CDC" w:rsidRPr="00377A8C">
        <w:t xml:space="preserve"> New parameters can be added if required.</w:t>
      </w:r>
    </w:p>
    <w:p w14:paraId="22BF2117" w14:textId="00A41898" w:rsidR="00891E9C" w:rsidRPr="00377A8C" w:rsidRDefault="00891E9C" w:rsidP="00891E9C">
      <w:pPr>
        <w:pStyle w:val="Heading5"/>
        <w:rPr>
          <w:rFonts w:hint="eastAsia"/>
        </w:rPr>
      </w:pPr>
      <w:r w:rsidRPr="00377A8C">
        <w:t>Variables</w:t>
      </w:r>
    </w:p>
    <w:p w14:paraId="44151E38" w14:textId="3289F73F" w:rsidR="00663513" w:rsidRPr="00377A8C" w:rsidRDefault="00C25D51" w:rsidP="00DB1DD5">
      <w:pPr>
        <w:rPr>
          <w:rFonts w:hint="eastAsia"/>
        </w:rPr>
      </w:pPr>
      <w:r w:rsidRPr="00377A8C">
        <w:t>There is</w:t>
      </w:r>
      <w:r w:rsidR="00891E9C" w:rsidRPr="00377A8C">
        <w:t xml:space="preserve"> </w:t>
      </w:r>
      <w:r w:rsidR="00425B65" w:rsidRPr="00377A8C">
        <w:t xml:space="preserve">a </w:t>
      </w:r>
      <w:r w:rsidR="00891E9C" w:rsidRPr="00377A8C">
        <w:t>single</w:t>
      </w:r>
      <w:r w:rsidRPr="00377A8C">
        <w:t xml:space="preserve"> variable called </w:t>
      </w:r>
      <w:r w:rsidR="00891E9C" w:rsidRPr="00377A8C">
        <w:t>“</w:t>
      </w:r>
      <w:r w:rsidRPr="00377A8C">
        <w:t>Environment</w:t>
      </w:r>
      <w:r w:rsidR="00891E9C" w:rsidRPr="00377A8C">
        <w:t>”</w:t>
      </w:r>
      <w:r w:rsidRPr="00377A8C">
        <w:t xml:space="preserve"> </w:t>
      </w:r>
      <w:r w:rsidR="00EB3783" w:rsidRPr="00377A8C">
        <w:t>that</w:t>
      </w:r>
      <w:r w:rsidR="00644D0C" w:rsidRPr="00377A8C">
        <w:t xml:space="preserve"> define</w:t>
      </w:r>
      <w:r w:rsidR="00EB3783" w:rsidRPr="00377A8C">
        <w:t>s</w:t>
      </w:r>
      <w:r w:rsidR="00644D0C" w:rsidRPr="00377A8C">
        <w:t xml:space="preserve"> </w:t>
      </w:r>
      <w:r w:rsidR="00425B65" w:rsidRPr="00377A8C">
        <w:t xml:space="preserve">the </w:t>
      </w:r>
      <w:r w:rsidR="00644D0C" w:rsidRPr="00377A8C">
        <w:t xml:space="preserve">name of the </w:t>
      </w:r>
      <w:r w:rsidR="00D157E7" w:rsidRPr="00377A8C">
        <w:t>environment</w:t>
      </w:r>
      <w:r w:rsidR="00161051" w:rsidRPr="00377A8C">
        <w:t xml:space="preserve"> th</w:t>
      </w:r>
      <w:r w:rsidR="00425B65" w:rsidRPr="00377A8C">
        <w:t>e</w:t>
      </w:r>
      <w:r w:rsidR="00161051" w:rsidRPr="00377A8C">
        <w:t xml:space="preserve"> solution is deployed to</w:t>
      </w:r>
      <w:r w:rsidR="00663513" w:rsidRPr="00377A8C">
        <w:t>.</w:t>
      </w:r>
      <w:r w:rsidR="00161051" w:rsidRPr="00377A8C">
        <w:t xml:space="preserve"> </w:t>
      </w:r>
      <w:r w:rsidR="00A0514F" w:rsidRPr="00377A8C">
        <w:t>This variable ha</w:t>
      </w:r>
      <w:r w:rsidR="00425B65" w:rsidRPr="00377A8C">
        <w:t>s the</w:t>
      </w:r>
      <w:r w:rsidR="00A0514F" w:rsidRPr="00377A8C">
        <w:t xml:space="preserve"> default value of DEV</w:t>
      </w:r>
      <w:r w:rsidR="00663513" w:rsidRPr="00377A8C">
        <w:t>.</w:t>
      </w:r>
      <w:r w:rsidR="00654335" w:rsidRPr="00377A8C">
        <w:t xml:space="preserve"> This value </w:t>
      </w:r>
      <w:r w:rsidR="005D708B" w:rsidRPr="00377A8C">
        <w:t>can</w:t>
      </w:r>
      <w:r w:rsidR="00654335" w:rsidRPr="00377A8C">
        <w:t xml:space="preserve"> be updated to </w:t>
      </w:r>
      <w:r w:rsidR="00425B65" w:rsidRPr="00377A8C">
        <w:t xml:space="preserve">a </w:t>
      </w:r>
      <w:r w:rsidR="00654335" w:rsidRPr="00377A8C">
        <w:t xml:space="preserve">string that </w:t>
      </w:r>
      <w:r w:rsidR="00FD0335" w:rsidRPr="00377A8C">
        <w:t xml:space="preserve">represents </w:t>
      </w:r>
      <w:r w:rsidR="00425B65" w:rsidRPr="00377A8C">
        <w:t xml:space="preserve">the </w:t>
      </w:r>
      <w:r w:rsidR="00FD0335" w:rsidRPr="00377A8C">
        <w:t>environment th</w:t>
      </w:r>
      <w:r w:rsidR="005D708B" w:rsidRPr="00377A8C">
        <w:t>e</w:t>
      </w:r>
      <w:r w:rsidR="00FD0335" w:rsidRPr="00377A8C">
        <w:t xml:space="preserve"> solution is deployed to.</w:t>
      </w:r>
    </w:p>
    <w:p w14:paraId="7A0393B8" w14:textId="53025E0F" w:rsidR="0003768D" w:rsidRPr="00377A8C" w:rsidRDefault="00FD0335" w:rsidP="00DB1DD5">
      <w:pPr>
        <w:rPr>
          <w:rFonts w:hint="eastAsia"/>
        </w:rPr>
      </w:pPr>
      <w:r w:rsidRPr="00377A8C">
        <w:t xml:space="preserve">To modify </w:t>
      </w:r>
      <w:r w:rsidR="005D708B" w:rsidRPr="00377A8C">
        <w:t xml:space="preserve">a </w:t>
      </w:r>
      <w:r w:rsidRPr="00377A8C">
        <w:t>variable</w:t>
      </w:r>
      <w:r w:rsidR="005F560A" w:rsidRPr="00377A8C">
        <w:t xml:space="preserve"> </w:t>
      </w:r>
      <w:r w:rsidR="00614B32" w:rsidRPr="00377A8C">
        <w:t>follow</w:t>
      </w:r>
      <w:r w:rsidR="005F560A" w:rsidRPr="00377A8C">
        <w:t xml:space="preserve"> </w:t>
      </w:r>
      <w:r w:rsidR="005D708B" w:rsidRPr="00377A8C">
        <w:t xml:space="preserve">the </w:t>
      </w:r>
      <w:r w:rsidR="005F560A" w:rsidRPr="00377A8C">
        <w:t>below steps</w:t>
      </w:r>
      <w:r w:rsidR="0003768D" w:rsidRPr="00377A8C">
        <w:t>:</w:t>
      </w:r>
    </w:p>
    <w:p w14:paraId="3A360E2C" w14:textId="62C18D5B" w:rsidR="00AF1946" w:rsidRPr="00377A8C" w:rsidRDefault="00390E89" w:rsidP="006F2D6D">
      <w:pPr>
        <w:pStyle w:val="ListParagraph"/>
        <w:numPr>
          <w:ilvl w:val="0"/>
          <w:numId w:val="19"/>
        </w:numPr>
        <w:rPr>
          <w:rFonts w:hint="eastAsia"/>
        </w:rPr>
      </w:pPr>
      <w:r w:rsidRPr="00377A8C">
        <w:t>Go to</w:t>
      </w:r>
      <w:r w:rsidR="000818B2" w:rsidRPr="00377A8C">
        <w:t xml:space="preserve"> </w:t>
      </w:r>
      <w:r w:rsidR="006134A9" w:rsidRPr="00377A8C">
        <w:t xml:space="preserve">the </w:t>
      </w:r>
      <w:r w:rsidR="000818B2" w:rsidRPr="00377A8C">
        <w:t>“Author”</w:t>
      </w:r>
      <w:r w:rsidRPr="00377A8C">
        <w:t xml:space="preserve"> Tab</w:t>
      </w:r>
      <w:r w:rsidR="00A6271F" w:rsidRPr="00377A8C">
        <w:t xml:space="preserve"> </w:t>
      </w:r>
    </w:p>
    <w:p w14:paraId="5A7A807A" w14:textId="6E949155" w:rsidR="00637A9A" w:rsidRPr="00377A8C" w:rsidRDefault="0020580D" w:rsidP="006F2D6D">
      <w:pPr>
        <w:pStyle w:val="ListParagraph"/>
        <w:numPr>
          <w:ilvl w:val="0"/>
          <w:numId w:val="19"/>
        </w:numPr>
        <w:rPr>
          <w:rFonts w:hint="eastAsia"/>
        </w:rPr>
      </w:pPr>
      <w:r w:rsidRPr="00377A8C">
        <w:t xml:space="preserve">Navigate to </w:t>
      </w:r>
      <w:r w:rsidR="006134A9" w:rsidRPr="00377A8C">
        <w:t xml:space="preserve">the </w:t>
      </w:r>
      <w:r w:rsidRPr="00377A8C">
        <w:t xml:space="preserve">main orchestration </w:t>
      </w:r>
      <w:r w:rsidR="00636359" w:rsidRPr="00377A8C">
        <w:t>pi</w:t>
      </w:r>
      <w:r w:rsidR="00581E04" w:rsidRPr="00377A8C">
        <w:t xml:space="preserve">peline </w:t>
      </w:r>
      <w:r w:rsidR="00EC094D" w:rsidRPr="00377A8C">
        <w:t>PL_MasterOrchestrate</w:t>
      </w:r>
    </w:p>
    <w:p w14:paraId="10D81C3F" w14:textId="4C8E85FC" w:rsidR="00990D5C" w:rsidRPr="00377A8C" w:rsidRDefault="007F6B34" w:rsidP="006F2D6D">
      <w:pPr>
        <w:pStyle w:val="ListParagraph"/>
        <w:numPr>
          <w:ilvl w:val="0"/>
          <w:numId w:val="19"/>
        </w:numPr>
        <w:rPr>
          <w:rFonts w:hint="eastAsia"/>
        </w:rPr>
      </w:pPr>
      <w:r w:rsidRPr="00377A8C">
        <w:t xml:space="preserve">Navigate to </w:t>
      </w:r>
      <w:r w:rsidR="00E704CC" w:rsidRPr="00377A8C">
        <w:t xml:space="preserve">the </w:t>
      </w:r>
      <w:r w:rsidR="00BE676F" w:rsidRPr="00377A8C">
        <w:t>variables tab</w:t>
      </w:r>
      <w:r w:rsidR="00D228C5" w:rsidRPr="00377A8C">
        <w:t xml:space="preserve"> and modify the value </w:t>
      </w:r>
      <w:r w:rsidR="005D708B" w:rsidRPr="00377A8C">
        <w:t>accordingly</w:t>
      </w:r>
    </w:p>
    <w:p w14:paraId="084309A6" w14:textId="7E0D3F2E" w:rsidR="00BE676F" w:rsidRPr="00377A8C" w:rsidRDefault="00BF665B" w:rsidP="067F0D2F">
      <w:pPr>
        <w:pStyle w:val="ListParagraph"/>
        <w:rPr>
          <w:rFonts w:hint="eastAsia"/>
        </w:rPr>
      </w:pPr>
      <w:r>
        <w:lastRenderedPageBreak/>
        <w:drawing>
          <wp:inline distT="0" distB="0" distL="0" distR="0" wp14:anchorId="5D3DD639" wp14:editId="0C5132E9">
            <wp:extent cx="5010148" cy="2520928"/>
            <wp:effectExtent l="0" t="0" r="0" b="0"/>
            <wp:docPr id="2137030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148" cy="2520928"/>
                    </a:xfrm>
                    <a:prstGeom prst="rect">
                      <a:avLst/>
                    </a:prstGeom>
                  </pic:spPr>
                </pic:pic>
              </a:graphicData>
            </a:graphic>
          </wp:inline>
        </w:drawing>
      </w:r>
    </w:p>
    <w:p w14:paraId="6E504310" w14:textId="10A49DE7" w:rsidR="00663513" w:rsidRPr="00377A8C" w:rsidRDefault="00663513" w:rsidP="004160A7">
      <w:pPr>
        <w:rPr>
          <w:rFonts w:hint="eastAsia"/>
        </w:rPr>
      </w:pPr>
    </w:p>
    <w:p w14:paraId="7A128778" w14:textId="1BDAF8BD" w:rsidR="001558A0" w:rsidRPr="00377A8C" w:rsidRDefault="001558A0" w:rsidP="004160A7">
      <w:pPr>
        <w:pStyle w:val="Heading4"/>
        <w:rPr>
          <w:rFonts w:hint="eastAsia"/>
        </w:rPr>
      </w:pPr>
      <w:r w:rsidRPr="00377A8C">
        <w:t xml:space="preserve">How to </w:t>
      </w:r>
      <w:r w:rsidR="00D7132F" w:rsidRPr="00377A8C">
        <w:t>configure</w:t>
      </w:r>
      <w:r w:rsidRPr="00377A8C">
        <w:t xml:space="preserve"> wh</w:t>
      </w:r>
      <w:r w:rsidR="005D708B" w:rsidRPr="00377A8C">
        <w:t>ich</w:t>
      </w:r>
      <w:r w:rsidRPr="00377A8C">
        <w:t xml:space="preserve"> entit</w:t>
      </w:r>
      <w:r w:rsidR="000737DB" w:rsidRPr="00377A8C">
        <w:t>i</w:t>
      </w:r>
      <w:r w:rsidRPr="00377A8C">
        <w:t>es</w:t>
      </w:r>
      <w:r w:rsidR="00783271" w:rsidRPr="00377A8C">
        <w:t xml:space="preserve"> </w:t>
      </w:r>
      <w:r w:rsidR="00D7132F" w:rsidRPr="00377A8C">
        <w:t>to execute</w:t>
      </w:r>
    </w:p>
    <w:p w14:paraId="0B964505" w14:textId="6634E8B5" w:rsidR="0087288E" w:rsidRPr="00377A8C" w:rsidRDefault="003C3BF2" w:rsidP="0087288E">
      <w:pPr>
        <w:rPr>
          <w:rFonts w:hint="eastAsia"/>
        </w:rPr>
      </w:pPr>
      <w:r w:rsidRPr="00377A8C">
        <w:t xml:space="preserve">The Control.Entity table in Synapse Analytics defines which entities will be processed by Azure Data Factory. </w:t>
      </w:r>
      <w:r w:rsidR="001E0B20" w:rsidRPr="00377A8C">
        <w:t xml:space="preserve">Refer to section </w:t>
      </w:r>
      <w:r w:rsidR="005505EA" w:rsidRPr="00377A8C">
        <w:t>“</w:t>
      </w:r>
      <w:r w:rsidR="005505EA" w:rsidRPr="00377A8C">
        <w:fldChar w:fldCharType="begin"/>
      </w:r>
      <w:r w:rsidR="005505EA" w:rsidRPr="00377A8C">
        <w:instrText xml:space="preserve"> REF _Ref29464163 \h </w:instrText>
      </w:r>
      <w:r w:rsidR="00377A8C">
        <w:instrText xml:space="preserve"> \* MERGEFORMAT </w:instrText>
      </w:r>
      <w:r w:rsidR="005505EA" w:rsidRPr="00377A8C">
        <w:fldChar w:fldCharType="separate"/>
      </w:r>
      <w:r w:rsidR="005505EA" w:rsidRPr="00377A8C">
        <w:t>Configure Synapse Analytics</w:t>
      </w:r>
      <w:r w:rsidR="005505EA" w:rsidRPr="00377A8C">
        <w:fldChar w:fldCharType="end"/>
      </w:r>
      <w:r w:rsidR="005505EA" w:rsidRPr="00377A8C">
        <w:t>” to understand how to add</w:t>
      </w:r>
      <w:r w:rsidR="004E4C0C" w:rsidRPr="00377A8C">
        <w:t>/update</w:t>
      </w:r>
      <w:r w:rsidR="00187475" w:rsidRPr="00377A8C">
        <w:t>/enable/disable</w:t>
      </w:r>
      <w:r w:rsidR="004E4C0C" w:rsidRPr="00377A8C">
        <w:t xml:space="preserve"> </w:t>
      </w:r>
      <w:r w:rsidR="00A72E34" w:rsidRPr="00377A8C">
        <w:t>entities</w:t>
      </w:r>
      <w:r w:rsidR="00187475" w:rsidRPr="00377A8C">
        <w:t>.</w:t>
      </w:r>
      <w:r w:rsidR="00A72E34" w:rsidRPr="00377A8C">
        <w:t xml:space="preserve"> </w:t>
      </w:r>
    </w:p>
    <w:p w14:paraId="451766F2" w14:textId="77777777" w:rsidR="00EC1086" w:rsidRPr="00377A8C" w:rsidRDefault="00EC1086" w:rsidP="0087288E">
      <w:pPr>
        <w:rPr>
          <w:rFonts w:hint="eastAsia"/>
        </w:rPr>
      </w:pPr>
    </w:p>
    <w:p w14:paraId="3D22525A" w14:textId="276497CE" w:rsidR="00C50B35" w:rsidRPr="00377A8C" w:rsidRDefault="00D33878" w:rsidP="00D33878">
      <w:pPr>
        <w:pStyle w:val="Heading3"/>
        <w:rPr>
          <w:rFonts w:hint="eastAsia"/>
        </w:rPr>
      </w:pPr>
      <w:bookmarkStart w:id="42" w:name="_Toc30618686"/>
      <w:r w:rsidRPr="00377A8C">
        <w:t xml:space="preserve">How to </w:t>
      </w:r>
      <w:r w:rsidR="00743024" w:rsidRPr="00377A8C">
        <w:t>c</w:t>
      </w:r>
      <w:r w:rsidRPr="00377A8C">
        <w:t xml:space="preserve">onfigure </w:t>
      </w:r>
      <w:r w:rsidR="008E7147" w:rsidRPr="00377A8C">
        <w:t xml:space="preserve">Azure Data Factory </w:t>
      </w:r>
      <w:r w:rsidRPr="00377A8C">
        <w:t>Time Triggers</w:t>
      </w:r>
      <w:bookmarkEnd w:id="42"/>
    </w:p>
    <w:p w14:paraId="5D4F0E5D" w14:textId="798B8791" w:rsidR="000C3CA7" w:rsidRPr="00377A8C" w:rsidRDefault="000B4513" w:rsidP="000C3CA7">
      <w:pPr>
        <w:rPr>
          <w:rFonts w:hint="eastAsia"/>
        </w:rPr>
      </w:pPr>
      <w:r w:rsidRPr="00377A8C">
        <w:t xml:space="preserve">A time trigger can be added </w:t>
      </w:r>
      <w:r w:rsidR="00D46B54" w:rsidRPr="00377A8C">
        <w:t xml:space="preserve">to schedule </w:t>
      </w:r>
      <w:r w:rsidR="00851667" w:rsidRPr="00377A8C">
        <w:t>a</w:t>
      </w:r>
      <w:r w:rsidR="00C1336D" w:rsidRPr="00377A8C">
        <w:t xml:space="preserve"> pipeline r</w:t>
      </w:r>
      <w:r w:rsidR="00C24C8A" w:rsidRPr="00377A8C">
        <w:t xml:space="preserve">un, </w:t>
      </w:r>
      <w:r w:rsidR="00C04C0D" w:rsidRPr="00377A8C">
        <w:t xml:space="preserve">automating the </w:t>
      </w:r>
      <w:r w:rsidR="00851667" w:rsidRPr="00377A8C">
        <w:t>execution</w:t>
      </w:r>
      <w:r w:rsidR="00116B96" w:rsidRPr="00377A8C">
        <w:t xml:space="preserve"> of</w:t>
      </w:r>
      <w:r w:rsidR="00C24C8A" w:rsidRPr="00377A8C">
        <w:t xml:space="preserve"> the </w:t>
      </w:r>
      <w:r w:rsidR="00F86E7B" w:rsidRPr="00377A8C">
        <w:t>ingestion and transformation</w:t>
      </w:r>
      <w:r w:rsidR="00C04C0D" w:rsidRPr="00377A8C">
        <w:t xml:space="preserve"> </w:t>
      </w:r>
      <w:r w:rsidR="00F86E7B" w:rsidRPr="00377A8C">
        <w:t>processes.</w:t>
      </w:r>
      <w:r w:rsidR="00953E75" w:rsidRPr="00377A8C">
        <w:t xml:space="preserve"> </w:t>
      </w:r>
      <w:r w:rsidR="00F86E7B" w:rsidRPr="00377A8C">
        <w:t xml:space="preserve">This can be configured </w:t>
      </w:r>
      <w:r w:rsidR="00851667" w:rsidRPr="00377A8C">
        <w:t>as followed</w:t>
      </w:r>
      <w:r w:rsidR="00CE7DC4" w:rsidRPr="00377A8C">
        <w:t>:</w:t>
      </w:r>
    </w:p>
    <w:p w14:paraId="5509BB98" w14:textId="198757E6" w:rsidR="00A7101D" w:rsidRPr="00377A8C" w:rsidRDefault="00FF3944" w:rsidP="006F2D6D">
      <w:pPr>
        <w:pStyle w:val="ListParagraph"/>
        <w:numPr>
          <w:ilvl w:val="0"/>
          <w:numId w:val="17"/>
        </w:numPr>
        <w:rPr>
          <w:rFonts w:hint="eastAsia"/>
        </w:rPr>
      </w:pPr>
      <w:r w:rsidRPr="00377A8C">
        <w:t xml:space="preserve">Login to the Azure Portal and open </w:t>
      </w:r>
      <w:r w:rsidR="00FC252B" w:rsidRPr="00377A8C">
        <w:t>Data Factory</w:t>
      </w:r>
      <w:r w:rsidR="00AF2746" w:rsidRPr="00377A8C">
        <w:t>.</w:t>
      </w:r>
    </w:p>
    <w:p w14:paraId="32CADA28" w14:textId="20AB233D" w:rsidR="00905DE9" w:rsidRPr="00377A8C" w:rsidRDefault="00A72D25" w:rsidP="00AB75D4">
      <w:pPr>
        <w:ind w:left="360"/>
        <w:jc w:val="center"/>
        <w:rPr>
          <w:rFonts w:hint="eastAsia"/>
        </w:rPr>
      </w:pPr>
      <w:r>
        <w:drawing>
          <wp:inline distT="0" distB="0" distL="0" distR="0" wp14:anchorId="60739FDE" wp14:editId="0BAEC05E">
            <wp:extent cx="5343278" cy="2802185"/>
            <wp:effectExtent l="0" t="0" r="0" b="0"/>
            <wp:docPr id="1108802610" name="Picture 19954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3278" cy="2802185"/>
                    </a:xfrm>
                    <a:prstGeom prst="rect">
                      <a:avLst/>
                    </a:prstGeom>
                  </pic:spPr>
                </pic:pic>
              </a:graphicData>
            </a:graphic>
          </wp:inline>
        </w:drawing>
      </w:r>
    </w:p>
    <w:p w14:paraId="2D54969E" w14:textId="7843DCCE" w:rsidR="005D7F29" w:rsidRPr="00377A8C" w:rsidRDefault="00181348" w:rsidP="006F2D6D">
      <w:pPr>
        <w:pStyle w:val="ListParagraph"/>
        <w:numPr>
          <w:ilvl w:val="0"/>
          <w:numId w:val="17"/>
        </w:numPr>
        <w:rPr>
          <w:rFonts w:hint="eastAsia"/>
        </w:rPr>
      </w:pPr>
      <w:r w:rsidRPr="00377A8C">
        <w:t>S</w:t>
      </w:r>
      <w:r w:rsidR="000808B8" w:rsidRPr="00377A8C">
        <w:t>elect</w:t>
      </w:r>
      <w:r w:rsidR="00A23BBA" w:rsidRPr="00377A8C">
        <w:t xml:space="preserve"> the ‘Author’ </w:t>
      </w:r>
      <w:r w:rsidR="000978D7" w:rsidRPr="00377A8C">
        <w:t>button</w:t>
      </w:r>
      <w:r w:rsidR="002E26B7" w:rsidRPr="00377A8C">
        <w:t xml:space="preserve">. </w:t>
      </w:r>
      <w:r w:rsidR="00B77257" w:rsidRPr="00377A8C">
        <w:t xml:space="preserve">The triggering of the </w:t>
      </w:r>
      <w:r w:rsidR="003B3BFD" w:rsidRPr="00377A8C">
        <w:t>processes will take place</w:t>
      </w:r>
      <w:r w:rsidR="0016032D" w:rsidRPr="00377A8C">
        <w:t xml:space="preserve"> in the ‘</w:t>
      </w:r>
      <w:r w:rsidR="00CA7B3D" w:rsidRPr="00377A8C">
        <w:t>PL_MasterOrchestrate</w:t>
      </w:r>
      <w:r w:rsidR="0016032D" w:rsidRPr="00377A8C">
        <w:t>’</w:t>
      </w:r>
      <w:r w:rsidR="00CA7B3D" w:rsidRPr="00377A8C">
        <w:t xml:space="preserve"> </w:t>
      </w:r>
      <w:r w:rsidR="00D171A8" w:rsidRPr="00377A8C">
        <w:t xml:space="preserve">pipeline, which can be found </w:t>
      </w:r>
      <w:r w:rsidR="005E16FE" w:rsidRPr="00377A8C">
        <w:t>within the ‘Master’ folder</w:t>
      </w:r>
      <w:r w:rsidR="00AF2746" w:rsidRPr="00377A8C">
        <w:t>.</w:t>
      </w:r>
    </w:p>
    <w:p w14:paraId="30DC86F1" w14:textId="5CB137AD" w:rsidR="006A733E" w:rsidRPr="00377A8C" w:rsidRDefault="000043F5" w:rsidP="004160A7">
      <w:pPr>
        <w:pStyle w:val="ListParagraph"/>
        <w:jc w:val="center"/>
        <w:rPr>
          <w:rFonts w:hint="eastAsia"/>
        </w:rPr>
      </w:pPr>
      <w:r>
        <w:lastRenderedPageBreak/>
        <w:drawing>
          <wp:inline distT="0" distB="0" distL="0" distR="0" wp14:anchorId="15B1D120" wp14:editId="26189BF6">
            <wp:extent cx="5196480" cy="2352675"/>
            <wp:effectExtent l="0" t="0" r="4445" b="0"/>
            <wp:docPr id="890453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1478819B" w14:textId="5E7ACB43" w:rsidR="003F0A98" w:rsidRPr="00377A8C" w:rsidRDefault="00EE1F4C" w:rsidP="006F2D6D">
      <w:pPr>
        <w:pStyle w:val="ListParagraph"/>
        <w:numPr>
          <w:ilvl w:val="0"/>
          <w:numId w:val="17"/>
        </w:numPr>
        <w:rPr>
          <w:rFonts w:hint="eastAsia"/>
        </w:rPr>
      </w:pPr>
      <w:r w:rsidRPr="00377A8C">
        <w:t>Select ‘Add trigger’</w:t>
      </w:r>
      <w:r w:rsidR="00215162" w:rsidRPr="00377A8C">
        <w:t xml:space="preserve"> </w:t>
      </w:r>
      <w:r w:rsidRPr="00377A8C">
        <w:t>and then select ‘New/</w:t>
      </w:r>
      <w:r w:rsidR="00ED6CF5" w:rsidRPr="00377A8C">
        <w:t>E</w:t>
      </w:r>
      <w:r w:rsidRPr="00377A8C">
        <w:t xml:space="preserve">dit’ from the </w:t>
      </w:r>
      <w:r w:rsidR="00ED6CF5" w:rsidRPr="00377A8C">
        <w:t>drop down menu.</w:t>
      </w:r>
      <w:r w:rsidR="00B2140E" w:rsidRPr="00377A8C">
        <w:t xml:space="preserve"> </w:t>
      </w:r>
      <w:r w:rsidR="007F529C" w:rsidRPr="00377A8C">
        <w:t>C</w:t>
      </w:r>
      <w:r w:rsidR="00B2140E" w:rsidRPr="00377A8C">
        <w:t xml:space="preserve">lick </w:t>
      </w:r>
      <w:r w:rsidR="00046C31" w:rsidRPr="00377A8C">
        <w:t xml:space="preserve">the drop down menu ‘Choose trigger…’ and then select </w:t>
      </w:r>
      <w:r w:rsidR="00D14A91" w:rsidRPr="00377A8C">
        <w:t>‘+ New’</w:t>
      </w:r>
      <w:r w:rsidR="004114D8" w:rsidRPr="00377A8C">
        <w:t xml:space="preserve"> to configur</w:t>
      </w:r>
      <w:r w:rsidR="00215162" w:rsidRPr="00377A8C">
        <w:t>e</w:t>
      </w:r>
      <w:r w:rsidR="004114D8" w:rsidRPr="00377A8C">
        <w:t xml:space="preserve"> </w:t>
      </w:r>
      <w:r w:rsidR="005B32EC" w:rsidRPr="00377A8C">
        <w:t>the trigger</w:t>
      </w:r>
      <w:r w:rsidR="00AF2746" w:rsidRPr="00377A8C">
        <w:t>.</w:t>
      </w:r>
    </w:p>
    <w:p w14:paraId="194FFEEB" w14:textId="14C9FEA6" w:rsidR="00ED6CF5" w:rsidRPr="00377A8C" w:rsidRDefault="00ED6CF5" w:rsidP="00ED6CF5">
      <w:pPr>
        <w:ind w:left="360"/>
        <w:jc w:val="center"/>
        <w:rPr>
          <w:rFonts w:hint="eastAsia"/>
        </w:rPr>
      </w:pPr>
      <w:r w:rsidRPr="00377A8C">
        <w:drawing>
          <wp:inline distT="0" distB="0" distL="0" distR="0" wp14:anchorId="243ADEE1" wp14:editId="257D74BD">
            <wp:extent cx="3789218" cy="1421497"/>
            <wp:effectExtent l="0" t="0" r="1905" b="7620"/>
            <wp:docPr id="1369432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3789218" cy="1421497"/>
                    </a:xfrm>
                    <a:prstGeom prst="rect">
                      <a:avLst/>
                    </a:prstGeom>
                  </pic:spPr>
                </pic:pic>
              </a:graphicData>
            </a:graphic>
          </wp:inline>
        </w:drawing>
      </w:r>
    </w:p>
    <w:p w14:paraId="38D7EFFE" w14:textId="27D4B011" w:rsidR="00F17786" w:rsidRPr="00377A8C" w:rsidRDefault="00CD7FB6" w:rsidP="006F2D6D">
      <w:pPr>
        <w:pStyle w:val="ListParagraph"/>
        <w:numPr>
          <w:ilvl w:val="0"/>
          <w:numId w:val="17"/>
        </w:numPr>
        <w:rPr>
          <w:rFonts w:hint="eastAsia"/>
        </w:rPr>
      </w:pPr>
      <w:r w:rsidRPr="00377A8C">
        <w:t xml:space="preserve">Choose a name that describes the trigger – </w:t>
      </w:r>
      <w:r w:rsidR="00215162" w:rsidRPr="00377A8C">
        <w:t>in</w:t>
      </w:r>
      <w:r w:rsidRPr="00377A8C">
        <w:t xml:space="preserve"> this example</w:t>
      </w:r>
      <w:r w:rsidR="00215162" w:rsidRPr="00377A8C">
        <w:t>,</w:t>
      </w:r>
      <w:r w:rsidRPr="00377A8C">
        <w:t xml:space="preserve"> </w:t>
      </w:r>
      <w:r w:rsidR="003D25DF" w:rsidRPr="00377A8C">
        <w:t>a daily trigger will be created</w:t>
      </w:r>
      <w:r w:rsidR="00E20D14" w:rsidRPr="00377A8C">
        <w:t xml:space="preserve">, so the name will be ‘DailyTrigger’. </w:t>
      </w:r>
      <w:r w:rsidR="005531F6" w:rsidRPr="00377A8C">
        <w:t>Additionally, a description can be given</w:t>
      </w:r>
      <w:r w:rsidR="009B68FD" w:rsidRPr="00377A8C">
        <w:t>.</w:t>
      </w:r>
      <w:r w:rsidR="00EC6B59" w:rsidRPr="00377A8C">
        <w:t xml:space="preserve"> </w:t>
      </w:r>
      <w:r w:rsidR="00432891" w:rsidRPr="00377A8C">
        <w:t xml:space="preserve">The triggering of the </w:t>
      </w:r>
      <w:r w:rsidR="003807B7" w:rsidRPr="00377A8C">
        <w:t xml:space="preserve">processes can be </w:t>
      </w:r>
      <w:r w:rsidR="002C2CFF" w:rsidRPr="00377A8C">
        <w:t xml:space="preserve">set </w:t>
      </w:r>
      <w:r w:rsidR="00C46591" w:rsidRPr="00377A8C">
        <w:t xml:space="preserve">on a minute-based, hourly, daily, weekly </w:t>
      </w:r>
      <w:r w:rsidR="00A56BE0" w:rsidRPr="00377A8C">
        <w:t xml:space="preserve">or monthly schedule within the </w:t>
      </w:r>
      <w:r w:rsidR="002F2D04" w:rsidRPr="00377A8C">
        <w:t>‘Advanced recurrence options’</w:t>
      </w:r>
      <w:r w:rsidR="00AF2746" w:rsidRPr="00377A8C">
        <w:t>.</w:t>
      </w:r>
    </w:p>
    <w:p w14:paraId="65F2E086" w14:textId="787E43B1" w:rsidR="00733887" w:rsidRPr="00377A8C" w:rsidRDefault="00733887" w:rsidP="00733887">
      <w:pPr>
        <w:pStyle w:val="ListParagraph"/>
        <w:jc w:val="center"/>
        <w:rPr>
          <w:rFonts w:hint="eastAsia"/>
        </w:rPr>
      </w:pPr>
      <w:r>
        <w:drawing>
          <wp:inline distT="0" distB="0" distL="0" distR="0" wp14:anchorId="1EF7E78C" wp14:editId="07CDCDD6">
            <wp:extent cx="3393509" cy="2943225"/>
            <wp:effectExtent l="0" t="0" r="0" b="0"/>
            <wp:docPr id="187718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51B837D7" w:rsidR="00457974" w:rsidRPr="00377A8C" w:rsidRDefault="00733887" w:rsidP="00733887">
      <w:pPr>
        <w:pStyle w:val="ListParagraph"/>
        <w:rPr>
          <w:rFonts w:hint="eastAsia"/>
        </w:rPr>
      </w:pPr>
      <w:r w:rsidRPr="00377A8C">
        <w:t xml:space="preserve">Other </w:t>
      </w:r>
      <w:r w:rsidR="001E3367" w:rsidRPr="00377A8C">
        <w:t xml:space="preserve">available </w:t>
      </w:r>
      <w:r w:rsidRPr="00377A8C">
        <w:t xml:space="preserve">options </w:t>
      </w:r>
      <w:r w:rsidR="004E60D3" w:rsidRPr="00377A8C">
        <w:t>are end date</w:t>
      </w:r>
      <w:r w:rsidR="001E3367" w:rsidRPr="00377A8C">
        <w:t xml:space="preserve"> (</w:t>
      </w:r>
      <w:r w:rsidR="004E60D3" w:rsidRPr="00377A8C">
        <w:t>when to end the triggering schedul</w:t>
      </w:r>
      <w:r w:rsidR="001A296D" w:rsidRPr="00377A8C">
        <w:t>e</w:t>
      </w:r>
      <w:r w:rsidR="001E3367" w:rsidRPr="00377A8C">
        <w:t>)</w:t>
      </w:r>
      <w:r w:rsidR="00A6790B" w:rsidRPr="00377A8C">
        <w:t xml:space="preserve"> and </w:t>
      </w:r>
      <w:r w:rsidR="00457974" w:rsidRPr="00377A8C">
        <w:t xml:space="preserve">whether the trigger will be active immediately </w:t>
      </w:r>
      <w:r w:rsidR="003C5C8A" w:rsidRPr="00377A8C">
        <w:t>(</w:t>
      </w:r>
      <w:r w:rsidR="00457974" w:rsidRPr="00377A8C">
        <w:t>‘Activated’ setting</w:t>
      </w:r>
      <w:r w:rsidR="003C5C8A" w:rsidRPr="00377A8C">
        <w:t>)</w:t>
      </w:r>
      <w:r w:rsidR="00457974" w:rsidRPr="00377A8C">
        <w:t>. Once these have been chosen, select ‘OK’</w:t>
      </w:r>
      <w:r w:rsidR="00AF2A74" w:rsidRPr="00377A8C">
        <w:t>.</w:t>
      </w:r>
    </w:p>
    <w:p w14:paraId="43F572E9" w14:textId="23431736" w:rsidR="00531941" w:rsidRPr="00377A8C" w:rsidRDefault="005B4CE1" w:rsidP="006F2D6D">
      <w:pPr>
        <w:pStyle w:val="ListParagraph"/>
        <w:numPr>
          <w:ilvl w:val="0"/>
          <w:numId w:val="17"/>
        </w:numPr>
        <w:rPr>
          <w:rFonts w:hint="eastAsia"/>
        </w:rPr>
      </w:pPr>
      <w:r w:rsidRPr="00377A8C">
        <w:t xml:space="preserve">As there are no parameters to be selected, </w:t>
      </w:r>
      <w:r w:rsidR="00921478" w:rsidRPr="00377A8C">
        <w:t>select ‘Save’</w:t>
      </w:r>
      <w:r w:rsidR="00AF2A74" w:rsidRPr="00377A8C">
        <w:t>.</w:t>
      </w:r>
    </w:p>
    <w:p w14:paraId="43B1093F" w14:textId="1154524B" w:rsidR="001D430D" w:rsidRPr="00377A8C" w:rsidRDefault="00163E42" w:rsidP="00192FA0">
      <w:pPr>
        <w:pStyle w:val="ListParagraph"/>
        <w:jc w:val="center"/>
        <w:rPr>
          <w:rFonts w:hint="eastAsia"/>
        </w:rPr>
      </w:pPr>
      <w:r>
        <w:lastRenderedPageBreak/>
        <w:drawing>
          <wp:inline distT="0" distB="0" distL="0" distR="0" wp14:anchorId="6AE5D399" wp14:editId="1559D449">
            <wp:extent cx="4026877" cy="2190511"/>
            <wp:effectExtent l="0" t="0" r="0" b="635"/>
            <wp:docPr id="586045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C08A03" w14:textId="77777777" w:rsidR="00D33878" w:rsidRPr="00377A8C" w:rsidRDefault="00D33878" w:rsidP="004160A7">
      <w:pPr>
        <w:rPr>
          <w:rFonts w:hint="eastAsia"/>
        </w:rPr>
      </w:pPr>
    </w:p>
    <w:p w14:paraId="4A7B9BEB" w14:textId="71F53381" w:rsidR="00EC1086" w:rsidRPr="00377A8C" w:rsidRDefault="00EC1086">
      <w:pPr>
        <w:spacing w:after="200" w:line="276" w:lineRule="auto"/>
        <w:rPr>
          <w:rFonts w:hint="eastAsia"/>
        </w:rPr>
      </w:pPr>
      <w:r w:rsidRPr="00377A8C">
        <w:br w:type="page"/>
      </w:r>
    </w:p>
    <w:p w14:paraId="32AD8C5A" w14:textId="5EB737AA" w:rsidR="00841024" w:rsidRPr="00377A8C" w:rsidRDefault="006C0E17" w:rsidP="00841024">
      <w:pPr>
        <w:pStyle w:val="Heading2"/>
        <w:rPr>
          <w:rFonts w:hint="eastAsia"/>
        </w:rPr>
      </w:pPr>
      <w:bookmarkStart w:id="43" w:name="_Toc30618687"/>
      <w:r w:rsidRPr="00377A8C">
        <w:lastRenderedPageBreak/>
        <w:t>Logging</w:t>
      </w:r>
      <w:r w:rsidR="00863C08" w:rsidRPr="00377A8C">
        <w:t xml:space="preserve"> &amp; Monitoring</w:t>
      </w:r>
      <w:bookmarkEnd w:id="43"/>
    </w:p>
    <w:p w14:paraId="44125417" w14:textId="77777777" w:rsidR="00913C93" w:rsidRPr="00377A8C" w:rsidRDefault="00913C93" w:rsidP="00913C93">
      <w:pPr>
        <w:rPr>
          <w:rFonts w:hint="eastAsia"/>
        </w:rPr>
      </w:pPr>
      <w:r w:rsidRPr="00377A8C">
        <w:t>This solution has taken a logging light approach, only providing information about what has been executed and the state of the execution. There are two mechanisms that provide these insights:</w:t>
      </w:r>
    </w:p>
    <w:p w14:paraId="0E30DD3C" w14:textId="77777777" w:rsidR="00913C93" w:rsidRPr="00377A8C" w:rsidRDefault="00913C93" w:rsidP="00913C93">
      <w:pPr>
        <w:pStyle w:val="ListParagraph"/>
        <w:numPr>
          <w:ilvl w:val="3"/>
          <w:numId w:val="43"/>
        </w:numPr>
        <w:ind w:left="567"/>
        <w:rPr>
          <w:rFonts w:hint="eastAsia"/>
        </w:rPr>
      </w:pPr>
      <w:r w:rsidRPr="00377A8C">
        <w:rPr>
          <w:b/>
        </w:rPr>
        <w:t>Inbuilt ADF Logging</w:t>
      </w:r>
      <w:r w:rsidRPr="00377A8C">
        <w:t xml:space="preserve"> – logging provided by Azure Data Factory by default.</w:t>
      </w:r>
    </w:p>
    <w:p w14:paraId="03A40956" w14:textId="77777777" w:rsidR="00913C93" w:rsidRPr="00377A8C" w:rsidRDefault="00913C93" w:rsidP="00913C93">
      <w:pPr>
        <w:pStyle w:val="ListParagraph"/>
        <w:numPr>
          <w:ilvl w:val="3"/>
          <w:numId w:val="43"/>
        </w:numPr>
        <w:ind w:left="567"/>
        <w:rPr>
          <w:rFonts w:hint="eastAsia"/>
        </w:rPr>
      </w:pPr>
      <w:r w:rsidRPr="00377A8C">
        <w:rPr>
          <w:b/>
        </w:rPr>
        <w:t>Custom Logging</w:t>
      </w:r>
      <w:r w:rsidRPr="00377A8C">
        <w:t xml:space="preserve"> – logging implemented as a part of our solution, that logs the execution to a SQL table in Synapse Analytics</w:t>
      </w:r>
    </w:p>
    <w:p w14:paraId="5FE42984" w14:textId="221EA205" w:rsidR="002B10DA" w:rsidRPr="00377A8C" w:rsidRDefault="00913C93" w:rsidP="00913C93">
      <w:pPr>
        <w:rPr>
          <w:rFonts w:hint="eastAsia"/>
        </w:rPr>
      </w:pPr>
      <w:r w:rsidRPr="00377A8C">
        <w:t>The following sections describe how the solution administrator can access the execution logs to discover failures in the executions of the platform.</w:t>
      </w:r>
    </w:p>
    <w:p w14:paraId="21DB0237" w14:textId="027CF032" w:rsidR="00481A5C" w:rsidRPr="00377A8C" w:rsidRDefault="00F96171" w:rsidP="00481A5C">
      <w:pPr>
        <w:pStyle w:val="Heading3"/>
        <w:rPr>
          <w:rFonts w:hint="eastAsia"/>
        </w:rPr>
      </w:pPr>
      <w:bookmarkStart w:id="44" w:name="_Toc30618688"/>
      <w:r w:rsidRPr="00377A8C">
        <w:t xml:space="preserve">ADF </w:t>
      </w:r>
      <w:r w:rsidR="009C37C9" w:rsidRPr="00377A8C">
        <w:t>in</w:t>
      </w:r>
      <w:r w:rsidR="00D7132F" w:rsidRPr="00377A8C">
        <w:t>-</w:t>
      </w:r>
      <w:r w:rsidR="00C20CCA" w:rsidRPr="00377A8C">
        <w:t>built</w:t>
      </w:r>
      <w:r w:rsidRPr="00377A8C">
        <w:t xml:space="preserve"> lo</w:t>
      </w:r>
      <w:r w:rsidR="006B737A" w:rsidRPr="00377A8C">
        <w:t>g</w:t>
      </w:r>
      <w:r w:rsidRPr="00377A8C">
        <w:t>gin</w:t>
      </w:r>
      <w:r w:rsidR="00481A5C" w:rsidRPr="00377A8C">
        <w:t>g</w:t>
      </w:r>
      <w:bookmarkEnd w:id="44"/>
      <w:r w:rsidR="00481A5C" w:rsidRPr="00377A8C">
        <w:t xml:space="preserve"> </w:t>
      </w:r>
    </w:p>
    <w:p w14:paraId="0E174F10" w14:textId="2C6CF13D" w:rsidR="00357CE4" w:rsidRPr="00377A8C" w:rsidRDefault="00357CE4" w:rsidP="00357CE4">
      <w:pPr>
        <w:rPr>
          <w:rFonts w:hint="eastAsia"/>
        </w:rPr>
      </w:pPr>
      <w:r w:rsidRPr="00377A8C">
        <w:t>Azure Data Factory build in logging is the quickest way to discover failures. This section is going to describe the process of identifying solutions failures.</w:t>
      </w:r>
    </w:p>
    <w:p w14:paraId="0142FB5E" w14:textId="083722E6" w:rsidR="007F0C33" w:rsidRPr="00377A8C" w:rsidRDefault="006032AD" w:rsidP="00AE2C4A">
      <w:pPr>
        <w:pStyle w:val="Heading4"/>
        <w:rPr>
          <w:rFonts w:hint="eastAsia"/>
        </w:rPr>
      </w:pPr>
      <w:r w:rsidRPr="00377A8C">
        <w:t xml:space="preserve">How to check </w:t>
      </w:r>
      <w:r w:rsidR="00C168CC" w:rsidRPr="00377A8C">
        <w:t xml:space="preserve">if </w:t>
      </w:r>
      <w:r w:rsidR="00FC4F97" w:rsidRPr="00377A8C">
        <w:t>the solution</w:t>
      </w:r>
      <w:r w:rsidR="00C168CC" w:rsidRPr="00377A8C">
        <w:t xml:space="preserve"> executed </w:t>
      </w:r>
      <w:r w:rsidR="00FC4F97" w:rsidRPr="00377A8C">
        <w:t>successfully</w:t>
      </w:r>
    </w:p>
    <w:p w14:paraId="467C4DCD" w14:textId="3954E1E0" w:rsidR="00A26BD2" w:rsidRPr="00377A8C" w:rsidRDefault="006923E5" w:rsidP="00A26BD2">
      <w:pPr>
        <w:rPr>
          <w:rFonts w:hint="eastAsia"/>
        </w:rPr>
      </w:pPr>
      <w:r w:rsidRPr="00377A8C">
        <w:t>Azure Data Factory logs by default every execution</w:t>
      </w:r>
      <w:r w:rsidR="009D3774" w:rsidRPr="00377A8C">
        <w:t xml:space="preserve"> into its own execution log. This log can be accessed in</w:t>
      </w:r>
      <w:r w:rsidR="009E6048" w:rsidRPr="00377A8C">
        <w:t xml:space="preserve"> the</w:t>
      </w:r>
      <w:r w:rsidR="009D3774" w:rsidRPr="00377A8C">
        <w:t xml:space="preserve"> Azure Data Factory Portal.</w:t>
      </w:r>
      <w:r w:rsidR="00F71079" w:rsidRPr="00377A8C">
        <w:t xml:space="preserve"> This should be</w:t>
      </w:r>
      <w:r w:rsidR="0019278A" w:rsidRPr="00377A8C">
        <w:t xml:space="preserve"> the</w:t>
      </w:r>
      <w:r w:rsidR="00F71079" w:rsidRPr="00377A8C">
        <w:t xml:space="preserve"> first check after</w:t>
      </w:r>
      <w:r w:rsidR="003F2102" w:rsidRPr="00377A8C">
        <w:t xml:space="preserve"> an</w:t>
      </w:r>
      <w:r w:rsidR="00F71079" w:rsidRPr="00377A8C">
        <w:t xml:space="preserve"> execution has been triggered. It will show if</w:t>
      </w:r>
      <w:r w:rsidR="00067930" w:rsidRPr="00377A8C">
        <w:t xml:space="preserve"> the</w:t>
      </w:r>
      <w:r w:rsidR="00F71079" w:rsidRPr="00377A8C">
        <w:t xml:space="preserve"> solution has finished</w:t>
      </w:r>
      <w:r w:rsidR="00E92C53" w:rsidRPr="00377A8C">
        <w:t xml:space="preserve"> </w:t>
      </w:r>
      <w:r w:rsidR="00FE1531" w:rsidRPr="00377A8C">
        <w:t>the</w:t>
      </w:r>
      <w:r w:rsidR="00E92C53" w:rsidRPr="00377A8C">
        <w:t xml:space="preserve"> current execution and also </w:t>
      </w:r>
      <w:r w:rsidR="00490409" w:rsidRPr="00377A8C">
        <w:t xml:space="preserve">further </w:t>
      </w:r>
      <w:r w:rsidR="00E92C53" w:rsidRPr="00377A8C">
        <w:t>details</w:t>
      </w:r>
      <w:r w:rsidR="00C0711D" w:rsidRPr="00377A8C">
        <w:t>, such as the</w:t>
      </w:r>
      <w:r w:rsidR="00E92C53" w:rsidRPr="00377A8C">
        <w:t xml:space="preserve"> parameters </w:t>
      </w:r>
      <w:r w:rsidR="0030531A" w:rsidRPr="00377A8C">
        <w:t>that have</w:t>
      </w:r>
      <w:r w:rsidR="00E92C53" w:rsidRPr="00377A8C">
        <w:t xml:space="preserve"> been provided to each activity task</w:t>
      </w:r>
      <w:r w:rsidR="00531941" w:rsidRPr="00377A8C">
        <w:t>.</w:t>
      </w:r>
    </w:p>
    <w:p w14:paraId="49C95179" w14:textId="656469F3" w:rsidR="00531941" w:rsidRPr="00377A8C" w:rsidRDefault="00531941" w:rsidP="00A26BD2">
      <w:pPr>
        <w:rPr>
          <w:rFonts w:hint="eastAsia"/>
        </w:rPr>
      </w:pPr>
      <w:r w:rsidRPr="00377A8C">
        <w:t xml:space="preserve">To get to </w:t>
      </w:r>
      <w:r w:rsidR="00E664B1" w:rsidRPr="00377A8C">
        <w:t>the</w:t>
      </w:r>
      <w:r w:rsidRPr="00377A8C">
        <w:t xml:space="preserve"> Azure Data Factory Log</w:t>
      </w:r>
      <w:r w:rsidR="00E664B1" w:rsidRPr="00377A8C">
        <w:t>,</w:t>
      </w:r>
      <w:r w:rsidRPr="00377A8C">
        <w:t xml:space="preserve"> </w:t>
      </w:r>
      <w:r w:rsidR="00D72431" w:rsidRPr="00377A8C">
        <w:t>fo</w:t>
      </w:r>
      <w:r w:rsidR="00E664B1" w:rsidRPr="00377A8C">
        <w:t>l</w:t>
      </w:r>
      <w:r w:rsidR="00D72431" w:rsidRPr="00377A8C">
        <w:t>low</w:t>
      </w:r>
      <w:r w:rsidR="00E664B1" w:rsidRPr="00377A8C">
        <w:t xml:space="preserve"> the steps</w:t>
      </w:r>
      <w:r w:rsidR="00D72431" w:rsidRPr="00377A8C">
        <w:t xml:space="preserve"> below:</w:t>
      </w:r>
    </w:p>
    <w:p w14:paraId="1DD41FA8" w14:textId="73D5ABF8" w:rsidR="00D72431" w:rsidRPr="00377A8C" w:rsidRDefault="00091783" w:rsidP="006F2D6D">
      <w:pPr>
        <w:pStyle w:val="ListParagraph"/>
        <w:numPr>
          <w:ilvl w:val="0"/>
          <w:numId w:val="20"/>
        </w:numPr>
        <w:rPr>
          <w:rFonts w:hint="eastAsia"/>
        </w:rPr>
      </w:pPr>
      <w:r w:rsidRPr="00377A8C">
        <w:t xml:space="preserve">Login to </w:t>
      </w:r>
      <w:r w:rsidR="002C786B" w:rsidRPr="00377A8C">
        <w:t>the</w:t>
      </w:r>
      <w:r w:rsidRPr="00377A8C">
        <w:t xml:space="preserve"> Data Factory Portal</w:t>
      </w:r>
      <w:r w:rsidR="00380CF1" w:rsidRPr="00377A8C">
        <w:t>.</w:t>
      </w:r>
    </w:p>
    <w:p w14:paraId="4462BE69" w14:textId="3D954E76" w:rsidR="00091783" w:rsidRPr="00377A8C" w:rsidRDefault="00F44206" w:rsidP="006F2D6D">
      <w:pPr>
        <w:pStyle w:val="ListParagraph"/>
        <w:numPr>
          <w:ilvl w:val="0"/>
          <w:numId w:val="20"/>
        </w:numPr>
        <w:rPr>
          <w:rFonts w:hint="eastAsia"/>
        </w:rPr>
      </w:pPr>
      <w:r w:rsidRPr="00377A8C">
        <w:t xml:space="preserve">Navigate to </w:t>
      </w:r>
      <w:r w:rsidR="002C786B" w:rsidRPr="00377A8C">
        <w:t>the</w:t>
      </w:r>
      <w:r w:rsidRPr="00377A8C">
        <w:t xml:space="preserve"> </w:t>
      </w:r>
      <w:r w:rsidR="00413581" w:rsidRPr="00377A8C">
        <w:t>“Monitor”</w:t>
      </w:r>
      <w:r w:rsidRPr="00377A8C">
        <w:t xml:space="preserve"> </w:t>
      </w:r>
      <w:r w:rsidR="00152D7E" w:rsidRPr="00377A8C">
        <w:t>section</w:t>
      </w:r>
      <w:r w:rsidR="003F64E2" w:rsidRPr="00377A8C">
        <w:t xml:space="preserve"> – this log shows past and current</w:t>
      </w:r>
      <w:r w:rsidR="004205CF" w:rsidRPr="00377A8C">
        <w:t xml:space="preserve"> </w:t>
      </w:r>
      <w:r w:rsidR="002C786B" w:rsidRPr="00377A8C">
        <w:t>logs</w:t>
      </w:r>
      <w:r w:rsidR="003F64E2" w:rsidRPr="00377A8C">
        <w:t>.</w:t>
      </w:r>
      <w:r w:rsidR="004205CF" w:rsidRPr="00377A8C">
        <w:t xml:space="preserve"> Make sure that </w:t>
      </w:r>
      <w:r w:rsidR="00A808BF" w:rsidRPr="00377A8C">
        <w:t>the</w:t>
      </w:r>
      <w:r w:rsidR="004205CF" w:rsidRPr="00377A8C">
        <w:t xml:space="preserve"> filter date range </w:t>
      </w:r>
      <w:r w:rsidR="00A808BF" w:rsidRPr="00377A8C">
        <w:t>is appropriate for</w:t>
      </w:r>
      <w:r w:rsidR="00C65F0C" w:rsidRPr="00377A8C">
        <w:t xml:space="preserve"> </w:t>
      </w:r>
      <w:r w:rsidR="00F32DC5" w:rsidRPr="00377A8C">
        <w:t>the task</w:t>
      </w:r>
      <w:r w:rsidR="00C65F0C" w:rsidRPr="00377A8C">
        <w:t xml:space="preserve"> e.g. </w:t>
      </w:r>
      <w:r w:rsidR="00F32DC5" w:rsidRPr="00377A8C">
        <w:t>the</w:t>
      </w:r>
      <w:r w:rsidR="00C65F0C" w:rsidRPr="00377A8C">
        <w:t xml:space="preserve"> </w:t>
      </w:r>
      <w:r w:rsidR="00F32DC5" w:rsidRPr="00377A8C">
        <w:t>l</w:t>
      </w:r>
      <w:r w:rsidR="00C65F0C" w:rsidRPr="00377A8C">
        <w:t>ast 24 hours</w:t>
      </w:r>
      <w:r w:rsidR="00F32DC5" w:rsidRPr="00377A8C">
        <w:t>.</w:t>
      </w:r>
    </w:p>
    <w:p w14:paraId="1909BD72" w14:textId="0D01EFE6" w:rsidR="00413581" w:rsidRPr="00377A8C" w:rsidRDefault="007255FE" w:rsidP="006A6D3C">
      <w:pPr>
        <w:pStyle w:val="ListParagraph"/>
        <w:ind w:left="0"/>
        <w:jc w:val="center"/>
        <w:rPr>
          <w:rFonts w:hint="eastAsia"/>
        </w:rPr>
      </w:pPr>
      <w:r>
        <w:drawing>
          <wp:inline distT="0" distB="0" distL="0" distR="0" wp14:anchorId="1E5CFF02" wp14:editId="3C9AAAAB">
            <wp:extent cx="5580076" cy="2295942"/>
            <wp:effectExtent l="0" t="0" r="1905" b="9525"/>
            <wp:docPr id="1624703310" name="Picture 19954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3"/>
                    <pic:cNvPicPr/>
                  </pic:nvPicPr>
                  <pic:blipFill>
                    <a:blip r:embed="rId72">
                      <a:extLst>
                        <a:ext uri="{28A0092B-C50C-407E-A947-70E740481C1C}">
                          <a14:useLocalDpi xmlns:a14="http://schemas.microsoft.com/office/drawing/2010/main" val="0"/>
                        </a:ext>
                      </a:extLst>
                    </a:blip>
                    <a:stretch>
                      <a:fillRect/>
                    </a:stretch>
                  </pic:blipFill>
                  <pic:spPr>
                    <a:xfrm>
                      <a:off x="0" y="0"/>
                      <a:ext cx="5580076" cy="2295942"/>
                    </a:xfrm>
                    <a:prstGeom prst="rect">
                      <a:avLst/>
                    </a:prstGeom>
                  </pic:spPr>
                </pic:pic>
              </a:graphicData>
            </a:graphic>
          </wp:inline>
        </w:drawing>
      </w:r>
    </w:p>
    <w:p w14:paraId="593C6B5B" w14:textId="2EAB2DFE" w:rsidR="00F44206" w:rsidRPr="00377A8C" w:rsidRDefault="007E29D8" w:rsidP="006F2D6D">
      <w:pPr>
        <w:pStyle w:val="ListParagraph"/>
        <w:numPr>
          <w:ilvl w:val="0"/>
          <w:numId w:val="20"/>
        </w:numPr>
        <w:rPr>
          <w:rFonts w:hint="eastAsia"/>
        </w:rPr>
      </w:pPr>
      <w:r w:rsidRPr="00377A8C">
        <w:t>W</w:t>
      </w:r>
      <w:r w:rsidR="00DC3F35" w:rsidRPr="00377A8C">
        <w:t xml:space="preserve">ait until all activities </w:t>
      </w:r>
      <w:r w:rsidRPr="00377A8C">
        <w:t>are</w:t>
      </w:r>
      <w:r w:rsidR="00DC3F35" w:rsidRPr="00377A8C">
        <w:t xml:space="preserve"> </w:t>
      </w:r>
      <w:r w:rsidR="002D5E5A" w:rsidRPr="00377A8C">
        <w:t>finish</w:t>
      </w:r>
      <w:r w:rsidRPr="00377A8C">
        <w:t>ed,</w:t>
      </w:r>
      <w:r w:rsidR="002D5E5A" w:rsidRPr="00377A8C">
        <w:t xml:space="preserve"> </w:t>
      </w:r>
      <w:r w:rsidR="00D72A8B" w:rsidRPr="00377A8C">
        <w:t>especially if the execution has just been triggered</w:t>
      </w:r>
      <w:r w:rsidR="002D5E5A" w:rsidRPr="00377A8C">
        <w:t xml:space="preserve"> – </w:t>
      </w:r>
      <w:r w:rsidR="00B13C32" w:rsidRPr="00377A8C">
        <w:t>if there are activit</w:t>
      </w:r>
      <w:r w:rsidR="00D72A8B" w:rsidRPr="00377A8C">
        <w:t>ies</w:t>
      </w:r>
      <w:r w:rsidR="00B13C32" w:rsidRPr="00377A8C">
        <w:t xml:space="preserve"> with</w:t>
      </w:r>
      <w:r w:rsidR="00D72A8B" w:rsidRPr="00377A8C">
        <w:t xml:space="preserve"> an</w:t>
      </w:r>
      <w:r w:rsidR="00B13C32" w:rsidRPr="00377A8C">
        <w:t xml:space="preserve"> </w:t>
      </w:r>
      <w:r w:rsidR="009D6FC1" w:rsidRPr="00377A8C">
        <w:t>“in progress” state</w:t>
      </w:r>
      <w:r w:rsidR="00E02ED1" w:rsidRPr="00377A8C">
        <w:t>,</w:t>
      </w:r>
      <w:r w:rsidR="00DC3F35" w:rsidRPr="00377A8C">
        <w:t xml:space="preserve"> </w:t>
      </w:r>
      <w:r w:rsidR="00E02ED1" w:rsidRPr="00377A8C">
        <w:t>the</w:t>
      </w:r>
      <w:r w:rsidR="00B13C32" w:rsidRPr="00377A8C">
        <w:t xml:space="preserve"> solution is still executing</w:t>
      </w:r>
      <w:r w:rsidR="00DC3F35" w:rsidRPr="00377A8C">
        <w:t>.</w:t>
      </w:r>
      <w:r w:rsidR="004A2157" w:rsidRPr="00377A8C">
        <w:t xml:space="preserve"> </w:t>
      </w:r>
      <w:r w:rsidR="003A003B" w:rsidRPr="00377A8C">
        <w:t xml:space="preserve"> </w:t>
      </w:r>
    </w:p>
    <w:p w14:paraId="4930087B" w14:textId="317EC368" w:rsidR="00AC45B0" w:rsidRPr="00377A8C" w:rsidRDefault="66B9034A" w:rsidP="006F2D6D">
      <w:pPr>
        <w:pStyle w:val="ListParagraph"/>
        <w:numPr>
          <w:ilvl w:val="0"/>
          <w:numId w:val="20"/>
        </w:numPr>
        <w:rPr>
          <w:rFonts w:hint="eastAsia"/>
        </w:rPr>
      </w:pPr>
      <w:r w:rsidRPr="00377A8C">
        <w:t>Inspect</w:t>
      </w:r>
      <w:r w:rsidR="00C656F9" w:rsidRPr="00377A8C">
        <w:t xml:space="preserve"> </w:t>
      </w:r>
      <w:r w:rsidR="00315EFF" w:rsidRPr="00377A8C">
        <w:t>the</w:t>
      </w:r>
      <w:r w:rsidR="00C656F9" w:rsidRPr="00377A8C">
        <w:t xml:space="preserve"> </w:t>
      </w:r>
      <w:r w:rsidR="009B3E69" w:rsidRPr="00377A8C">
        <w:t>execution of the</w:t>
      </w:r>
      <w:r w:rsidR="0068065F" w:rsidRPr="00377A8C">
        <w:t xml:space="preserve"> </w:t>
      </w:r>
      <w:r w:rsidR="00721CC6" w:rsidRPr="00377A8C">
        <w:t>PL_MasterOrchestrate</w:t>
      </w:r>
      <w:r w:rsidR="0030085C" w:rsidRPr="00377A8C">
        <w:t xml:space="preserve"> </w:t>
      </w:r>
      <w:r w:rsidR="009B3E69" w:rsidRPr="00377A8C">
        <w:t>pipeline</w:t>
      </w:r>
      <w:r w:rsidR="0030085C" w:rsidRPr="00377A8C">
        <w:t xml:space="preserve"> and all child pipelines</w:t>
      </w:r>
      <w:r w:rsidR="00721CC6" w:rsidRPr="00377A8C">
        <w:t xml:space="preserve"> </w:t>
      </w:r>
      <w:r w:rsidR="00883202" w:rsidRPr="00377A8C">
        <w:t>– they should all</w:t>
      </w:r>
      <w:r w:rsidR="00721CC6" w:rsidRPr="00377A8C">
        <w:t xml:space="preserve"> finish succes</w:t>
      </w:r>
      <w:r w:rsidR="005E2185" w:rsidRPr="00377A8C">
        <w:t>s</w:t>
      </w:r>
      <w:r w:rsidR="00721CC6" w:rsidRPr="00377A8C">
        <w:t>fully</w:t>
      </w:r>
      <w:r w:rsidR="00206FB3" w:rsidRPr="00377A8C">
        <w:t xml:space="preserve"> </w:t>
      </w:r>
      <w:r w:rsidR="00883202" w:rsidRPr="00377A8C">
        <w:t xml:space="preserve">with </w:t>
      </w:r>
      <w:r w:rsidR="00206FB3" w:rsidRPr="00377A8C">
        <w:t>STATUS = Succeeded</w:t>
      </w:r>
      <w:r w:rsidR="00883202" w:rsidRPr="00377A8C">
        <w:t>.</w:t>
      </w:r>
    </w:p>
    <w:p w14:paraId="5F89C3B8" w14:textId="7E59C43D" w:rsidR="00087916" w:rsidRPr="00377A8C" w:rsidRDefault="0052283A" w:rsidP="00192FA0">
      <w:pPr>
        <w:pStyle w:val="ListParagraph"/>
        <w:rPr>
          <w:rFonts w:hint="eastAsia"/>
        </w:rPr>
      </w:pPr>
      <w:r>
        <w:drawing>
          <wp:inline distT="0" distB="0" distL="0" distR="0" wp14:anchorId="73F12DF8" wp14:editId="42CE6A8E">
            <wp:extent cx="5740402" cy="118685"/>
            <wp:effectExtent l="0" t="0" r="0" b="0"/>
            <wp:docPr id="9545555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p>
    <w:p w14:paraId="429811BB" w14:textId="751F307A" w:rsidR="00D026BD" w:rsidRPr="00377A8C" w:rsidRDefault="00D026BD" w:rsidP="006F2D6D">
      <w:pPr>
        <w:pStyle w:val="ListParagraph"/>
        <w:numPr>
          <w:ilvl w:val="0"/>
          <w:numId w:val="20"/>
        </w:numPr>
        <w:rPr>
          <w:rFonts w:hint="eastAsia"/>
        </w:rPr>
      </w:pPr>
      <w:r w:rsidRPr="00377A8C">
        <w:t xml:space="preserve">If </w:t>
      </w:r>
      <w:r w:rsidR="00AF080D" w:rsidRPr="00377A8C">
        <w:t>any of the child</w:t>
      </w:r>
      <w:r w:rsidR="00905997" w:rsidRPr="00377A8C">
        <w:t xml:space="preserve"> pipelines fail</w:t>
      </w:r>
      <w:r w:rsidR="00BC10ED" w:rsidRPr="00377A8C">
        <w:t xml:space="preserve">s, </w:t>
      </w:r>
      <w:r w:rsidR="00F960D1" w:rsidRPr="00377A8C">
        <w:t xml:space="preserve">the </w:t>
      </w:r>
      <w:r w:rsidR="00BC10ED" w:rsidRPr="00377A8C">
        <w:t>parent</w:t>
      </w:r>
      <w:r w:rsidR="00F960D1" w:rsidRPr="00377A8C">
        <w:t xml:space="preserve"> pipeline will also fail</w:t>
      </w:r>
      <w:r w:rsidR="00833AC3" w:rsidRPr="00377A8C">
        <w:t>, ther</w:t>
      </w:r>
      <w:r w:rsidR="00F960D1" w:rsidRPr="00377A8C">
        <w:t>e</w:t>
      </w:r>
      <w:r w:rsidR="00833AC3" w:rsidRPr="00377A8C">
        <w:t>fore</w:t>
      </w:r>
      <w:r w:rsidR="005B5356" w:rsidRPr="00377A8C">
        <w:t xml:space="preserve"> </w:t>
      </w:r>
      <w:r w:rsidR="00B719B4" w:rsidRPr="00377A8C">
        <w:t>the</w:t>
      </w:r>
      <w:r w:rsidR="005B5356" w:rsidRPr="00377A8C">
        <w:t xml:space="preserve"> </w:t>
      </w:r>
      <w:r w:rsidR="00FC6723" w:rsidRPr="00377A8C">
        <w:t xml:space="preserve">master pipeline will fail as </w:t>
      </w:r>
      <w:r w:rsidR="00E505C3" w:rsidRPr="00377A8C">
        <w:t>shown i</w:t>
      </w:r>
      <w:r w:rsidR="00FC6723" w:rsidRPr="00377A8C">
        <w:t xml:space="preserve">n the </w:t>
      </w:r>
      <w:r w:rsidR="00315EFF" w:rsidRPr="00377A8C">
        <w:t>image</w:t>
      </w:r>
      <w:r w:rsidR="00FC6723" w:rsidRPr="00377A8C">
        <w:t xml:space="preserve"> below</w:t>
      </w:r>
      <w:r w:rsidR="00DE44C7" w:rsidRPr="00377A8C">
        <w:t>.</w:t>
      </w:r>
      <w:r>
        <w:drawing>
          <wp:inline distT="0" distB="0" distL="0" distR="0" wp14:anchorId="434BB0F1" wp14:editId="684340AC">
            <wp:extent cx="5740402" cy="116726"/>
            <wp:effectExtent l="0" t="0" r="0" b="0"/>
            <wp:docPr id="630133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p>
    <w:p w14:paraId="281B1908" w14:textId="05BF9BEB" w:rsidR="005F4DA9" w:rsidRPr="00377A8C" w:rsidRDefault="005F4DA9">
      <w:pPr>
        <w:spacing w:after="200" w:line="276" w:lineRule="auto"/>
        <w:rPr>
          <w:rFonts w:hint="eastAsia"/>
        </w:rPr>
      </w:pPr>
      <w:r w:rsidRPr="00377A8C">
        <w:br w:type="page"/>
      </w:r>
    </w:p>
    <w:p w14:paraId="2264A591" w14:textId="1649EB84" w:rsidR="00AE2C4A" w:rsidRPr="00377A8C" w:rsidRDefault="007F0C33" w:rsidP="004160A7">
      <w:pPr>
        <w:pStyle w:val="Heading4"/>
        <w:rPr>
          <w:rFonts w:hint="eastAsia"/>
        </w:rPr>
      </w:pPr>
      <w:r w:rsidRPr="00377A8C">
        <w:lastRenderedPageBreak/>
        <w:t xml:space="preserve">How to check </w:t>
      </w:r>
      <w:r w:rsidR="00CF4197" w:rsidRPr="00377A8C">
        <w:t xml:space="preserve">the </w:t>
      </w:r>
      <w:r w:rsidR="0050403F" w:rsidRPr="00377A8C">
        <w:t xml:space="preserve">details of </w:t>
      </w:r>
      <w:r w:rsidR="00004BEB" w:rsidRPr="00377A8C">
        <w:t>a</w:t>
      </w:r>
      <w:r w:rsidR="0050403F" w:rsidRPr="00377A8C">
        <w:t xml:space="preserve"> failure</w:t>
      </w:r>
    </w:p>
    <w:p w14:paraId="66A4CFBF" w14:textId="19D4ADE7" w:rsidR="00382828" w:rsidRPr="00377A8C" w:rsidRDefault="0050403F">
      <w:pPr>
        <w:rPr>
          <w:rFonts w:hint="eastAsia"/>
        </w:rPr>
      </w:pPr>
      <w:r w:rsidRPr="00377A8C">
        <w:t xml:space="preserve">If </w:t>
      </w:r>
      <w:r w:rsidR="004378A8" w:rsidRPr="00377A8C">
        <w:t>any of the solution pipelines fails</w:t>
      </w:r>
      <w:r w:rsidR="002C6189" w:rsidRPr="00377A8C">
        <w:t>,</w:t>
      </w:r>
      <w:r w:rsidR="00593F50" w:rsidRPr="00377A8C">
        <w:t xml:space="preserve"> </w:t>
      </w:r>
      <w:r w:rsidR="00AE7377" w:rsidRPr="00377A8C">
        <w:t xml:space="preserve">Azure Data Factory execution logs </w:t>
      </w:r>
      <w:r w:rsidR="00F74093" w:rsidRPr="00377A8C">
        <w:t xml:space="preserve">can be </w:t>
      </w:r>
      <w:r w:rsidR="00B17C19" w:rsidRPr="00377A8C">
        <w:t>used to</w:t>
      </w:r>
      <w:r w:rsidR="00F74093" w:rsidRPr="00377A8C">
        <w:t xml:space="preserve"> </w:t>
      </w:r>
      <w:r w:rsidR="003A2C2D" w:rsidRPr="00377A8C">
        <w:t>identify</w:t>
      </w:r>
      <w:r w:rsidR="00593F50" w:rsidRPr="00377A8C">
        <w:t xml:space="preserve"> </w:t>
      </w:r>
      <w:r w:rsidR="00AE7377" w:rsidRPr="00377A8C">
        <w:t xml:space="preserve">which pipeline </w:t>
      </w:r>
      <w:r w:rsidR="003A2C2D" w:rsidRPr="00377A8C">
        <w:t xml:space="preserve">execution </w:t>
      </w:r>
      <w:r w:rsidR="00AE7377" w:rsidRPr="00377A8C">
        <w:t xml:space="preserve">has </w:t>
      </w:r>
      <w:r w:rsidR="003A2C2D" w:rsidRPr="00377A8C">
        <w:t>fail</w:t>
      </w:r>
      <w:r w:rsidR="00B17C19" w:rsidRPr="00377A8C">
        <w:t>e</w:t>
      </w:r>
      <w:r w:rsidR="003A2C2D" w:rsidRPr="00377A8C">
        <w:t>d</w:t>
      </w:r>
      <w:r w:rsidR="00B17C19" w:rsidRPr="00377A8C">
        <w:t>,</w:t>
      </w:r>
      <w:r w:rsidR="00AE7377" w:rsidRPr="00377A8C">
        <w:t xml:space="preserve"> </w:t>
      </w:r>
      <w:r w:rsidR="00B17C19" w:rsidRPr="00377A8C">
        <w:t>the</w:t>
      </w:r>
      <w:r w:rsidR="003A2C2D" w:rsidRPr="00377A8C">
        <w:t xml:space="preserve"> </w:t>
      </w:r>
      <w:r w:rsidR="00B8453B" w:rsidRPr="00377A8C">
        <w:t xml:space="preserve">execution context and </w:t>
      </w:r>
      <w:r w:rsidR="003A2C2D" w:rsidRPr="00377A8C">
        <w:t>failure details</w:t>
      </w:r>
      <w:r w:rsidR="003974D2" w:rsidRPr="00377A8C">
        <w:t>.</w:t>
      </w:r>
    </w:p>
    <w:p w14:paraId="4D3B1C76" w14:textId="77CD3820" w:rsidR="00DA71B3" w:rsidRPr="00377A8C" w:rsidRDefault="00C64A5A">
      <w:pPr>
        <w:rPr>
          <w:rFonts w:hint="eastAsia"/>
        </w:rPr>
      </w:pPr>
      <w:r w:rsidRPr="00377A8C">
        <w:t xml:space="preserve">To </w:t>
      </w:r>
      <w:r w:rsidR="00287B88" w:rsidRPr="00377A8C">
        <w:t xml:space="preserve">inspect </w:t>
      </w:r>
      <w:r w:rsidR="004052CE" w:rsidRPr="00377A8C">
        <w:t>execution context</w:t>
      </w:r>
      <w:r w:rsidR="00287B88" w:rsidRPr="00377A8C">
        <w:t xml:space="preserve"> </w:t>
      </w:r>
      <w:r w:rsidR="004C47F3" w:rsidRPr="00377A8C">
        <w:t xml:space="preserve">and failure </w:t>
      </w:r>
      <w:r w:rsidR="00287B88" w:rsidRPr="00377A8C">
        <w:t>details</w:t>
      </w:r>
      <w:r w:rsidRPr="00377A8C">
        <w:t xml:space="preserve"> </w:t>
      </w:r>
      <w:r w:rsidR="00CD6C90" w:rsidRPr="00377A8C">
        <w:t>fol</w:t>
      </w:r>
      <w:r w:rsidR="00004BEB" w:rsidRPr="00377A8C">
        <w:t>l</w:t>
      </w:r>
      <w:r w:rsidR="00CD6C90" w:rsidRPr="00377A8C">
        <w:t xml:space="preserve">ow </w:t>
      </w:r>
      <w:r w:rsidR="00004BEB" w:rsidRPr="00377A8C">
        <w:t>the following</w:t>
      </w:r>
      <w:r w:rsidR="00CD6C90" w:rsidRPr="00377A8C">
        <w:t xml:space="preserve"> steps:</w:t>
      </w:r>
    </w:p>
    <w:p w14:paraId="4543F5B6" w14:textId="5E35F55F" w:rsidR="00CD6C90" w:rsidRPr="00377A8C" w:rsidRDefault="00CD6C90" w:rsidP="006F2D6D">
      <w:pPr>
        <w:pStyle w:val="ListParagraph"/>
        <w:numPr>
          <w:ilvl w:val="0"/>
          <w:numId w:val="21"/>
        </w:numPr>
        <w:rPr>
          <w:rFonts w:hint="eastAsia"/>
        </w:rPr>
      </w:pPr>
      <w:r w:rsidRPr="00377A8C">
        <w:t xml:space="preserve">Navigate to </w:t>
      </w:r>
      <w:r w:rsidR="00742D30" w:rsidRPr="00377A8C">
        <w:t>the</w:t>
      </w:r>
      <w:r w:rsidRPr="00377A8C">
        <w:t xml:space="preserve"> Azure Data Factory Log as described in previous point</w:t>
      </w:r>
      <w:r w:rsidR="00EA71BA" w:rsidRPr="00377A8C">
        <w:t>.</w:t>
      </w:r>
    </w:p>
    <w:p w14:paraId="4BE45462" w14:textId="571323F0" w:rsidR="00E905E8" w:rsidRPr="00377A8C" w:rsidRDefault="00C56C5B" w:rsidP="006F2D6D">
      <w:pPr>
        <w:pStyle w:val="ListParagraph"/>
        <w:numPr>
          <w:ilvl w:val="0"/>
          <w:numId w:val="21"/>
        </w:numPr>
        <w:rPr>
          <w:rFonts w:hint="eastAsia"/>
        </w:rPr>
      </w:pPr>
      <w:r w:rsidRPr="00377A8C">
        <w:t xml:space="preserve">Find activities that </w:t>
      </w:r>
      <w:r w:rsidR="00B67310" w:rsidRPr="00377A8C">
        <w:t xml:space="preserve">have </w:t>
      </w:r>
      <w:r w:rsidR="00A81477" w:rsidRPr="00377A8C">
        <w:t>a</w:t>
      </w:r>
      <w:r w:rsidR="00B67310" w:rsidRPr="00377A8C">
        <w:t xml:space="preserve"> status </w:t>
      </w:r>
      <w:r w:rsidR="00A81477" w:rsidRPr="00377A8C">
        <w:t>of</w:t>
      </w:r>
      <w:r w:rsidR="00B67310" w:rsidRPr="00377A8C">
        <w:t xml:space="preserve"> </w:t>
      </w:r>
      <w:r w:rsidR="00A81477" w:rsidRPr="00377A8C">
        <w:t>“</w:t>
      </w:r>
      <w:r w:rsidR="00B67310" w:rsidRPr="00377A8C">
        <w:t>Failed</w:t>
      </w:r>
      <w:r w:rsidR="00A81477" w:rsidRPr="00377A8C">
        <w:t>”,</w:t>
      </w:r>
      <w:r w:rsidR="00AC5724" w:rsidRPr="00377A8C">
        <w:t xml:space="preserve"> </w:t>
      </w:r>
      <w:r w:rsidR="00A81477" w:rsidRPr="00377A8C">
        <w:t>accompanied by a</w:t>
      </w:r>
      <w:r w:rsidR="00AC5724" w:rsidRPr="00377A8C">
        <w:t xml:space="preserve"> red cros</w:t>
      </w:r>
      <w:r w:rsidR="006E5D52" w:rsidRPr="00377A8C">
        <w:t>s</w:t>
      </w:r>
      <w:r w:rsidR="00EA71BA" w:rsidRPr="00377A8C">
        <w:t>.</w:t>
      </w:r>
    </w:p>
    <w:p w14:paraId="5F120B76" w14:textId="2CDCE00D" w:rsidR="00C9025F" w:rsidRPr="00377A8C" w:rsidRDefault="00A81477" w:rsidP="006F2D6D">
      <w:pPr>
        <w:pStyle w:val="ListParagraph"/>
        <w:numPr>
          <w:ilvl w:val="0"/>
          <w:numId w:val="21"/>
        </w:numPr>
        <w:rPr>
          <w:rFonts w:hint="eastAsia"/>
        </w:rPr>
      </w:pPr>
      <w:r w:rsidRPr="00377A8C">
        <w:t>Within the</w:t>
      </w:r>
      <w:r w:rsidR="00EF686B" w:rsidRPr="00377A8C">
        <w:t xml:space="preserve"> execution log</w:t>
      </w:r>
      <w:r w:rsidRPr="00377A8C">
        <w:t>,</w:t>
      </w:r>
      <w:r w:rsidR="00EF686B" w:rsidRPr="00377A8C">
        <w:t xml:space="preserve"> find </w:t>
      </w:r>
      <w:r w:rsidRPr="00377A8C">
        <w:t>the</w:t>
      </w:r>
      <w:r w:rsidR="00EF686B" w:rsidRPr="00377A8C">
        <w:t xml:space="preserve"> child pipelines that ha</w:t>
      </w:r>
      <w:r w:rsidRPr="00377A8C">
        <w:t>ve</w:t>
      </w:r>
      <w:r w:rsidR="00EF686B" w:rsidRPr="00377A8C">
        <w:t xml:space="preserve"> fail</w:t>
      </w:r>
      <w:r w:rsidRPr="00377A8C">
        <w:t>e</w:t>
      </w:r>
      <w:r w:rsidR="00EF686B" w:rsidRPr="00377A8C">
        <w:t>d e.g.</w:t>
      </w:r>
      <w:r w:rsidR="008B1EC9" w:rsidRPr="00377A8C">
        <w:t xml:space="preserve"> PL_CopyFromBlobToAdls or PL_CopyFromAdlsToPersisted</w:t>
      </w:r>
      <w:r w:rsidR="00EF686B" w:rsidRPr="00377A8C">
        <w:t>.</w:t>
      </w:r>
      <w:r w:rsidR="00CB0687" w:rsidRPr="00377A8C">
        <w:t xml:space="preserve"> </w:t>
      </w:r>
      <w:r w:rsidR="00EF686B" w:rsidRPr="00377A8C">
        <w:t xml:space="preserve">There is no need to find </w:t>
      </w:r>
      <w:r w:rsidRPr="00377A8C">
        <w:t>the</w:t>
      </w:r>
      <w:r w:rsidR="00EF686B" w:rsidRPr="00377A8C">
        <w:t xml:space="preserve"> failure d</w:t>
      </w:r>
      <w:r w:rsidR="00181463" w:rsidRPr="00377A8C">
        <w:t>e</w:t>
      </w:r>
      <w:r w:rsidR="00EF686B" w:rsidRPr="00377A8C">
        <w:t>tails on</w:t>
      </w:r>
      <w:r w:rsidR="00CB0687" w:rsidRPr="00377A8C">
        <w:t xml:space="preserve"> </w:t>
      </w:r>
      <w:r w:rsidRPr="00377A8C">
        <w:t>the</w:t>
      </w:r>
      <w:r w:rsidR="00CB0687" w:rsidRPr="00377A8C">
        <w:t xml:space="preserve"> master </w:t>
      </w:r>
      <w:r w:rsidR="00EF686B" w:rsidRPr="00377A8C">
        <w:t>pipeline</w:t>
      </w:r>
      <w:r w:rsidRPr="00377A8C">
        <w:t>,</w:t>
      </w:r>
      <w:r w:rsidR="00CB0687" w:rsidRPr="00377A8C">
        <w:t xml:space="preserve"> as </w:t>
      </w:r>
      <w:r w:rsidR="00EF686B" w:rsidRPr="00377A8C">
        <w:t>they do</w:t>
      </w:r>
      <w:r w:rsidR="00CB0687" w:rsidRPr="00377A8C">
        <w:t xml:space="preserve"> not contain error</w:t>
      </w:r>
      <w:r w:rsidR="00EF686B" w:rsidRPr="00377A8C">
        <w:t xml:space="preserve"> </w:t>
      </w:r>
      <w:r w:rsidR="00CB0687" w:rsidRPr="00377A8C">
        <w:t>details.</w:t>
      </w:r>
      <w:r w:rsidR="00785CA7" w:rsidRPr="00377A8C">
        <w:t xml:space="preserve"> </w:t>
      </w:r>
      <w:r w:rsidR="00AE1402" w:rsidRPr="00377A8C">
        <w:t>Using</w:t>
      </w:r>
      <w:r w:rsidR="00477E79" w:rsidRPr="00377A8C">
        <w:t xml:space="preserve"> the name of the pipeline</w:t>
      </w:r>
      <w:r w:rsidR="00AE1402" w:rsidRPr="00377A8C">
        <w:t>,</w:t>
      </w:r>
      <w:r w:rsidR="00477E79" w:rsidRPr="00377A8C">
        <w:t xml:space="preserve"> information</w:t>
      </w:r>
      <w:r w:rsidR="00A246E0" w:rsidRPr="00377A8C">
        <w:t xml:space="preserve"> about the stage it failed on</w:t>
      </w:r>
      <w:r w:rsidR="0090356E" w:rsidRPr="00377A8C">
        <w:t xml:space="preserve"> can be obtained</w:t>
      </w:r>
      <w:r w:rsidR="00EF686B" w:rsidRPr="00377A8C">
        <w:t>.</w:t>
      </w:r>
    </w:p>
    <w:p w14:paraId="62323AE1" w14:textId="62B24670" w:rsidR="00D12DE7" w:rsidRPr="00377A8C" w:rsidRDefault="00AB7075" w:rsidP="006F2D6D">
      <w:pPr>
        <w:pStyle w:val="ListParagraph"/>
        <w:numPr>
          <w:ilvl w:val="0"/>
          <w:numId w:val="21"/>
        </w:numPr>
        <w:rPr>
          <w:rFonts w:hint="eastAsia"/>
        </w:rPr>
      </w:pPr>
      <w:r w:rsidRPr="00377A8C">
        <w:t xml:space="preserve">Left </w:t>
      </w:r>
      <w:r w:rsidR="00AE1402" w:rsidRPr="00377A8C">
        <w:t>c</w:t>
      </w:r>
      <w:r w:rsidRPr="00377A8C">
        <w:t xml:space="preserve">lick on the </w:t>
      </w:r>
      <w:r w:rsidR="005B2C54" w:rsidRPr="00377A8C">
        <w:t>[@] Parameters link to check the input parameters. Th</w:t>
      </w:r>
      <w:r w:rsidR="006B037A" w:rsidRPr="00377A8C">
        <w:t>is</w:t>
      </w:r>
      <w:r w:rsidR="005B2C54" w:rsidRPr="00377A8C">
        <w:t xml:space="preserve"> should </w:t>
      </w:r>
      <w:r w:rsidR="006B037A" w:rsidRPr="00377A8C">
        <w:t>provide</w:t>
      </w:r>
      <w:r w:rsidR="005B2C54" w:rsidRPr="00377A8C">
        <w:t xml:space="preserve"> insight </w:t>
      </w:r>
      <w:r w:rsidR="006B037A" w:rsidRPr="00377A8C">
        <w:t>into</w:t>
      </w:r>
      <w:r w:rsidR="005B2C54" w:rsidRPr="00377A8C">
        <w:t xml:space="preserve"> wh</w:t>
      </w:r>
      <w:r w:rsidR="006B037A" w:rsidRPr="00377A8C">
        <w:t>ich</w:t>
      </w:r>
      <w:r w:rsidR="005B2C54" w:rsidRPr="00377A8C">
        <w:t xml:space="preserve"> entities failed.</w:t>
      </w:r>
      <w:r w:rsidR="0029006B" w:rsidRPr="00377A8C">
        <w:t xml:space="preserve"> </w:t>
      </w:r>
      <w:r w:rsidR="00DE48F9" w:rsidRPr="00377A8C">
        <w:t>In this example</w:t>
      </w:r>
      <w:r w:rsidR="006B037A" w:rsidRPr="00377A8C">
        <w:t>,</w:t>
      </w:r>
      <w:r w:rsidR="00ED175D" w:rsidRPr="00377A8C">
        <w:t xml:space="preserve"> the</w:t>
      </w:r>
      <w:r w:rsidR="00E27566" w:rsidRPr="00377A8C">
        <w:t xml:space="preserve"> </w:t>
      </w:r>
      <w:r w:rsidR="00ED175D" w:rsidRPr="00377A8C">
        <w:t>p</w:t>
      </w:r>
      <w:r w:rsidR="00E27566" w:rsidRPr="00377A8C">
        <w:t xml:space="preserve">ipeline was executing </w:t>
      </w:r>
      <w:r w:rsidR="00ED175D" w:rsidRPr="00377A8C">
        <w:t>the</w:t>
      </w:r>
      <w:r w:rsidR="00E27566" w:rsidRPr="00377A8C">
        <w:t xml:space="preserve"> Persisted</w:t>
      </w:r>
      <w:r w:rsidR="00EE6BDF" w:rsidRPr="00377A8C">
        <w:t>.ObtainTransaction</w:t>
      </w:r>
      <w:r w:rsidR="00E27566" w:rsidRPr="00377A8C">
        <w:t xml:space="preserve"> stored procedure</w:t>
      </w:r>
      <w:r w:rsidR="0029006B" w:rsidRPr="00377A8C">
        <w:t xml:space="preserve"> </w:t>
      </w:r>
      <w:r w:rsidR="000E63EB" w:rsidRPr="00377A8C">
        <w:t xml:space="preserve">for </w:t>
      </w:r>
      <w:r w:rsidR="00ED175D" w:rsidRPr="00377A8C">
        <w:t>the</w:t>
      </w:r>
      <w:r w:rsidR="000E63EB" w:rsidRPr="00377A8C">
        <w:t xml:space="preserve"> Transaction entity</w:t>
      </w:r>
      <w:r w:rsidR="00D12DE7" w:rsidRPr="00377A8C">
        <w:t>.</w:t>
      </w:r>
    </w:p>
    <w:p w14:paraId="3F4655B3" w14:textId="40143496" w:rsidR="00E215AC" w:rsidRPr="00377A8C" w:rsidRDefault="0029006B">
      <w:pPr>
        <w:pStyle w:val="ListParagraph"/>
        <w:rPr>
          <w:rFonts w:hint="eastAsia"/>
        </w:rPr>
      </w:pPr>
      <w:r w:rsidRPr="00377A8C">
        <w:t xml:space="preserve"> </w:t>
      </w:r>
      <w:r w:rsidRPr="00377A8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p>
    <w:p w14:paraId="031B0750" w14:textId="6C45340B" w:rsidR="0043069E" w:rsidRPr="00377A8C" w:rsidRDefault="0009339C" w:rsidP="006F2D6D">
      <w:pPr>
        <w:pStyle w:val="ListParagraph"/>
        <w:numPr>
          <w:ilvl w:val="0"/>
          <w:numId w:val="21"/>
        </w:numPr>
        <w:rPr>
          <w:rFonts w:hint="eastAsia"/>
        </w:rPr>
      </w:pPr>
      <w:r w:rsidRPr="00377A8C">
        <w:t xml:space="preserve">Left </w:t>
      </w:r>
      <w:r w:rsidR="007D51AF" w:rsidRPr="00377A8C">
        <w:t>c</w:t>
      </w:r>
      <w:r w:rsidR="004B67BD" w:rsidRPr="00377A8C">
        <w:t>lick on t</w:t>
      </w:r>
      <w:r w:rsidRPr="00377A8C">
        <w:t>he error message icon</w:t>
      </w:r>
      <w:r w:rsidR="001A3D2D" w:rsidRPr="00377A8C">
        <w:t xml:space="preserve">. </w:t>
      </w:r>
      <w:r w:rsidR="00860FEB" w:rsidRPr="00377A8C">
        <w:t>A n</w:t>
      </w:r>
      <w:r w:rsidR="001A3D2D" w:rsidRPr="00377A8C">
        <w:t>ew window should pop up with the</w:t>
      </w:r>
      <w:r w:rsidR="002D10B7" w:rsidRPr="00377A8C">
        <w:t xml:space="preserve"> </w:t>
      </w:r>
      <w:r w:rsidR="004052CE" w:rsidRPr="00377A8C">
        <w:t xml:space="preserve">error message </w:t>
      </w:r>
      <w:r w:rsidR="0043069E" w:rsidRPr="00377A8C">
        <w:t>like below</w:t>
      </w:r>
      <w:r w:rsidR="00F9100E" w:rsidRPr="00377A8C">
        <w:t>.</w:t>
      </w:r>
      <w:r w:rsidR="00860FEB" w:rsidRPr="00377A8C">
        <w:t xml:space="preserve"> </w:t>
      </w:r>
      <w:r w:rsidR="00357688" w:rsidRPr="00377A8C">
        <w:t>This m</w:t>
      </w:r>
      <w:r w:rsidR="00860FEB" w:rsidRPr="00377A8C">
        <w:t xml:space="preserve">essage should provide insight </w:t>
      </w:r>
      <w:r w:rsidR="00FE08B9" w:rsidRPr="00377A8C">
        <w:t>into</w:t>
      </w:r>
      <w:r w:rsidR="00860FEB" w:rsidRPr="00377A8C">
        <w:t xml:space="preserve"> the re</w:t>
      </w:r>
      <w:r w:rsidR="00FE08B9" w:rsidRPr="00377A8C">
        <w:t>a</w:t>
      </w:r>
      <w:r w:rsidR="00860FEB" w:rsidRPr="00377A8C">
        <w:t xml:space="preserve">son </w:t>
      </w:r>
      <w:r w:rsidR="009A107D" w:rsidRPr="00377A8C">
        <w:t>of</w:t>
      </w:r>
      <w:r w:rsidR="00860FEB" w:rsidRPr="00377A8C">
        <w:t xml:space="preserve"> failure</w:t>
      </w:r>
      <w:r w:rsidR="00357688" w:rsidRPr="00377A8C">
        <w:t>.</w:t>
      </w:r>
    </w:p>
    <w:p w14:paraId="7FE59A42" w14:textId="11D31389" w:rsidR="0043069E" w:rsidRPr="00377A8C" w:rsidRDefault="00410975" w:rsidP="0043069E">
      <w:pPr>
        <w:pStyle w:val="ListParagraph"/>
        <w:rPr>
          <w:rFonts w:hint="eastAsia"/>
        </w:rPr>
      </w:pPr>
      <w:r>
        <w:drawing>
          <wp:inline distT="0" distB="0" distL="0" distR="0" wp14:anchorId="69A11A87" wp14:editId="6D4E83BD">
            <wp:extent cx="4365266" cy="1034367"/>
            <wp:effectExtent l="0" t="0" r="0" b="0"/>
            <wp:docPr id="1394266495" name="Picture 19954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4"/>
                    <pic:cNvPicPr/>
                  </pic:nvPicPr>
                  <pic:blipFill>
                    <a:blip r:embed="rId76">
                      <a:extLst>
                        <a:ext uri="{28A0092B-C50C-407E-A947-70E740481C1C}">
                          <a14:useLocalDpi xmlns:a14="http://schemas.microsoft.com/office/drawing/2010/main" val="0"/>
                        </a:ext>
                      </a:extLst>
                    </a:blip>
                    <a:stretch>
                      <a:fillRect/>
                    </a:stretch>
                  </pic:blipFill>
                  <pic:spPr>
                    <a:xfrm>
                      <a:off x="0" y="0"/>
                      <a:ext cx="4365266" cy="1034367"/>
                    </a:xfrm>
                    <a:prstGeom prst="rect">
                      <a:avLst/>
                    </a:prstGeom>
                  </pic:spPr>
                </pic:pic>
              </a:graphicData>
            </a:graphic>
          </wp:inline>
        </w:drawing>
      </w:r>
    </w:p>
    <w:p w14:paraId="0CA7B42D" w14:textId="77777777" w:rsidR="002B10DA" w:rsidRPr="00377A8C" w:rsidRDefault="002B10DA" w:rsidP="0043069E">
      <w:pPr>
        <w:pStyle w:val="ListParagraph"/>
        <w:rPr>
          <w:rFonts w:hint="eastAsia"/>
        </w:rPr>
      </w:pPr>
    </w:p>
    <w:p w14:paraId="39A02A83" w14:textId="629B4784" w:rsidR="00481A5C" w:rsidRPr="00377A8C" w:rsidRDefault="00481A5C" w:rsidP="000D4123">
      <w:pPr>
        <w:pStyle w:val="Heading3"/>
        <w:rPr>
          <w:rFonts w:hint="eastAsia"/>
        </w:rPr>
      </w:pPr>
      <w:bookmarkStart w:id="45" w:name="_Toc29193021"/>
      <w:bookmarkStart w:id="46" w:name="_Toc30618689"/>
      <w:bookmarkEnd w:id="45"/>
      <w:r w:rsidRPr="00377A8C">
        <w:t xml:space="preserve">Custom </w:t>
      </w:r>
      <w:r w:rsidR="00D930B6" w:rsidRPr="00377A8C">
        <w:t xml:space="preserve">SQL </w:t>
      </w:r>
      <w:r w:rsidRPr="00377A8C">
        <w:t>Lo</w:t>
      </w:r>
      <w:r w:rsidR="006B737A" w:rsidRPr="00377A8C">
        <w:t>g</w:t>
      </w:r>
      <w:r w:rsidRPr="00377A8C">
        <w:t>ging</w:t>
      </w:r>
      <w:bookmarkEnd w:id="46"/>
    </w:p>
    <w:p w14:paraId="0C329D16" w14:textId="4DD232AF" w:rsidR="00776304" w:rsidRPr="00377A8C" w:rsidRDefault="00776304" w:rsidP="00192FA0">
      <w:pPr>
        <w:rPr>
          <w:rFonts w:hint="eastAsia"/>
        </w:rPr>
      </w:pPr>
      <w:r w:rsidRPr="00377A8C">
        <w:t xml:space="preserve">When </w:t>
      </w:r>
      <w:r w:rsidR="00000916" w:rsidRPr="00377A8C">
        <w:t>the</w:t>
      </w:r>
      <w:r w:rsidRPr="00377A8C">
        <w:t xml:space="preserve"> solution </w:t>
      </w:r>
      <w:r w:rsidR="00206986" w:rsidRPr="00377A8C">
        <w:t>is execute</w:t>
      </w:r>
      <w:r w:rsidR="00000916" w:rsidRPr="00377A8C">
        <w:t xml:space="preserve">d, </w:t>
      </w:r>
      <w:r w:rsidR="00925C9F" w:rsidRPr="00377A8C">
        <w:t xml:space="preserve">execution information </w:t>
      </w:r>
      <w:r w:rsidR="00000916" w:rsidRPr="00377A8C">
        <w:t>is also logged</w:t>
      </w:r>
      <w:r w:rsidR="00925C9F" w:rsidRPr="00377A8C">
        <w:t xml:space="preserve"> in</w:t>
      </w:r>
      <w:r w:rsidR="00206986" w:rsidRPr="00377A8C">
        <w:t xml:space="preserve"> </w:t>
      </w:r>
      <w:r w:rsidR="00000916" w:rsidRPr="00377A8C">
        <w:t>the</w:t>
      </w:r>
      <w:r w:rsidR="00206986" w:rsidRPr="00377A8C">
        <w:t xml:space="preserve"> </w:t>
      </w:r>
      <w:r w:rsidR="00C92992" w:rsidRPr="00377A8C">
        <w:t>Synap</w:t>
      </w:r>
      <w:r w:rsidR="00000916" w:rsidRPr="00377A8C">
        <w:t>se</w:t>
      </w:r>
      <w:r w:rsidR="00C92992" w:rsidRPr="00377A8C">
        <w:t xml:space="preserve"> Analytics </w:t>
      </w:r>
      <w:r w:rsidR="00206986" w:rsidRPr="00377A8C">
        <w:t xml:space="preserve">tables. This provides </w:t>
      </w:r>
      <w:r w:rsidR="00570CBD" w:rsidRPr="00377A8C">
        <w:t>lo</w:t>
      </w:r>
      <w:r w:rsidR="0097652C" w:rsidRPr="00377A8C">
        <w:t>g</w:t>
      </w:r>
      <w:r w:rsidR="00570CBD" w:rsidRPr="00377A8C">
        <w:t>ging</w:t>
      </w:r>
      <w:r w:rsidR="0097652C" w:rsidRPr="00377A8C">
        <w:t xml:space="preserve"> </w:t>
      </w:r>
      <w:r w:rsidR="00ED490E" w:rsidRPr="00377A8C">
        <w:t xml:space="preserve">that </w:t>
      </w:r>
      <w:r w:rsidR="00A63142" w:rsidRPr="00377A8C">
        <w:t>can be</w:t>
      </w:r>
      <w:r w:rsidR="00ED490E" w:rsidRPr="00377A8C">
        <w:t xml:space="preserve"> fully </w:t>
      </w:r>
      <w:r w:rsidR="00A63142" w:rsidRPr="00377A8C">
        <w:t>customi</w:t>
      </w:r>
      <w:r w:rsidR="00035395" w:rsidRPr="00377A8C">
        <w:t>s</w:t>
      </w:r>
      <w:r w:rsidR="00A63142" w:rsidRPr="00377A8C">
        <w:t>e</w:t>
      </w:r>
      <w:r w:rsidR="00F3053A" w:rsidRPr="00377A8C">
        <w:t>d</w:t>
      </w:r>
      <w:r w:rsidR="00570CBD" w:rsidRPr="00377A8C">
        <w:t>.</w:t>
      </w:r>
      <w:r w:rsidR="005B2D26" w:rsidRPr="00377A8C">
        <w:t xml:space="preserve"> </w:t>
      </w:r>
      <w:r w:rsidR="00035395" w:rsidRPr="00377A8C">
        <w:t>The c</w:t>
      </w:r>
      <w:r w:rsidR="007F1DAD" w:rsidRPr="00377A8C">
        <w:t xml:space="preserve">urrent solution </w:t>
      </w:r>
      <w:r w:rsidR="00035395" w:rsidRPr="00377A8C">
        <w:t>only logs the</w:t>
      </w:r>
      <w:r w:rsidR="00DB0BF6" w:rsidRPr="00377A8C">
        <w:t xml:space="preserve"> top level details about </w:t>
      </w:r>
      <w:r w:rsidR="00035395" w:rsidRPr="00377A8C">
        <w:t>the</w:t>
      </w:r>
      <w:r w:rsidR="00DB0BF6" w:rsidRPr="00377A8C">
        <w:t xml:space="preserve"> execution of </w:t>
      </w:r>
      <w:r w:rsidR="00424436" w:rsidRPr="00377A8C">
        <w:t>entities but it is possible</w:t>
      </w:r>
      <w:r w:rsidRPr="00377A8C">
        <w:t xml:space="preserve"> </w:t>
      </w:r>
      <w:r w:rsidR="00424436" w:rsidRPr="00377A8C">
        <w:t>to implement more sophisticated logging</w:t>
      </w:r>
      <w:r w:rsidR="002F6A7B" w:rsidRPr="00377A8C">
        <w:t xml:space="preserve">, </w:t>
      </w:r>
      <w:r w:rsidR="00787397">
        <w:t>e</w:t>
      </w:r>
      <w:r w:rsidR="0060631D" w:rsidRPr="00377A8C">
        <w:t>.g.</w:t>
      </w:r>
      <w:r w:rsidR="00424436" w:rsidRPr="00377A8C">
        <w:t xml:space="preserve"> log</w:t>
      </w:r>
      <w:r w:rsidR="002F6A7B" w:rsidRPr="00377A8C">
        <w:t>ging the</w:t>
      </w:r>
      <w:r w:rsidR="00424436" w:rsidRPr="00377A8C">
        <w:t xml:space="preserve"> amount of </w:t>
      </w:r>
      <w:r w:rsidR="00567789" w:rsidRPr="00377A8C">
        <w:t>copied records</w:t>
      </w:r>
      <w:r w:rsidR="00DB0BF6" w:rsidRPr="00377A8C">
        <w:t xml:space="preserve"> for each entity</w:t>
      </w:r>
      <w:r w:rsidR="00567789" w:rsidRPr="00377A8C">
        <w:t>.</w:t>
      </w:r>
      <w:r w:rsidR="00FE573E" w:rsidRPr="00377A8C">
        <w:t xml:space="preserve"> </w:t>
      </w:r>
      <w:r w:rsidR="004A731D" w:rsidRPr="00377A8C">
        <w:t>Lo</w:t>
      </w:r>
      <w:r w:rsidR="002F6A7B" w:rsidRPr="00377A8C">
        <w:t>g</w:t>
      </w:r>
      <w:r w:rsidR="004A731D" w:rsidRPr="00377A8C">
        <w:t xml:space="preserve">ged data can be used to </w:t>
      </w:r>
      <w:r w:rsidR="00C92992" w:rsidRPr="00377A8C">
        <w:t>analys</w:t>
      </w:r>
      <w:r w:rsidR="002F6A7B" w:rsidRPr="00377A8C">
        <w:t>e</w:t>
      </w:r>
      <w:r w:rsidR="00C92992" w:rsidRPr="00377A8C">
        <w:t xml:space="preserve"> patterns in executions or creation of execution dashboards.</w:t>
      </w:r>
    </w:p>
    <w:p w14:paraId="4327FF31" w14:textId="096A17A7" w:rsidR="009227B7" w:rsidRPr="00377A8C" w:rsidRDefault="00C20CCA" w:rsidP="004160A7">
      <w:pPr>
        <w:pStyle w:val="Heading4"/>
        <w:rPr>
          <w:rFonts w:hint="eastAsia"/>
        </w:rPr>
      </w:pPr>
      <w:r w:rsidRPr="00377A8C">
        <w:t xml:space="preserve">How to </w:t>
      </w:r>
      <w:r w:rsidR="00F73896" w:rsidRPr="00377A8C">
        <w:t>check</w:t>
      </w:r>
      <w:r w:rsidR="00A30FB8" w:rsidRPr="00377A8C">
        <w:t xml:space="preserve"> </w:t>
      </w:r>
      <w:r w:rsidR="00E16DE2" w:rsidRPr="00377A8C">
        <w:t>c</w:t>
      </w:r>
      <w:r w:rsidR="00A30FB8" w:rsidRPr="00377A8C">
        <w:t xml:space="preserve">ustom </w:t>
      </w:r>
      <w:r w:rsidR="00E16DE2" w:rsidRPr="00377A8C">
        <w:t>l</w:t>
      </w:r>
      <w:r w:rsidR="00A30FB8" w:rsidRPr="00377A8C">
        <w:t>og</w:t>
      </w:r>
      <w:r w:rsidR="00D930B6" w:rsidRPr="00377A8C">
        <w:t>s</w:t>
      </w:r>
    </w:p>
    <w:p w14:paraId="6F94D9C5" w14:textId="3BAD1D37" w:rsidR="00F5008B" w:rsidRPr="00377A8C" w:rsidRDefault="001F35C2" w:rsidP="00DD4775">
      <w:pPr>
        <w:rPr>
          <w:rFonts w:hint="eastAsia"/>
        </w:rPr>
      </w:pPr>
      <w:r w:rsidRPr="00377A8C">
        <w:t>T</w:t>
      </w:r>
      <w:r w:rsidR="00F5008B" w:rsidRPr="00377A8C">
        <w:t xml:space="preserve">o access </w:t>
      </w:r>
      <w:r w:rsidR="0060631D" w:rsidRPr="00377A8C">
        <w:t>the audit</w:t>
      </w:r>
      <w:r w:rsidR="00F5008B" w:rsidRPr="00377A8C">
        <w:t xml:space="preserve"> table</w:t>
      </w:r>
      <w:r w:rsidR="0060631D" w:rsidRPr="00377A8C">
        <w:t>s in Synapse Analytics</w:t>
      </w:r>
      <w:r w:rsidR="0099738A" w:rsidRPr="00377A8C">
        <w:t>,</w:t>
      </w:r>
      <w:r w:rsidR="00F5008B" w:rsidRPr="00377A8C">
        <w:t xml:space="preserve"> fo</w:t>
      </w:r>
      <w:r w:rsidR="0099738A" w:rsidRPr="00377A8C">
        <w:t>l</w:t>
      </w:r>
      <w:r w:rsidR="00F5008B" w:rsidRPr="00377A8C">
        <w:t>low</w:t>
      </w:r>
      <w:r w:rsidR="0099738A" w:rsidRPr="00377A8C">
        <w:t xml:space="preserve"> the</w:t>
      </w:r>
      <w:r w:rsidR="00F5008B" w:rsidRPr="00377A8C">
        <w:t xml:space="preserve"> steps described below:</w:t>
      </w:r>
    </w:p>
    <w:p w14:paraId="222C769D" w14:textId="3DC7304D" w:rsidR="00E27A57" w:rsidRPr="00377A8C" w:rsidRDefault="00157A99" w:rsidP="006F2D6D">
      <w:pPr>
        <w:pStyle w:val="ListParagraph"/>
        <w:numPr>
          <w:ilvl w:val="0"/>
          <w:numId w:val="23"/>
        </w:numPr>
        <w:rPr>
          <w:rFonts w:hint="eastAsia"/>
        </w:rPr>
      </w:pPr>
      <w:r w:rsidRPr="00377A8C">
        <w:t>Open SQL Server Management Studio (SSMS)</w:t>
      </w:r>
    </w:p>
    <w:p w14:paraId="6C01A076" w14:textId="1055DBE8" w:rsidR="00AB3D4F" w:rsidRPr="00377A8C" w:rsidRDefault="000A1E72" w:rsidP="006F2D6D">
      <w:pPr>
        <w:pStyle w:val="ListParagraph"/>
        <w:numPr>
          <w:ilvl w:val="0"/>
          <w:numId w:val="23"/>
        </w:numPr>
        <w:rPr>
          <w:rFonts w:hint="eastAsia"/>
        </w:rPr>
      </w:pPr>
      <w:r w:rsidRPr="00377A8C">
        <w:t xml:space="preserve">Connect to </w:t>
      </w:r>
      <w:r w:rsidR="00EE0DCA" w:rsidRPr="00377A8C">
        <w:t>S</w:t>
      </w:r>
      <w:r w:rsidRPr="00377A8C">
        <w:t xml:space="preserve">ynapse </w:t>
      </w:r>
      <w:r w:rsidR="00EE0DCA" w:rsidRPr="00377A8C">
        <w:t>Analytics</w:t>
      </w:r>
      <w:r w:rsidRPr="00377A8C">
        <w:t xml:space="preserve"> by providing</w:t>
      </w:r>
      <w:r w:rsidR="00AB3D4F" w:rsidRPr="00377A8C">
        <w:t xml:space="preserve"> </w:t>
      </w:r>
      <w:r w:rsidR="00EE0DCA" w:rsidRPr="00377A8C">
        <w:t xml:space="preserve">the </w:t>
      </w:r>
      <w:r w:rsidR="00AB3D4F" w:rsidRPr="00377A8C">
        <w:t>connection details</w:t>
      </w:r>
      <w:r w:rsidRPr="00377A8C">
        <w:t xml:space="preserve"> (</w:t>
      </w:r>
      <w:r w:rsidR="00750A4F" w:rsidRPr="00377A8C">
        <w:t>the</w:t>
      </w:r>
      <w:r w:rsidR="007E2CA5" w:rsidRPr="00377A8C">
        <w:t xml:space="preserve"> connection details </w:t>
      </w:r>
      <w:r w:rsidR="00EE0DCA" w:rsidRPr="00377A8C">
        <w:t xml:space="preserve">can be </w:t>
      </w:r>
      <w:r w:rsidR="007E2CA5" w:rsidRPr="00377A8C">
        <w:t>obtain</w:t>
      </w:r>
      <w:r w:rsidR="00EE0DCA" w:rsidRPr="00377A8C">
        <w:t>ed</w:t>
      </w:r>
      <w:r w:rsidR="007E2CA5" w:rsidRPr="00377A8C">
        <w:t xml:space="preserve"> from Key</w:t>
      </w:r>
      <w:r w:rsidR="00AF75DD" w:rsidRPr="00377A8C">
        <w:t xml:space="preserve"> </w:t>
      </w:r>
      <w:r w:rsidR="007E2CA5" w:rsidRPr="00377A8C">
        <w:t>Vault</w:t>
      </w:r>
      <w:r w:rsidRPr="00377A8C">
        <w:t>)</w:t>
      </w:r>
      <w:r w:rsidR="00197000" w:rsidRPr="00377A8C">
        <w:t>.</w:t>
      </w:r>
    </w:p>
    <w:p w14:paraId="0F3453EF" w14:textId="48E21D76" w:rsidR="00A9025C" w:rsidRPr="00377A8C" w:rsidRDefault="00B14AB5" w:rsidP="006F2D6D">
      <w:pPr>
        <w:pStyle w:val="ListParagraph"/>
        <w:numPr>
          <w:ilvl w:val="0"/>
          <w:numId w:val="23"/>
        </w:numPr>
        <w:rPr>
          <w:rFonts w:hint="eastAsia"/>
        </w:rPr>
      </w:pPr>
      <w:r w:rsidRPr="00377A8C">
        <w:t>Open new query editor</w:t>
      </w:r>
      <w:r w:rsidR="00197000" w:rsidRPr="00377A8C">
        <w:t>.</w:t>
      </w:r>
    </w:p>
    <w:p w14:paraId="0CA97C91" w14:textId="77777777" w:rsidR="000C76A1" w:rsidRPr="00377A8C" w:rsidRDefault="000C76A1" w:rsidP="000C76A1">
      <w:pPr>
        <w:pStyle w:val="ListParagraph"/>
        <w:numPr>
          <w:ilvl w:val="0"/>
          <w:numId w:val="23"/>
        </w:numPr>
        <w:rPr>
          <w:rFonts w:hint="eastAsia"/>
        </w:rPr>
      </w:pPr>
      <w:r w:rsidRPr="00377A8C">
        <w:t>Execute below statement to select data from ExecutionLog view in a user friendly form “</w:t>
      </w:r>
      <w:r w:rsidRPr="00377A8C">
        <w:rPr>
          <w:rFonts w:ascii="Consolas" w:hAnsi="Consolas" w:cs="Consolas"/>
          <w:color w:val="0000FF"/>
          <w:sz w:val="19"/>
          <w:szCs w:val="19"/>
        </w:rPr>
        <w:t>SELECT</w:t>
      </w:r>
      <w:r w:rsidRPr="00377A8C">
        <w:rPr>
          <w:rFonts w:ascii="Consolas" w:hAnsi="Consolas" w:cs="Consolas"/>
          <w:color w:val="000000"/>
          <w:sz w:val="19"/>
          <w:szCs w:val="19"/>
        </w:rPr>
        <w:t> </w:t>
      </w:r>
      <w:r w:rsidRPr="00377A8C">
        <w:rPr>
          <w:rFonts w:ascii="Consolas" w:hAnsi="Consolas" w:cs="Consolas"/>
          <w:color w:val="808080"/>
          <w:sz w:val="19"/>
          <w:szCs w:val="19"/>
        </w:rPr>
        <w:t>*</w:t>
      </w:r>
      <w:r w:rsidRPr="00377A8C">
        <w:rPr>
          <w:rFonts w:ascii="Consolas" w:hAnsi="Consolas" w:cs="Consolas"/>
          <w:color w:val="000000"/>
          <w:sz w:val="19"/>
          <w:szCs w:val="19"/>
        </w:rPr>
        <w:t> </w:t>
      </w:r>
      <w:r w:rsidRPr="00377A8C">
        <w:rPr>
          <w:rFonts w:ascii="Consolas" w:hAnsi="Consolas" w:cs="Consolas"/>
          <w:color w:val="0000FF"/>
          <w:sz w:val="19"/>
          <w:szCs w:val="19"/>
        </w:rPr>
        <w:t>FROM</w:t>
      </w:r>
      <w:r w:rsidRPr="00377A8C">
        <w:rPr>
          <w:rFonts w:ascii="Consolas" w:hAnsi="Consolas" w:cs="Consolas"/>
          <w:color w:val="000000"/>
          <w:sz w:val="19"/>
          <w:szCs w:val="19"/>
        </w:rPr>
        <w:t> [Audit]</w:t>
      </w:r>
      <w:r w:rsidRPr="00377A8C">
        <w:rPr>
          <w:rFonts w:ascii="Consolas" w:hAnsi="Consolas" w:cs="Consolas"/>
          <w:color w:val="808080"/>
          <w:sz w:val="19"/>
          <w:szCs w:val="19"/>
        </w:rPr>
        <w:t>.</w:t>
      </w:r>
      <w:r w:rsidRPr="00377A8C">
        <w:rPr>
          <w:rFonts w:ascii="Consolas" w:hAnsi="Consolas" w:cs="Consolas"/>
          <w:color w:val="000000"/>
          <w:sz w:val="19"/>
          <w:szCs w:val="19"/>
        </w:rPr>
        <w:t>[ExecutionLog]</w:t>
      </w:r>
      <w:r w:rsidRPr="00377A8C">
        <w:rPr>
          <w:rFonts w:ascii="Consolas" w:hAnsi="Consolas" w:cs="Consolas"/>
          <w:noProof w:val="0"/>
          <w:color w:val="000000"/>
          <w:sz w:val="19"/>
          <w:szCs w:val="19"/>
        </w:rPr>
        <w:t> </w:t>
      </w:r>
      <w:r w:rsidRPr="00377A8C">
        <w:rPr>
          <w:rFonts w:ascii="Consolas" w:hAnsi="Consolas" w:cs="Consolas"/>
          <w:color w:val="0000FF"/>
          <w:sz w:val="19"/>
          <w:szCs w:val="19"/>
        </w:rPr>
        <w:t>ORDER BY </w:t>
      </w:r>
      <w:r w:rsidRPr="00377A8C">
        <w:rPr>
          <w:rFonts w:ascii="Consolas" w:hAnsi="Consolas" w:cs="Consolas"/>
          <w:color w:val="808080"/>
          <w:sz w:val="19"/>
          <w:szCs w:val="19"/>
        </w:rPr>
        <w:t>LoadId </w:t>
      </w:r>
      <w:r w:rsidRPr="00377A8C">
        <w:rPr>
          <w:rFonts w:ascii="Consolas" w:hAnsi="Consolas" w:cs="Consolas"/>
          <w:color w:val="0000FF"/>
          <w:sz w:val="19"/>
          <w:szCs w:val="19"/>
        </w:rPr>
        <w:t>DESC</w:t>
      </w:r>
      <w:r w:rsidRPr="00377A8C">
        <w:t>”.</w:t>
      </w:r>
    </w:p>
    <w:p w14:paraId="5D1C6C10" w14:textId="77777777" w:rsidR="000C76A1" w:rsidRPr="00377A8C" w:rsidRDefault="000C76A1" w:rsidP="000C76A1">
      <w:pPr>
        <w:pStyle w:val="ListParagraph"/>
        <w:numPr>
          <w:ilvl w:val="0"/>
          <w:numId w:val="23"/>
        </w:numPr>
        <w:rPr>
          <w:rFonts w:hint="eastAsia"/>
        </w:rPr>
      </w:pPr>
      <w:r w:rsidRPr="00377A8C">
        <w:t>Inspect the executions by Pipeline Status.</w:t>
      </w:r>
    </w:p>
    <w:p w14:paraId="5252CF7B" w14:textId="6DF4B5FC" w:rsidR="002C5A26" w:rsidRPr="00377A8C" w:rsidRDefault="002C5A26" w:rsidP="00192FA0">
      <w:pPr>
        <w:pStyle w:val="ListParagraph"/>
        <w:rPr>
          <w:rFonts w:hint="eastAsia"/>
        </w:rPr>
      </w:pPr>
      <w:r w:rsidRPr="00377A8C">
        <w:lastRenderedPageBreak/>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3DA04DED" w:rsidR="005F4DA9" w:rsidRPr="00377A8C" w:rsidRDefault="005F4DA9">
      <w:pPr>
        <w:spacing w:after="200" w:line="276" w:lineRule="auto"/>
        <w:rPr>
          <w:rFonts w:hint="eastAsia"/>
        </w:rPr>
      </w:pPr>
      <w:r w:rsidRPr="00377A8C">
        <w:br w:type="page"/>
      </w:r>
    </w:p>
    <w:p w14:paraId="13D2D4F9" w14:textId="66C9AD61" w:rsidR="00AA2870" w:rsidRPr="00377A8C" w:rsidRDefault="00AA2870" w:rsidP="00AA2870">
      <w:pPr>
        <w:pStyle w:val="Heading2"/>
        <w:rPr>
          <w:rFonts w:hint="eastAsia"/>
        </w:rPr>
      </w:pPr>
      <w:bookmarkStart w:id="47" w:name="_Toc28877127"/>
      <w:bookmarkStart w:id="48" w:name="_Toc29193023"/>
      <w:bookmarkStart w:id="49" w:name="_Toc30618690"/>
      <w:bookmarkEnd w:id="47"/>
      <w:bookmarkEnd w:id="48"/>
      <w:r w:rsidRPr="00377A8C">
        <w:lastRenderedPageBreak/>
        <w:t>Turning solution on/off</w:t>
      </w:r>
      <w:bookmarkEnd w:id="49"/>
    </w:p>
    <w:p w14:paraId="60464D62" w14:textId="296B0A72" w:rsidR="00D8095E" w:rsidRPr="00377A8C" w:rsidRDefault="001E3D7C" w:rsidP="004160A7">
      <w:pPr>
        <w:pStyle w:val="Heading3"/>
        <w:rPr>
          <w:rFonts w:hint="eastAsia"/>
        </w:rPr>
      </w:pPr>
      <w:bookmarkStart w:id="50" w:name="_Ref29217023"/>
      <w:bookmarkStart w:id="51" w:name="_Toc30618691"/>
      <w:r w:rsidRPr="00377A8C">
        <w:t>Enable/Disable the solution</w:t>
      </w:r>
      <w:bookmarkEnd w:id="50"/>
      <w:bookmarkEnd w:id="51"/>
    </w:p>
    <w:p w14:paraId="1320A235" w14:textId="60AD6DDD" w:rsidR="00CF7BDF" w:rsidRPr="00377A8C" w:rsidRDefault="005970CC" w:rsidP="00CF7BDF">
      <w:pPr>
        <w:pStyle w:val="Heading4"/>
        <w:rPr>
          <w:rFonts w:hint="eastAsia"/>
        </w:rPr>
      </w:pPr>
      <w:bookmarkStart w:id="52" w:name="_How_to_enable/disable"/>
      <w:bookmarkEnd w:id="52"/>
      <w:r w:rsidRPr="00377A8C">
        <w:t xml:space="preserve">How to enable/disable </w:t>
      </w:r>
      <w:r w:rsidR="00BF42B2" w:rsidRPr="00377A8C">
        <w:t xml:space="preserve">Synapse Analytics </w:t>
      </w:r>
      <w:r w:rsidR="00915D8A" w:rsidRPr="00377A8C">
        <w:t>via</w:t>
      </w:r>
      <w:r w:rsidR="00C75215" w:rsidRPr="00377A8C">
        <w:t xml:space="preserve"> </w:t>
      </w:r>
      <w:r w:rsidR="0008298D" w:rsidRPr="00377A8C">
        <w:t>Azure P</w:t>
      </w:r>
      <w:r w:rsidR="00C75215" w:rsidRPr="00377A8C">
        <w:t>ortal</w:t>
      </w:r>
    </w:p>
    <w:p w14:paraId="4DAF45C2" w14:textId="070C6BE2" w:rsidR="00B5222B" w:rsidRPr="00377A8C" w:rsidRDefault="00AC45B0">
      <w:pPr>
        <w:rPr>
          <w:rFonts w:hint="eastAsia"/>
        </w:rPr>
      </w:pPr>
      <w:r w:rsidRPr="00377A8C">
        <w:t xml:space="preserve">Running </w:t>
      </w:r>
      <w:r w:rsidR="00F644C8" w:rsidRPr="00377A8C">
        <w:t>Synapse Analytics</w:t>
      </w:r>
      <w:r w:rsidRPr="00377A8C">
        <w:t xml:space="preserve"> when not required can incur</w:t>
      </w:r>
      <w:r w:rsidR="00F644C8" w:rsidRPr="00377A8C">
        <w:t xml:space="preserve"> </w:t>
      </w:r>
      <w:r w:rsidR="00E311D9" w:rsidRPr="00377A8C">
        <w:t xml:space="preserve">unnecessary </w:t>
      </w:r>
      <w:r w:rsidRPr="00377A8C">
        <w:t xml:space="preserve">costs. The data warehouse created within this solution can be switched on and off manually via the Azure Portal, </w:t>
      </w:r>
      <w:r w:rsidR="0039735D" w:rsidRPr="00377A8C">
        <w:t>as shown in the following steps:</w:t>
      </w:r>
    </w:p>
    <w:p w14:paraId="66B1BF32" w14:textId="758AFCE5" w:rsidR="0039735D" w:rsidRPr="00377A8C" w:rsidRDefault="0030756A" w:rsidP="006F2D6D">
      <w:pPr>
        <w:pStyle w:val="ListParagraph"/>
        <w:numPr>
          <w:ilvl w:val="0"/>
          <w:numId w:val="22"/>
        </w:numPr>
        <w:rPr>
          <w:rFonts w:hint="eastAsia"/>
        </w:rPr>
      </w:pPr>
      <w:r w:rsidRPr="00377A8C">
        <w:t>From the Azure Portal, select the ‘SQL databases’</w:t>
      </w:r>
      <w:r w:rsidR="00A25C39" w:rsidRPr="00377A8C">
        <w:t xml:space="preserve"> service.</w:t>
      </w:r>
    </w:p>
    <w:p w14:paraId="1AA29753" w14:textId="263F6FC6" w:rsidR="00A25C39" w:rsidRPr="00377A8C" w:rsidRDefault="00D60860" w:rsidP="00A25C39">
      <w:pPr>
        <w:pStyle w:val="ListParagraph"/>
        <w:jc w:val="center"/>
        <w:rPr>
          <w:rFonts w:hint="eastAsia"/>
        </w:rPr>
      </w:pPr>
      <w:r>
        <w:drawing>
          <wp:inline distT="0" distB="0" distL="0" distR="0" wp14:anchorId="6AAFCA88" wp14:editId="34242A49">
            <wp:extent cx="5060472" cy="2735249"/>
            <wp:effectExtent l="0" t="0" r="6985" b="8255"/>
            <wp:docPr id="1582036771" name="Picture 199544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5"/>
                    <pic:cNvPicPr/>
                  </pic:nvPicPr>
                  <pic:blipFill>
                    <a:blip r:embed="rId78">
                      <a:extLst>
                        <a:ext uri="{28A0092B-C50C-407E-A947-70E740481C1C}">
                          <a14:useLocalDpi xmlns:a14="http://schemas.microsoft.com/office/drawing/2010/main" val="0"/>
                        </a:ext>
                      </a:extLst>
                    </a:blip>
                    <a:stretch>
                      <a:fillRect/>
                    </a:stretch>
                  </pic:blipFill>
                  <pic:spPr>
                    <a:xfrm>
                      <a:off x="0" y="0"/>
                      <a:ext cx="5060472" cy="2735249"/>
                    </a:xfrm>
                    <a:prstGeom prst="rect">
                      <a:avLst/>
                    </a:prstGeom>
                  </pic:spPr>
                </pic:pic>
              </a:graphicData>
            </a:graphic>
          </wp:inline>
        </w:drawing>
      </w:r>
    </w:p>
    <w:p w14:paraId="6FD96685" w14:textId="251DB084" w:rsidR="00161D3B" w:rsidRPr="00377A8C" w:rsidRDefault="00ED7C42" w:rsidP="006F2D6D">
      <w:pPr>
        <w:pStyle w:val="ListParagraph"/>
        <w:numPr>
          <w:ilvl w:val="0"/>
          <w:numId w:val="22"/>
        </w:numPr>
        <w:rPr>
          <w:rFonts w:hint="eastAsia"/>
        </w:rPr>
      </w:pPr>
      <w:r w:rsidRPr="00377A8C">
        <w:t>S</w:t>
      </w:r>
      <w:r w:rsidR="0047768D" w:rsidRPr="00377A8C">
        <w:t>elect</w:t>
      </w:r>
      <w:r w:rsidR="00E654ED" w:rsidRPr="00377A8C">
        <w:t xml:space="preserve"> the SQL Data Warehouse </w:t>
      </w:r>
      <w:r w:rsidR="003559B4" w:rsidRPr="00377A8C">
        <w:t>named</w:t>
      </w:r>
      <w:r w:rsidR="0047768D" w:rsidRPr="00377A8C">
        <w:t xml:space="preserve"> ‘</w:t>
      </w:r>
      <w:r w:rsidR="009A40AF" w:rsidRPr="00377A8C">
        <w:t>QuickstartCDM</w:t>
      </w:r>
      <w:r w:rsidR="0047768D" w:rsidRPr="00377A8C">
        <w:t>’</w:t>
      </w:r>
      <w:r w:rsidR="00D54F8E" w:rsidRPr="00377A8C">
        <w:t>.</w:t>
      </w:r>
      <w:r w:rsidR="0074149B" w:rsidRPr="00377A8C">
        <w:t xml:space="preserve"> The button highlighted in the diagram below </w:t>
      </w:r>
      <w:r w:rsidR="009B7C31" w:rsidRPr="00377A8C">
        <w:t>shows</w:t>
      </w:r>
      <w:r w:rsidR="0074149B" w:rsidRPr="00377A8C">
        <w:t xml:space="preserve"> ‘Resume’ when </w:t>
      </w:r>
      <w:r w:rsidR="009B7C31" w:rsidRPr="00377A8C">
        <w:t>Synapse Analytics</w:t>
      </w:r>
      <w:r w:rsidR="0074149B" w:rsidRPr="00377A8C">
        <w:t xml:space="preserve"> is</w:t>
      </w:r>
      <w:r w:rsidR="00161D3B" w:rsidRPr="00377A8C">
        <w:t xml:space="preserve"> not</w:t>
      </w:r>
      <w:r w:rsidR="0074149B" w:rsidRPr="00377A8C">
        <w:t xml:space="preserve"> running and ‘Pause’ when running</w:t>
      </w:r>
      <w:r w:rsidR="00161D3B" w:rsidRPr="00377A8C">
        <w:t>. Select this to switch</w:t>
      </w:r>
      <w:r w:rsidR="0086001C" w:rsidRPr="00377A8C">
        <w:t xml:space="preserve"> </w:t>
      </w:r>
      <w:r w:rsidR="00161D3B" w:rsidRPr="00377A8C">
        <w:t>on and off as required.</w:t>
      </w:r>
      <w:r w:rsidR="00A7197B" w:rsidRPr="00377A8C">
        <w:t xml:space="preserve"> This operation can </w:t>
      </w:r>
      <w:r w:rsidR="00591BCE" w:rsidRPr="00377A8C">
        <w:t>take some time</w:t>
      </w:r>
      <w:r w:rsidR="00795F48" w:rsidRPr="00377A8C">
        <w:t xml:space="preserve">, especially during </w:t>
      </w:r>
      <w:r w:rsidR="00DF0191" w:rsidRPr="00377A8C">
        <w:t>the Pausing action.</w:t>
      </w:r>
    </w:p>
    <w:p w14:paraId="45E3E601" w14:textId="12E94758" w:rsidR="00A25C39" w:rsidRPr="00377A8C" w:rsidRDefault="006C2D57" w:rsidP="00192FA0">
      <w:pPr>
        <w:pStyle w:val="ListParagraph"/>
        <w:jc w:val="center"/>
        <w:rPr>
          <w:rFonts w:hint="eastAsia"/>
        </w:rPr>
      </w:pPr>
      <w:r>
        <w:drawing>
          <wp:inline distT="0" distB="0" distL="0" distR="0" wp14:anchorId="1A62C35A" wp14:editId="55E62E18">
            <wp:extent cx="4815966" cy="2924355"/>
            <wp:effectExtent l="0" t="0" r="3810" b="9525"/>
            <wp:docPr id="2032859851" name="Picture 19954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1"/>
                    <pic:cNvPicPr/>
                  </pic:nvPicPr>
                  <pic:blipFill>
                    <a:blip r:embed="rId79">
                      <a:extLst>
                        <a:ext uri="{28A0092B-C50C-407E-A947-70E740481C1C}">
                          <a14:useLocalDpi xmlns:a14="http://schemas.microsoft.com/office/drawing/2010/main" val="0"/>
                        </a:ext>
                      </a:extLst>
                    </a:blip>
                    <a:stretch>
                      <a:fillRect/>
                    </a:stretch>
                  </pic:blipFill>
                  <pic:spPr>
                    <a:xfrm>
                      <a:off x="0" y="0"/>
                      <a:ext cx="4815966" cy="2924355"/>
                    </a:xfrm>
                    <a:prstGeom prst="rect">
                      <a:avLst/>
                    </a:prstGeom>
                  </pic:spPr>
                </pic:pic>
              </a:graphicData>
            </a:graphic>
          </wp:inline>
        </w:drawing>
      </w:r>
    </w:p>
    <w:p w14:paraId="312F4A92" w14:textId="77777777" w:rsidR="00D54F8E" w:rsidRPr="00377A8C" w:rsidRDefault="00D54F8E" w:rsidP="00192FA0">
      <w:pPr>
        <w:pStyle w:val="ListParagraph"/>
        <w:jc w:val="center"/>
        <w:rPr>
          <w:rFonts w:hint="eastAsia"/>
        </w:rPr>
      </w:pPr>
    </w:p>
    <w:p w14:paraId="274E6D70" w14:textId="0BD11DA1" w:rsidR="00C75215" w:rsidRPr="00377A8C" w:rsidRDefault="00C75215">
      <w:pPr>
        <w:pStyle w:val="Heading4"/>
        <w:rPr>
          <w:rFonts w:hint="eastAsia"/>
        </w:rPr>
      </w:pPr>
      <w:r w:rsidRPr="00377A8C">
        <w:lastRenderedPageBreak/>
        <w:t xml:space="preserve">How to enable/disable </w:t>
      </w:r>
      <w:r w:rsidR="00BF42B2" w:rsidRPr="00377A8C">
        <w:t>Synapse Analytics</w:t>
      </w:r>
      <w:r w:rsidRPr="00377A8C">
        <w:t xml:space="preserve"> via ADF</w:t>
      </w:r>
    </w:p>
    <w:p w14:paraId="13CD9811" w14:textId="77777777" w:rsidR="00444639" w:rsidRPr="00377A8C" w:rsidRDefault="00FF497A" w:rsidP="00192FA0">
      <w:pPr>
        <w:rPr>
          <w:rFonts w:hint="eastAsia"/>
        </w:rPr>
      </w:pPr>
      <w:r w:rsidRPr="00377A8C">
        <w:t xml:space="preserve">A pipeline </w:t>
      </w:r>
      <w:r w:rsidR="00560D9C" w:rsidRPr="00377A8C">
        <w:t xml:space="preserve">is provided within the ADF solution that allows the </w:t>
      </w:r>
      <w:r w:rsidR="00BF3656" w:rsidRPr="00377A8C">
        <w:t xml:space="preserve">ADW to be paused and resumed, which can in turn be used to automate </w:t>
      </w:r>
      <w:r w:rsidR="00C36A85" w:rsidRPr="00377A8C">
        <w:t>this functionality</w:t>
      </w:r>
      <w:r w:rsidR="00714C74" w:rsidRPr="00377A8C">
        <w:t xml:space="preserve">. </w:t>
      </w:r>
    </w:p>
    <w:p w14:paraId="26055668" w14:textId="77777777" w:rsidR="00181127" w:rsidRPr="00377A8C" w:rsidRDefault="00181127" w:rsidP="00181127">
      <w:pPr>
        <w:pStyle w:val="ListParagraph"/>
        <w:numPr>
          <w:ilvl w:val="0"/>
          <w:numId w:val="25"/>
        </w:numPr>
        <w:rPr>
          <w:rFonts w:hint="eastAsia"/>
        </w:rPr>
      </w:pPr>
      <w:r w:rsidRPr="00377A8C">
        <w:t>Navigate to the “Author” page.</w:t>
      </w:r>
    </w:p>
    <w:p w14:paraId="57CCDD1B" w14:textId="7E8222D2" w:rsidR="006D6485" w:rsidRPr="00377A8C" w:rsidRDefault="00BB5566" w:rsidP="006F2D6D">
      <w:pPr>
        <w:pStyle w:val="ListParagraph"/>
        <w:numPr>
          <w:ilvl w:val="0"/>
          <w:numId w:val="25"/>
        </w:numPr>
        <w:rPr>
          <w:rFonts w:hint="eastAsia"/>
        </w:rPr>
      </w:pPr>
      <w:r w:rsidRPr="00377A8C">
        <w:t xml:space="preserve">Select the </w:t>
      </w:r>
      <w:r w:rsidR="003D619A" w:rsidRPr="00377A8C">
        <w:t>‘</w:t>
      </w:r>
      <w:r w:rsidR="00C0325B" w:rsidRPr="00377A8C">
        <w:t>PL_</w:t>
      </w:r>
      <w:r w:rsidR="00341E2E" w:rsidRPr="00377A8C">
        <w:t>ChangeSynapseAnalyticsState</w:t>
      </w:r>
      <w:r w:rsidR="003D619A" w:rsidRPr="00377A8C">
        <w:t>’</w:t>
      </w:r>
      <w:r w:rsidR="00886591" w:rsidRPr="00377A8C">
        <w:t xml:space="preserve"> pipeline from the ‘Management’ </w:t>
      </w:r>
      <w:r w:rsidR="00E231E5" w:rsidRPr="00377A8C">
        <w:t>folder</w:t>
      </w:r>
      <w:r w:rsidR="000A5B2C" w:rsidRPr="00377A8C">
        <w:t xml:space="preserve">. </w:t>
      </w:r>
      <w:r w:rsidR="00020FC4" w:rsidRPr="00377A8C">
        <w:t xml:space="preserve">The </w:t>
      </w:r>
      <w:r w:rsidR="00402580" w:rsidRPr="00377A8C">
        <w:t>pipeline</w:t>
      </w:r>
      <w:r w:rsidR="00F116A7" w:rsidRPr="00377A8C">
        <w:t xml:space="preserve"> can be </w:t>
      </w:r>
      <w:r w:rsidR="00C37E32" w:rsidRPr="00377A8C">
        <w:t>split</w:t>
      </w:r>
      <w:r w:rsidR="00F116A7" w:rsidRPr="00377A8C">
        <w:t xml:space="preserve"> in</w:t>
      </w:r>
      <w:r w:rsidR="008648E6">
        <w:t>to</w:t>
      </w:r>
      <w:r w:rsidR="00F116A7" w:rsidRPr="00377A8C">
        <w:t xml:space="preserve"> two </w:t>
      </w:r>
      <w:r w:rsidR="00402580" w:rsidRPr="00377A8C">
        <w:t xml:space="preserve">logical </w:t>
      </w:r>
      <w:r w:rsidR="00F116A7" w:rsidRPr="00377A8C">
        <w:t>parts</w:t>
      </w:r>
      <w:r w:rsidR="00402580" w:rsidRPr="00377A8C">
        <w:t>.</w:t>
      </w:r>
      <w:r w:rsidR="00F116A7" w:rsidRPr="00377A8C">
        <w:t xml:space="preserve"> </w:t>
      </w:r>
      <w:r w:rsidR="00402580" w:rsidRPr="00377A8C">
        <w:t>T</w:t>
      </w:r>
      <w:r w:rsidR="00F116A7" w:rsidRPr="00377A8C">
        <w:t xml:space="preserve">he first </w:t>
      </w:r>
      <w:r w:rsidR="00B46137" w:rsidRPr="00377A8C">
        <w:t>obtain</w:t>
      </w:r>
      <w:r w:rsidR="00402580" w:rsidRPr="00377A8C">
        <w:t>s</w:t>
      </w:r>
      <w:r w:rsidR="00B46137" w:rsidRPr="00377A8C">
        <w:t xml:space="preserve"> the </w:t>
      </w:r>
      <w:r w:rsidR="003C4F0A" w:rsidRPr="00377A8C">
        <w:t xml:space="preserve">required parameters to </w:t>
      </w:r>
      <w:r w:rsidR="00190E4A" w:rsidRPr="00377A8C">
        <w:t xml:space="preserve">perform </w:t>
      </w:r>
      <w:r w:rsidR="00044DF1" w:rsidRPr="00377A8C">
        <w:t>this task</w:t>
      </w:r>
      <w:r w:rsidR="0046781A" w:rsidRPr="00377A8C">
        <w:t xml:space="preserve"> and </w:t>
      </w:r>
      <w:r w:rsidR="007C60FD" w:rsidRPr="00377A8C">
        <w:t xml:space="preserve">the </w:t>
      </w:r>
      <w:r w:rsidR="00B555CB" w:rsidRPr="00377A8C">
        <w:t>second perform</w:t>
      </w:r>
      <w:r w:rsidR="00402580" w:rsidRPr="00377A8C">
        <w:t>s</w:t>
      </w:r>
      <w:r w:rsidR="00B555CB" w:rsidRPr="00377A8C">
        <w:t xml:space="preserve"> </w:t>
      </w:r>
      <w:r w:rsidR="00402580" w:rsidRPr="00377A8C">
        <w:t>a</w:t>
      </w:r>
      <w:r w:rsidR="00B555CB" w:rsidRPr="00377A8C">
        <w:t xml:space="preserve"> Web API call to switch the </w:t>
      </w:r>
      <w:r w:rsidR="00C823AD" w:rsidRPr="00377A8C">
        <w:t>Synapse Analytics</w:t>
      </w:r>
      <w:r w:rsidR="006B37A1" w:rsidRPr="00377A8C">
        <w:t xml:space="preserve"> on and off.</w:t>
      </w:r>
      <w:r w:rsidR="00C823AD" w:rsidRPr="00377A8C">
        <w:t xml:space="preserve"> </w:t>
      </w:r>
      <w:r w:rsidR="00070B1D" w:rsidRPr="00377A8C">
        <w:t xml:space="preserve">It also validates the current status and does not perform an action if </w:t>
      </w:r>
      <w:r w:rsidR="00A903E5" w:rsidRPr="00377A8C">
        <w:t xml:space="preserve">what is </w:t>
      </w:r>
      <w:r w:rsidR="00DE244F" w:rsidRPr="00377A8C">
        <w:t xml:space="preserve">required is already in place (eg. trying to pause </w:t>
      </w:r>
      <w:r w:rsidR="00505C90" w:rsidRPr="00377A8C">
        <w:t>Synapse Analytics when it is already paused).</w:t>
      </w:r>
    </w:p>
    <w:p w14:paraId="1A5223E0" w14:textId="101EF654" w:rsidR="00AD1F90" w:rsidRPr="00377A8C" w:rsidRDefault="009D7A0E" w:rsidP="00192FA0">
      <w:pPr>
        <w:pStyle w:val="ListParagraph"/>
        <w:jc w:val="center"/>
        <w:rPr>
          <w:rFonts w:hint="eastAsia"/>
        </w:rPr>
      </w:pPr>
      <w:r w:rsidRPr="00377A8C">
        <w:drawing>
          <wp:inline distT="0" distB="0" distL="0" distR="0" wp14:anchorId="70C27C9C" wp14:editId="30A3A96B">
            <wp:extent cx="6095998" cy="2438400"/>
            <wp:effectExtent l="0" t="0" r="0" b="0"/>
            <wp:docPr id="941100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6095998" cy="2438400"/>
                    </a:xfrm>
                    <a:prstGeom prst="rect">
                      <a:avLst/>
                    </a:prstGeom>
                  </pic:spPr>
                </pic:pic>
              </a:graphicData>
            </a:graphic>
          </wp:inline>
        </w:drawing>
      </w:r>
    </w:p>
    <w:p w14:paraId="2AB4F9C0" w14:textId="1F483D17" w:rsidR="00DB3C73" w:rsidRPr="00377A8C" w:rsidRDefault="00DB3C73" w:rsidP="00DB3C73">
      <w:pPr>
        <w:pStyle w:val="ListParagraph"/>
        <w:numPr>
          <w:ilvl w:val="0"/>
          <w:numId w:val="25"/>
        </w:numPr>
        <w:jc w:val="left"/>
        <w:rPr>
          <w:rFonts w:hint="eastAsia"/>
        </w:rPr>
      </w:pPr>
      <w:r w:rsidRPr="00377A8C">
        <w:t>While staying in the Author tab (1) check the PL_ChangeSynapseAnlyticsState(2) pipeline’s variable (4) called “KeyVaultName” to ensure that it has the correct name of the key vault as deployed in resource group. In this example the variable has the value of “quickstartkvweudev”. This update should be performed as a post deployment action, however if the value is incorrect, it needs to be updated and ADF need</w:t>
      </w:r>
      <w:r w:rsidR="007113C2">
        <w:t>s</w:t>
      </w:r>
      <w:r w:rsidRPr="00377A8C">
        <w:t xml:space="preserve"> to be published (5).</w:t>
      </w:r>
    </w:p>
    <w:p w14:paraId="709E25E0" w14:textId="5C7E7285" w:rsidR="00B24D8C" w:rsidRPr="00377A8C" w:rsidRDefault="005D75D2" w:rsidP="00192FA0">
      <w:pPr>
        <w:pStyle w:val="ListParagraph"/>
        <w:jc w:val="center"/>
        <w:rPr>
          <w:rFonts w:hint="eastAsia"/>
        </w:rPr>
      </w:pPr>
      <w:r>
        <w:drawing>
          <wp:inline distT="0" distB="0" distL="0" distR="0" wp14:anchorId="3771C685" wp14:editId="09303447">
            <wp:extent cx="3676660" cy="2782956"/>
            <wp:effectExtent l="0" t="0" r="0" b="0"/>
            <wp:docPr id="1702069646" name="Picture 199544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660" cy="2782956"/>
                    </a:xfrm>
                    <a:prstGeom prst="rect">
                      <a:avLst/>
                    </a:prstGeom>
                  </pic:spPr>
                </pic:pic>
              </a:graphicData>
            </a:graphic>
          </wp:inline>
        </w:drawing>
      </w:r>
    </w:p>
    <w:p w14:paraId="71F46103" w14:textId="4127ECEC" w:rsidR="00DC1029" w:rsidRPr="00377A8C" w:rsidRDefault="00DC1029" w:rsidP="00DC1029">
      <w:pPr>
        <w:pStyle w:val="ListParagraph"/>
        <w:numPr>
          <w:ilvl w:val="0"/>
          <w:numId w:val="25"/>
        </w:numPr>
        <w:rPr>
          <w:rFonts w:hint="eastAsia"/>
        </w:rPr>
      </w:pPr>
      <w:r w:rsidRPr="00377A8C">
        <w:t>To start executing the “PL_ChangeSynapseAnalyticsState”, select “Trigger” and then “Trigger now” from the drop down menu. From here, the parameter “Action” should be provided, which can take the values “resume” (to turn Synapse Analytics on) and “pause” (to turn Synapse Analytics off). Finally, select the “Finish” button.</w:t>
      </w:r>
    </w:p>
    <w:p w14:paraId="4F8F42F3" w14:textId="5C8414EA" w:rsidR="00F555F7" w:rsidRPr="00377A8C" w:rsidRDefault="00FC6726" w:rsidP="00192FA0">
      <w:pPr>
        <w:pStyle w:val="ListParagraph"/>
        <w:jc w:val="center"/>
        <w:rPr>
          <w:rFonts w:hint="eastAsia"/>
        </w:rPr>
      </w:pPr>
      <w:r w:rsidRPr="00377A8C">
        <w:lastRenderedPageBreak/>
        <w:drawing>
          <wp:inline distT="0" distB="0" distL="0" distR="0" wp14:anchorId="52234D1E" wp14:editId="2E0AE30F">
            <wp:extent cx="3404293" cy="1552575"/>
            <wp:effectExtent l="0" t="0" r="5715" b="0"/>
            <wp:docPr id="1729062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10DF6ED4" w14:textId="5E5A4F9D" w:rsidR="003E6245" w:rsidRPr="00377A8C" w:rsidRDefault="003E6245" w:rsidP="006F2D6D">
      <w:pPr>
        <w:pStyle w:val="ListParagraph"/>
        <w:numPr>
          <w:ilvl w:val="0"/>
          <w:numId w:val="25"/>
        </w:numPr>
        <w:rPr>
          <w:rFonts w:hint="eastAsia"/>
        </w:rPr>
      </w:pPr>
      <w:r w:rsidRPr="00377A8C">
        <w:t xml:space="preserve">This </w:t>
      </w:r>
      <w:r w:rsidR="006D4F50" w:rsidRPr="00377A8C">
        <w:t xml:space="preserve">pipeline </w:t>
      </w:r>
      <w:r w:rsidRPr="00377A8C">
        <w:t xml:space="preserve">can be </w:t>
      </w:r>
      <w:r w:rsidR="006D4F50" w:rsidRPr="00377A8C">
        <w:t>automated by adding</w:t>
      </w:r>
      <w:r w:rsidRPr="00377A8C">
        <w:t xml:space="preserve"> time triggers, as described in section </w:t>
      </w:r>
      <w:r w:rsidR="00E04DC7" w:rsidRPr="00377A8C">
        <w:t>‘How to add a Time Trigger to the solution‘</w:t>
      </w:r>
      <w:r w:rsidR="00F60770" w:rsidRPr="00377A8C">
        <w:t xml:space="preserve">. This is useful in terms of </w:t>
      </w:r>
      <w:r w:rsidR="00E04593" w:rsidRPr="00377A8C">
        <w:t xml:space="preserve">efficiency and to </w:t>
      </w:r>
      <w:r w:rsidR="006E2DA8" w:rsidRPr="00377A8C">
        <w:t>avoid</w:t>
      </w:r>
      <w:r w:rsidR="00E04593" w:rsidRPr="00377A8C">
        <w:t xml:space="preserve"> unnecessar</w:t>
      </w:r>
      <w:r w:rsidR="00EB20D9" w:rsidRPr="00377A8C">
        <w:t>y</w:t>
      </w:r>
      <w:r w:rsidR="00E04593" w:rsidRPr="00377A8C">
        <w:t xml:space="preserve"> costs</w:t>
      </w:r>
      <w:r w:rsidR="00174315" w:rsidRPr="00377A8C">
        <w:t>.</w:t>
      </w:r>
    </w:p>
    <w:p w14:paraId="51218BD1" w14:textId="77777777" w:rsidR="00B66325" w:rsidRPr="00377A8C" w:rsidRDefault="00B66325" w:rsidP="00B66325">
      <w:pPr>
        <w:pStyle w:val="ListParagraph"/>
        <w:rPr>
          <w:rFonts w:hint="eastAsia"/>
        </w:rPr>
      </w:pPr>
    </w:p>
    <w:p w14:paraId="1D9656B5" w14:textId="004FCDC3" w:rsidR="005244CB" w:rsidRPr="00377A8C" w:rsidRDefault="005970CC" w:rsidP="006D4F50">
      <w:pPr>
        <w:pStyle w:val="Heading4"/>
        <w:rPr>
          <w:rFonts w:hint="eastAsia"/>
        </w:rPr>
      </w:pPr>
      <w:r w:rsidRPr="00377A8C">
        <w:t>How to enable/di</w:t>
      </w:r>
      <w:r w:rsidR="002B1345" w:rsidRPr="00377A8C">
        <w:t>s</w:t>
      </w:r>
      <w:r w:rsidRPr="00377A8C">
        <w:t>able ADF triggers</w:t>
      </w:r>
    </w:p>
    <w:p w14:paraId="63B67F82" w14:textId="004FCDC3" w:rsidR="004D4E4E" w:rsidRPr="00377A8C" w:rsidRDefault="004D4E4E" w:rsidP="006F2D6D">
      <w:pPr>
        <w:pStyle w:val="ListParagraph"/>
        <w:numPr>
          <w:ilvl w:val="0"/>
          <w:numId w:val="42"/>
        </w:numPr>
        <w:rPr>
          <w:rFonts w:hint="eastAsia"/>
        </w:rPr>
      </w:pPr>
      <w:r w:rsidRPr="00377A8C">
        <w:t xml:space="preserve">Select the ‘Trigger’ button and </w:t>
      </w:r>
      <w:r w:rsidR="008348DD" w:rsidRPr="00377A8C">
        <w:t>then</w:t>
      </w:r>
      <w:r w:rsidRPr="00377A8C">
        <w:t xml:space="preserve"> ‘New/Edit’ option.</w:t>
      </w:r>
      <w:r w:rsidRPr="00377A8C">
        <w:drawing>
          <wp:inline distT="0" distB="0" distL="0" distR="0" wp14:anchorId="4971CCFE" wp14:editId="4C5D3DCB">
            <wp:extent cx="4191000" cy="1534830"/>
            <wp:effectExtent l="0" t="0" r="0" b="8255"/>
            <wp:docPr id="17922136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4191000" cy="1534830"/>
                    </a:xfrm>
                    <a:prstGeom prst="rect">
                      <a:avLst/>
                    </a:prstGeom>
                  </pic:spPr>
                </pic:pic>
              </a:graphicData>
            </a:graphic>
          </wp:inline>
        </w:drawing>
      </w:r>
    </w:p>
    <w:p w14:paraId="26693F82" w14:textId="0F6F3E24" w:rsidR="00883CF6" w:rsidRPr="00377A8C" w:rsidRDefault="00D653E6" w:rsidP="006F2D6D">
      <w:pPr>
        <w:pStyle w:val="ListParagraph"/>
        <w:numPr>
          <w:ilvl w:val="0"/>
          <w:numId w:val="42"/>
        </w:numPr>
        <w:rPr>
          <w:rFonts w:hint="eastAsia"/>
        </w:rPr>
      </w:pPr>
      <w:r w:rsidRPr="00377A8C">
        <w:t xml:space="preserve">Select the trigger to be </w:t>
      </w:r>
      <w:r w:rsidR="007527AF" w:rsidRPr="00377A8C">
        <w:t xml:space="preserve">enabled/disabled. </w:t>
      </w:r>
      <w:r w:rsidR="00990B50" w:rsidRPr="00377A8C">
        <w:t xml:space="preserve">From here, the menu option </w:t>
      </w:r>
      <w:r w:rsidR="00E954AA" w:rsidRPr="00377A8C">
        <w:t xml:space="preserve">‘Activated’ can be used to define if the trigger will be used or not. </w:t>
      </w:r>
      <w:r w:rsidR="000E6028" w:rsidRPr="00377A8C">
        <w:t>Select the appropriate option, then select ‘OK’.</w:t>
      </w:r>
      <w:r w:rsidR="6132C0CE" w:rsidRPr="00377A8C">
        <w:t xml:space="preserve"> </w:t>
      </w:r>
      <w:r w:rsidR="003A3122" w:rsidRPr="00377A8C">
        <w:t xml:space="preserve">Following this, complete the parameters page as appropriate and then </w:t>
      </w:r>
      <w:r w:rsidR="00C11015" w:rsidRPr="00377A8C">
        <w:t>click save</w:t>
      </w:r>
      <w:r w:rsidR="00F14D2D" w:rsidRPr="00377A8C">
        <w:t>.</w:t>
      </w:r>
      <w:r w:rsidR="00C11015" w:rsidRPr="00377A8C">
        <w:t xml:space="preserve"> </w:t>
      </w:r>
    </w:p>
    <w:p w14:paraId="2AA40654" w14:textId="718A0C2E" w:rsidR="00DE59F5" w:rsidRPr="00377A8C" w:rsidRDefault="00883CF6" w:rsidP="006F2D6D">
      <w:pPr>
        <w:pStyle w:val="ListParagraph"/>
        <w:numPr>
          <w:ilvl w:val="0"/>
          <w:numId w:val="42"/>
        </w:numPr>
        <w:spacing w:after="200" w:line="276" w:lineRule="auto"/>
        <w:rPr>
          <w:rFonts w:hint="eastAsia"/>
        </w:rPr>
      </w:pPr>
      <w:r w:rsidRPr="00377A8C">
        <w:t>Finally,</w:t>
      </w:r>
      <w:r w:rsidR="000F6432" w:rsidRPr="00377A8C">
        <w:t xml:space="preserve"> </w:t>
      </w:r>
      <w:r w:rsidR="00982CB2" w:rsidRPr="00377A8C">
        <w:t xml:space="preserve">select the </w:t>
      </w:r>
      <w:r w:rsidR="000F6432" w:rsidRPr="00377A8C">
        <w:t xml:space="preserve">Publish button to apply </w:t>
      </w:r>
      <w:r w:rsidR="00982CB2" w:rsidRPr="00377A8C">
        <w:t xml:space="preserve">the </w:t>
      </w:r>
      <w:r w:rsidR="000F6432" w:rsidRPr="00377A8C">
        <w:t xml:space="preserve">changes on the </w:t>
      </w:r>
      <w:r w:rsidR="003405D3" w:rsidRPr="00377A8C">
        <w:t>deployed Azure Data Factory.</w:t>
      </w:r>
    </w:p>
    <w:p w14:paraId="4E815100" w14:textId="77777777" w:rsidR="00465497" w:rsidRDefault="00465497" w:rsidP="00465497">
      <w:pPr>
        <w:pStyle w:val="Heading2"/>
        <w:rPr>
          <w:rFonts w:hint="eastAsia"/>
        </w:rPr>
      </w:pPr>
      <w:bookmarkStart w:id="53" w:name="_Toc30767807"/>
      <w:r>
        <w:t>Summary</w:t>
      </w:r>
      <w:bookmarkEnd w:id="53"/>
    </w:p>
    <w:p w14:paraId="520D3B73" w14:textId="77777777" w:rsidR="00465497" w:rsidRDefault="00465497" w:rsidP="00465497">
      <w:pPr>
        <w:rPr>
          <w:rFonts w:hint="eastAsia"/>
        </w:rPr>
      </w:pPr>
      <w:r>
        <w:t>This section covered all the operational subjects associated with Nonprofit Data Warehouse Quickstart, including how to find the resources, deploy the solution, and check the status of the execution. At this stage, your environment should be executed, and the Power BI reports should be able to refresh processed data from Synapse Analytics.</w:t>
      </w:r>
    </w:p>
    <w:p w14:paraId="580236DD" w14:textId="77777777" w:rsidR="00DE59F5" w:rsidRPr="00377A8C" w:rsidRDefault="00DE59F5">
      <w:pPr>
        <w:spacing w:after="200" w:line="276" w:lineRule="auto"/>
        <w:rPr>
          <w:rFonts w:hint="eastAsia"/>
        </w:rPr>
      </w:pPr>
      <w:r w:rsidRPr="00377A8C">
        <w:br w:type="page"/>
      </w:r>
    </w:p>
    <w:p w14:paraId="06E5C96A" w14:textId="2F19D729" w:rsidR="003A46E7" w:rsidRPr="00377A8C" w:rsidRDefault="00B92E35" w:rsidP="00E21857">
      <w:pPr>
        <w:pStyle w:val="Heading1"/>
        <w:rPr>
          <w:rFonts w:hint="eastAsia"/>
        </w:rPr>
      </w:pPr>
      <w:bookmarkStart w:id="54" w:name="_Toc30618692"/>
      <w:r w:rsidRPr="00377A8C">
        <w:lastRenderedPageBreak/>
        <w:t xml:space="preserve">How to </w:t>
      </w:r>
      <w:r w:rsidR="00EF4206" w:rsidRPr="00377A8C">
        <w:t>add your own data</w:t>
      </w:r>
      <w:bookmarkEnd w:id="54"/>
    </w:p>
    <w:p w14:paraId="46B2EE04" w14:textId="77777777" w:rsidR="00241CE6" w:rsidRDefault="00241CE6" w:rsidP="00241CE6">
      <w:pPr>
        <w:rPr>
          <w:rFonts w:hint="eastAsia"/>
        </w:rPr>
      </w:pPr>
      <w:bookmarkStart w:id="55" w:name="_Toc30618693"/>
      <w:r>
        <w:t xml:space="preserve">So far, this document provides guidance on how to use Nonprofit Data Warehouse Quickstart with example data provided alongside it. However, the real value comes when you create a data analytics solution with relevant and critical organizational data.  This section provides guidance on how to modify the architecture, example data files, and resources you’ve deployed to ingest data relevant to your organization. </w:t>
      </w:r>
    </w:p>
    <w:p w14:paraId="5961DAE8" w14:textId="77777777" w:rsidR="00241CE6" w:rsidRDefault="00241CE6" w:rsidP="00241CE6">
      <w:pPr>
        <w:rPr>
          <w:rFonts w:hint="eastAsia"/>
        </w:rPr>
      </w:pPr>
      <w:r>
        <w:t xml:space="preserve">First, administrators must move data from a Blob storage data source through to the ADLS solution to modify the data ingestion process. Following this, the changes required to take data from the ADLS solution through to the Synapse Analytics data warehousing solution’s persisted tables has been given. These persisted tables are key in providing the data for modelling and analytical purposes. Finally, a description of the required steps for modelling the data within Power BI has been given, allowing the data to then be used within interactive visualisations and reports. </w:t>
      </w:r>
    </w:p>
    <w:p w14:paraId="1A17CCC0" w14:textId="77777777" w:rsidR="00241CE6" w:rsidRDefault="00241CE6" w:rsidP="00241CE6">
      <w:pPr>
        <w:rPr>
          <w:rFonts w:hint="eastAsia"/>
        </w:rPr>
      </w:pPr>
      <w:r>
        <w:t>Adding organisation data into the platform will bring data closer to the business. Ingesting organisation specific data will enable organisations to mashup datasets from different source systems and build a unified data model. The model will become a base for organisations’ specific reporting that could provide additional data analysis and insights to the organisation.</w:t>
      </w:r>
    </w:p>
    <w:p w14:paraId="1E16ACC1" w14:textId="77777777" w:rsidR="00241CE6" w:rsidRDefault="00241CE6" w:rsidP="00241CE6">
      <w:pPr>
        <w:rPr>
          <w:rFonts w:hint="eastAsia"/>
        </w:rPr>
      </w:pPr>
      <w:r>
        <w:t>This section describes how to add new data sources to the solution so they can be ingested the same way as the test data provided as a part of this solution.</w:t>
      </w:r>
    </w:p>
    <w:p w14:paraId="6F5400A4" w14:textId="51438553" w:rsidR="009212B2" w:rsidRDefault="003E52B5" w:rsidP="00834DF6">
      <w:pPr>
        <w:pStyle w:val="Heading2"/>
        <w:rPr>
          <w:rFonts w:hint="eastAsia"/>
        </w:rPr>
      </w:pPr>
      <w:r w:rsidRPr="00377A8C">
        <w:t>Ingestion: Moving d</w:t>
      </w:r>
      <w:r w:rsidR="009212B2" w:rsidRPr="00377A8C">
        <w:t>ata</w:t>
      </w:r>
      <w:r w:rsidR="00667F85" w:rsidRPr="00377A8C">
        <w:t xml:space="preserve"> </w:t>
      </w:r>
      <w:r w:rsidR="009212B2" w:rsidRPr="00377A8C">
        <w:t xml:space="preserve">from Source </w:t>
      </w:r>
      <w:r w:rsidR="004753E3" w:rsidRPr="00377A8C">
        <w:t>Blob</w:t>
      </w:r>
      <w:r w:rsidR="009212B2" w:rsidRPr="00377A8C">
        <w:t xml:space="preserve"> to Azure Data Lake Storage</w:t>
      </w:r>
      <w:bookmarkEnd w:id="55"/>
    </w:p>
    <w:p w14:paraId="265EACC0" w14:textId="59A004FF" w:rsidR="00710707" w:rsidRPr="00710707" w:rsidRDefault="00710707" w:rsidP="00710707">
      <w:pPr>
        <w:rPr>
          <w:rFonts w:hint="eastAsia"/>
        </w:rPr>
      </w:pPr>
      <w:r>
        <w:t>This section describes how to configure the ingestion stage of the solution so organisation source entities can be ingested to Azure Data Lake Storage.</w:t>
      </w:r>
    </w:p>
    <w:p w14:paraId="21D884B2" w14:textId="6DFEA236" w:rsidR="00A93C26" w:rsidRPr="00377A8C" w:rsidRDefault="00A93C26" w:rsidP="00834DF6">
      <w:pPr>
        <w:pStyle w:val="Heading3"/>
        <w:rPr>
          <w:rFonts w:hint="eastAsia"/>
        </w:rPr>
      </w:pPr>
      <w:bookmarkStart w:id="56" w:name="_Toc30618694"/>
      <w:r w:rsidRPr="00377A8C">
        <w:t>Overview</w:t>
      </w:r>
      <w:bookmarkEnd w:id="56"/>
    </w:p>
    <w:p w14:paraId="1667097E" w14:textId="577A164E" w:rsidR="00BC3A1F" w:rsidRPr="00377A8C" w:rsidRDefault="75969D1C" w:rsidP="001E2306">
      <w:pPr>
        <w:rPr>
          <w:rFonts w:hint="eastAsia"/>
        </w:rPr>
      </w:pPr>
      <w:r w:rsidRPr="00377A8C">
        <w:t>Th</w:t>
      </w:r>
      <w:r w:rsidR="00CD516E" w:rsidRPr="00377A8C">
        <w:t>is</w:t>
      </w:r>
      <w:r w:rsidRPr="00377A8C">
        <w:t xml:space="preserve"> solution </w:t>
      </w:r>
      <w:r w:rsidR="00CD516E" w:rsidRPr="00377A8C">
        <w:t>uses a</w:t>
      </w:r>
      <w:r w:rsidR="00674CB8" w:rsidRPr="00377A8C">
        <w:t xml:space="preserve"> </w:t>
      </w:r>
      <w:r w:rsidRPr="00377A8C">
        <w:t>Blob</w:t>
      </w:r>
      <w:r w:rsidR="0088614D" w:rsidRPr="00377A8C">
        <w:t xml:space="preserve"> </w:t>
      </w:r>
      <w:r w:rsidR="007647F7" w:rsidRPr="00377A8C">
        <w:t>S</w:t>
      </w:r>
      <w:r w:rsidR="0088614D" w:rsidRPr="00377A8C">
        <w:t xml:space="preserve">torage </w:t>
      </w:r>
      <w:r w:rsidR="00CD516E" w:rsidRPr="00377A8C">
        <w:t xml:space="preserve">to </w:t>
      </w:r>
      <w:r w:rsidR="00671EB5" w:rsidRPr="00377A8C">
        <w:t>store</w:t>
      </w:r>
      <w:r w:rsidR="00F02ED5" w:rsidRPr="00377A8C">
        <w:t xml:space="preserve"> sample </w:t>
      </w:r>
      <w:r w:rsidR="00BF482E" w:rsidRPr="00377A8C">
        <w:t>C</w:t>
      </w:r>
      <w:r w:rsidR="009F1731" w:rsidRPr="00377A8C">
        <w:t>ommon Data Model</w:t>
      </w:r>
      <w:r w:rsidR="006504FB" w:rsidRPr="00377A8C">
        <w:t xml:space="preserve"> (CDM)</w:t>
      </w:r>
      <w:r w:rsidR="00AF5711" w:rsidRPr="00377A8C">
        <w:t xml:space="preserve"> </w:t>
      </w:r>
      <w:r w:rsidR="009F1731" w:rsidRPr="00377A8C">
        <w:t xml:space="preserve">entity files </w:t>
      </w:r>
      <w:r w:rsidR="00AF5711" w:rsidRPr="00377A8C">
        <w:t>that</w:t>
      </w:r>
      <w:r w:rsidR="009D34A3" w:rsidRPr="00377A8C">
        <w:t xml:space="preserve"> need to fo</w:t>
      </w:r>
      <w:r w:rsidR="000A5746" w:rsidRPr="00377A8C">
        <w:t>l</w:t>
      </w:r>
      <w:r w:rsidR="009D34A3" w:rsidRPr="00377A8C">
        <w:t>low CDM specification</w:t>
      </w:r>
      <w:r w:rsidR="00931DA7" w:rsidRPr="00377A8C">
        <w:t xml:space="preserve">. In </w:t>
      </w:r>
      <w:r w:rsidRPr="00377A8C">
        <w:t xml:space="preserve">a </w:t>
      </w:r>
      <w:r w:rsidR="00931DA7" w:rsidRPr="00377A8C">
        <w:t xml:space="preserve">real world </w:t>
      </w:r>
      <w:r w:rsidR="004A1476" w:rsidRPr="00377A8C">
        <w:t>scenario</w:t>
      </w:r>
      <w:r w:rsidR="002D1CA8" w:rsidRPr="00377A8C">
        <w:t xml:space="preserve"> this data can come from systems that </w:t>
      </w:r>
      <w:r w:rsidR="006504FB" w:rsidRPr="00377A8C">
        <w:t>are sup</w:t>
      </w:r>
      <w:r w:rsidR="000A5746" w:rsidRPr="00377A8C">
        <w:t>p</w:t>
      </w:r>
      <w:r w:rsidR="006504FB" w:rsidRPr="00377A8C">
        <w:t xml:space="preserve">orting CDM </w:t>
      </w:r>
      <w:r w:rsidR="00254EF3" w:rsidRPr="00377A8C">
        <w:t>such as</w:t>
      </w:r>
      <w:r w:rsidR="00791BEC" w:rsidRPr="00377A8C">
        <w:t xml:space="preserve"> Dynamics</w:t>
      </w:r>
      <w:r w:rsidR="00A731AE" w:rsidRPr="00377A8C">
        <w:t>, Power Apps</w:t>
      </w:r>
      <w:r w:rsidR="008B183E">
        <w:t>,</w:t>
      </w:r>
      <w:r w:rsidR="00791BEC" w:rsidRPr="00377A8C">
        <w:t xml:space="preserve"> etc</w:t>
      </w:r>
      <w:r w:rsidR="00DA5A84" w:rsidRPr="00377A8C">
        <w:t>.</w:t>
      </w:r>
      <w:r w:rsidR="00DF553D" w:rsidRPr="00377A8C">
        <w:t xml:space="preserve"> </w:t>
      </w:r>
    </w:p>
    <w:p w14:paraId="39186F1E" w14:textId="77777777" w:rsidR="00431265" w:rsidRPr="00377A8C" w:rsidRDefault="00431265" w:rsidP="001E2306">
      <w:pPr>
        <w:rPr>
          <w:rFonts w:hint="eastAsia"/>
        </w:rPr>
      </w:pPr>
    </w:p>
    <w:p w14:paraId="1EC096C5" w14:textId="1E7C0B6D" w:rsidR="00B674D6" w:rsidRPr="00377A8C" w:rsidRDefault="0078684F" w:rsidP="00834DF6">
      <w:pPr>
        <w:pStyle w:val="Heading3"/>
        <w:rPr>
          <w:rFonts w:hint="eastAsia"/>
        </w:rPr>
      </w:pPr>
      <w:bookmarkStart w:id="57" w:name="_Toc30618695"/>
      <w:r w:rsidRPr="00377A8C">
        <w:t>How to u</w:t>
      </w:r>
      <w:r w:rsidR="00A93C26" w:rsidRPr="00377A8C">
        <w:t xml:space="preserve">pload </w:t>
      </w:r>
      <w:r w:rsidRPr="00377A8C">
        <w:t>f</w:t>
      </w:r>
      <w:r w:rsidR="00A93C26" w:rsidRPr="00377A8C">
        <w:t>iles</w:t>
      </w:r>
      <w:r w:rsidR="003A5D0F" w:rsidRPr="00377A8C">
        <w:t xml:space="preserve"> to </w:t>
      </w:r>
      <w:r w:rsidR="005A3325" w:rsidRPr="00377A8C">
        <w:t xml:space="preserve">the </w:t>
      </w:r>
      <w:r w:rsidR="00B674D6" w:rsidRPr="00377A8C">
        <w:t>Blob</w:t>
      </w:r>
      <w:r w:rsidR="005A3325" w:rsidRPr="00377A8C">
        <w:t xml:space="preserve"> Storage</w:t>
      </w:r>
      <w:bookmarkEnd w:id="57"/>
    </w:p>
    <w:p w14:paraId="1BC051CB" w14:textId="4F7CEB81" w:rsidR="006458BE" w:rsidRPr="00377A8C" w:rsidRDefault="1570B43C" w:rsidP="1570B43C">
      <w:pPr>
        <w:rPr>
          <w:rFonts w:hint="eastAsia"/>
        </w:rPr>
      </w:pPr>
      <w:r w:rsidRPr="00377A8C">
        <w:t xml:space="preserve">Files uploaded to the </w:t>
      </w:r>
      <w:r w:rsidR="00DE59F5" w:rsidRPr="00377A8C">
        <w:t>b</w:t>
      </w:r>
      <w:r w:rsidRPr="00377A8C">
        <w:t xml:space="preserve">lob storage should be added to the container </w:t>
      </w:r>
      <w:r w:rsidRPr="00377A8C">
        <w:rPr>
          <w:b/>
          <w:bCs/>
        </w:rPr>
        <w:t>datasources</w:t>
      </w:r>
      <w:r w:rsidRPr="00377A8C">
        <w:t>. Each data source should be stored in a virtual folder named, in lowercase, after the source system (</w:t>
      </w:r>
      <w:r w:rsidR="000B3FD2" w:rsidRPr="00377A8C">
        <w:t>E.G</w:t>
      </w:r>
      <w:r w:rsidRPr="00377A8C">
        <w:t>. iati). Each entity will have a corresponding CSV file, as shown below (</w:t>
      </w:r>
      <w:r w:rsidR="00FC4BAC" w:rsidRPr="00377A8C">
        <w:t>E.G</w:t>
      </w:r>
      <w:r w:rsidRPr="00377A8C">
        <w:t xml:space="preserve">. data from the entity Account is stored in the Account.csv file). </w:t>
      </w:r>
    </w:p>
    <w:p w14:paraId="54EA30B9" w14:textId="4C3096D8" w:rsidR="00431265" w:rsidRPr="00377A8C" w:rsidRDefault="00B07369" w:rsidP="006458BE">
      <w:pPr>
        <w:rPr>
          <w:rFonts w:hint="eastAsia"/>
        </w:rPr>
      </w:pPr>
      <w:r>
        <w:drawing>
          <wp:inline distT="0" distB="0" distL="0" distR="0" wp14:anchorId="52D29F81" wp14:editId="467B21DB">
            <wp:extent cx="6120765" cy="1837690"/>
            <wp:effectExtent l="0" t="0" r="0" b="0"/>
            <wp:docPr id="4766345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6120765" cy="1837690"/>
                    </a:xfrm>
                    <a:prstGeom prst="rect">
                      <a:avLst/>
                    </a:prstGeom>
                  </pic:spPr>
                </pic:pic>
              </a:graphicData>
            </a:graphic>
          </wp:inline>
        </w:drawing>
      </w:r>
    </w:p>
    <w:p w14:paraId="132C6BAA" w14:textId="33E3A829" w:rsidR="00CF28A3" w:rsidRPr="00377A8C" w:rsidRDefault="005D0DD7" w:rsidP="00CB766D">
      <w:pPr>
        <w:pStyle w:val="Heading3"/>
        <w:rPr>
          <w:rFonts w:hint="eastAsia"/>
        </w:rPr>
      </w:pPr>
      <w:bookmarkStart w:id="58" w:name="_Ref29464163"/>
      <w:bookmarkStart w:id="59" w:name="_Toc30618696"/>
      <w:bookmarkStart w:id="60" w:name="_Ref29367162"/>
      <w:r w:rsidRPr="00377A8C">
        <w:lastRenderedPageBreak/>
        <w:t>How to c</w:t>
      </w:r>
      <w:r w:rsidR="5497C7BD" w:rsidRPr="00377A8C">
        <w:t>onfigure Synapse Analytics</w:t>
      </w:r>
      <w:bookmarkEnd w:id="58"/>
      <w:bookmarkEnd w:id="59"/>
      <w:r w:rsidR="5497C7BD" w:rsidRPr="00377A8C">
        <w:t xml:space="preserve"> </w:t>
      </w:r>
      <w:bookmarkEnd w:id="60"/>
    </w:p>
    <w:p w14:paraId="7D91A565" w14:textId="3FC28D41" w:rsidR="00AC555F" w:rsidRPr="00377A8C" w:rsidRDefault="002E1EEA" w:rsidP="00BC1992">
      <w:pPr>
        <w:rPr>
          <w:rFonts w:hint="eastAsia"/>
        </w:rPr>
      </w:pPr>
      <w:r w:rsidRPr="00377A8C">
        <w:t xml:space="preserve">The Control tables in Synapse Analytics contain </w:t>
      </w:r>
      <w:r w:rsidR="004608E8" w:rsidRPr="00377A8C">
        <w:t xml:space="preserve">metadata about each entity expected to be processed by the solution. </w:t>
      </w:r>
      <w:r w:rsidR="00AC555F" w:rsidRPr="00377A8C">
        <w:t>There are two main tables</w:t>
      </w:r>
      <w:r w:rsidR="00A549E5" w:rsidRPr="00377A8C">
        <w:t xml:space="preserve"> that </w:t>
      </w:r>
      <w:r w:rsidR="00A34A61" w:rsidRPr="00377A8C">
        <w:t>controls the ingestion process.</w:t>
      </w:r>
    </w:p>
    <w:p w14:paraId="790231AA" w14:textId="398E8485" w:rsidR="00256E4E" w:rsidRPr="00377A8C" w:rsidRDefault="571284B5" w:rsidP="00256E4E">
      <w:pPr>
        <w:rPr>
          <w:rFonts w:hint="eastAsia"/>
        </w:rPr>
      </w:pPr>
      <w:r w:rsidRPr="00377A8C">
        <w:rPr>
          <w:b/>
          <w:bCs/>
        </w:rPr>
        <w:t>Control.SourceSystem</w:t>
      </w:r>
      <w:r w:rsidRPr="00377A8C">
        <w:t xml:space="preserve"> – holds metadata about source system</w:t>
      </w:r>
      <w:r w:rsidR="00C67BC2" w:rsidRPr="00377A8C">
        <w:t>s</w:t>
      </w:r>
      <w:r w:rsidRPr="00377A8C">
        <w:t xml:space="preserve">. </w:t>
      </w:r>
      <w:r w:rsidR="0058496C" w:rsidRPr="00377A8C">
        <w:t>Requires one single record per source system</w:t>
      </w:r>
      <w:r w:rsidR="003F31B7">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256E4E" w:rsidRPr="00377A8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377A8C" w:rsidRDefault="00256E4E" w:rsidP="00256E4E">
            <w:pPr>
              <w:spacing w:after="0"/>
              <w:rPr>
                <w:rFonts w:hint="eastAsia"/>
                <w:b w:val="0"/>
                <w:bCs w:val="0"/>
                <w:color w:val="FEFFFF" w:themeColor="text2"/>
              </w:rPr>
            </w:pPr>
            <w:bookmarkStart w:id="61" w:name="_Hlk29315677"/>
            <w:r w:rsidRPr="00377A8C">
              <w:rPr>
                <w:b w:val="0"/>
                <w:bCs w:val="0"/>
                <w:color w:val="FEFFFF" w:themeColor="text2"/>
              </w:rPr>
              <w:t>Column Name</w:t>
            </w:r>
          </w:p>
        </w:tc>
        <w:tc>
          <w:tcPr>
            <w:tcW w:w="4464" w:type="dxa"/>
          </w:tcPr>
          <w:p w14:paraId="13EC28C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42" w:type="dxa"/>
          </w:tcPr>
          <w:p w14:paraId="65E656B4" w14:textId="12C366D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114CA6">
              <w:rPr>
                <w:b w:val="0"/>
                <w:bCs w:val="0"/>
                <w:color w:val="FEFFFF" w:themeColor="text2"/>
              </w:rPr>
              <w:t>Characters</w:t>
            </w:r>
          </w:p>
        </w:tc>
        <w:tc>
          <w:tcPr>
            <w:tcW w:w="2355" w:type="dxa"/>
          </w:tcPr>
          <w:p w14:paraId="5099187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p>
        </w:tc>
      </w:tr>
      <w:tr w:rsidR="00A801F2" w:rsidRPr="00377A8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377A8C" w:rsidRDefault="005336C8" w:rsidP="00256E4E">
            <w:pPr>
              <w:spacing w:after="0"/>
              <w:rPr>
                <w:rFonts w:hint="eastAsia"/>
                <w:b w:val="0"/>
                <w:bCs w:val="0"/>
                <w:color w:val="FEFFFF" w:themeColor="text2"/>
              </w:rPr>
            </w:pPr>
            <w:r w:rsidRPr="00377A8C">
              <w:rPr>
                <w:b w:val="0"/>
                <w:bCs w:val="0"/>
                <w:color w:val="FEFFFF" w:themeColor="text2"/>
              </w:rPr>
              <w:t>SourceSystemId</w:t>
            </w:r>
          </w:p>
        </w:tc>
        <w:tc>
          <w:tcPr>
            <w:tcW w:w="4464" w:type="dxa"/>
            <w:tcBorders>
              <w:top w:val="none" w:sz="0" w:space="0" w:color="auto"/>
              <w:bottom w:val="none" w:sz="0" w:space="0" w:color="auto"/>
            </w:tcBorders>
          </w:tcPr>
          <w:p w14:paraId="7F4C40DD" w14:textId="452BFB5C" w:rsidR="00A801F2" w:rsidRPr="00377A8C" w:rsidRDefault="002C087D"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An </w:t>
            </w:r>
            <w:r w:rsidR="009723A8" w:rsidRPr="00377A8C">
              <w:t>i</w:t>
            </w:r>
            <w:r w:rsidR="00077779" w:rsidRPr="00377A8C">
              <w:t xml:space="preserve">nteger </w:t>
            </w:r>
            <w:r w:rsidRPr="00377A8C">
              <w:t xml:space="preserve">number </w:t>
            </w:r>
            <w:r w:rsidR="00077779" w:rsidRPr="00377A8C">
              <w:t>incremented by 1</w:t>
            </w:r>
            <w:r w:rsidR="009723A8" w:rsidRPr="00377A8C">
              <w:t xml:space="preserve"> that uniquely identifies each source</w:t>
            </w:r>
            <w:r w:rsidR="00CF1BEB" w:rsidRPr="00377A8C">
              <w:t xml:space="preserve">. This value </w:t>
            </w:r>
            <w:r w:rsidR="009723A8" w:rsidRPr="00377A8C">
              <w:t>can’t be duplicated</w:t>
            </w:r>
            <w:r w:rsidR="00114CA6">
              <w:t>.</w:t>
            </w:r>
          </w:p>
        </w:tc>
        <w:tc>
          <w:tcPr>
            <w:tcW w:w="642" w:type="dxa"/>
            <w:tcBorders>
              <w:top w:val="none" w:sz="0" w:space="0" w:color="auto"/>
              <w:bottom w:val="none" w:sz="0" w:space="0" w:color="auto"/>
            </w:tcBorders>
          </w:tcPr>
          <w:p w14:paraId="2B6152A6" w14:textId="4A12E0E5"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355" w:type="dxa"/>
            <w:tcBorders>
              <w:top w:val="none" w:sz="0" w:space="0" w:color="auto"/>
              <w:bottom w:val="none" w:sz="0" w:space="0" w:color="auto"/>
            </w:tcBorders>
          </w:tcPr>
          <w:p w14:paraId="4FAC8797" w14:textId="668FC642"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SourceSystemCode</w:t>
            </w:r>
          </w:p>
        </w:tc>
        <w:tc>
          <w:tcPr>
            <w:tcW w:w="4464" w:type="dxa"/>
          </w:tcPr>
          <w:p w14:paraId="362C0D6C" w14:textId="5673B234" w:rsidR="00256E4E" w:rsidRPr="00377A8C" w:rsidRDefault="00442C75"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 s</w:t>
            </w:r>
            <w:r w:rsidR="00256E4E" w:rsidRPr="00377A8C">
              <w:t xml:space="preserve">hort code that uniquely </w:t>
            </w:r>
            <w:r w:rsidR="1BDD0352" w:rsidRPr="00377A8C">
              <w:t>identifies a</w:t>
            </w:r>
            <w:r w:rsidR="00256E4E" w:rsidRPr="00377A8C">
              <w:t xml:space="preserve"> source system. Files uploaded to </w:t>
            </w:r>
            <w:r w:rsidR="00FB3606" w:rsidRPr="00377A8C">
              <w:t xml:space="preserve">a </w:t>
            </w:r>
            <w:r w:rsidR="797C4F49" w:rsidRPr="00377A8C">
              <w:t>Blob</w:t>
            </w:r>
            <w:r w:rsidR="00256E4E" w:rsidRPr="00377A8C">
              <w:t xml:space="preserve"> </w:t>
            </w:r>
            <w:r w:rsidR="00FB3606" w:rsidRPr="00377A8C">
              <w:t>S</w:t>
            </w:r>
            <w:r w:rsidR="00256E4E" w:rsidRPr="00377A8C">
              <w:t xml:space="preserve">torage should be located in the same </w:t>
            </w:r>
            <w:r w:rsidR="1BDD0352" w:rsidRPr="00377A8C">
              <w:t>folder as</w:t>
            </w:r>
            <w:r w:rsidR="00256E4E" w:rsidRPr="00377A8C">
              <w:t xml:space="preserve"> the Source System Code.</w:t>
            </w:r>
          </w:p>
        </w:tc>
        <w:tc>
          <w:tcPr>
            <w:tcW w:w="642" w:type="dxa"/>
          </w:tcPr>
          <w:p w14:paraId="530BB7A8"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20</w:t>
            </w:r>
          </w:p>
        </w:tc>
        <w:tc>
          <w:tcPr>
            <w:tcW w:w="2355" w:type="dxa"/>
          </w:tcPr>
          <w:p w14:paraId="0391968E"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256E4E" w:rsidRPr="00377A8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42" w:type="dxa"/>
            <w:tcBorders>
              <w:top w:val="none" w:sz="0" w:space="0" w:color="auto"/>
              <w:bottom w:val="none" w:sz="0" w:space="0" w:color="auto"/>
            </w:tcBorders>
          </w:tcPr>
          <w:p w14:paraId="4E28579A"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7CB58EED"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ConnectionStringSecret</w:t>
            </w:r>
          </w:p>
        </w:tc>
        <w:tc>
          <w:tcPr>
            <w:tcW w:w="4464" w:type="dxa"/>
          </w:tcPr>
          <w:p w14:paraId="50B2A027" w14:textId="4356CA05"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Connection string to the source system</w:t>
            </w:r>
            <w:r w:rsidR="00F952FE" w:rsidRPr="00377A8C">
              <w:t>.</w:t>
            </w:r>
            <w:r w:rsidRPr="00377A8C">
              <w:t xml:space="preserve"> </w:t>
            </w:r>
            <w:r w:rsidR="00F952FE" w:rsidRPr="00377A8C">
              <w:t xml:space="preserve">Only required if using </w:t>
            </w:r>
            <w:r w:rsidR="00634A0F" w:rsidRPr="00377A8C">
              <w:t xml:space="preserve">a new </w:t>
            </w:r>
            <w:r w:rsidR="00F952FE" w:rsidRPr="00377A8C">
              <w:t xml:space="preserve">ADF to extract </w:t>
            </w:r>
            <w:r w:rsidR="004379A4" w:rsidRPr="00377A8C">
              <w:t xml:space="preserve">data </w:t>
            </w:r>
            <w:r w:rsidR="00F952FE" w:rsidRPr="00377A8C">
              <w:t>from the source</w:t>
            </w:r>
            <w:r w:rsidR="00114CA6">
              <w:t>.</w:t>
            </w:r>
          </w:p>
        </w:tc>
        <w:tc>
          <w:tcPr>
            <w:tcW w:w="642" w:type="dxa"/>
          </w:tcPr>
          <w:p w14:paraId="6FB6D60D"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543EA16A"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256E4E" w:rsidRPr="00377A8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UserNameSecret</w:t>
            </w:r>
          </w:p>
        </w:tc>
        <w:tc>
          <w:tcPr>
            <w:tcW w:w="4464" w:type="dxa"/>
            <w:tcBorders>
              <w:top w:val="none" w:sz="0" w:space="0" w:color="auto"/>
              <w:bottom w:val="none" w:sz="0" w:space="0" w:color="auto"/>
            </w:tcBorders>
          </w:tcPr>
          <w:p w14:paraId="3A41FE42" w14:textId="7390F43C" w:rsidR="00256E4E" w:rsidRPr="00377A8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
                <w:bCs/>
                <w:color w:val="1F2E56" w:themeColor="accent1"/>
                <w:sz w:val="26"/>
                <w:szCs w:val="26"/>
              </w:rPr>
            </w:pPr>
            <w:r w:rsidRPr="00377A8C">
              <w:t xml:space="preserve">Name of the KV secret that holds details about </w:t>
            </w:r>
            <w:r w:rsidR="00247CDA" w:rsidRPr="00377A8C">
              <w:t>a</w:t>
            </w:r>
            <w:r w:rsidRPr="00377A8C">
              <w:t xml:space="preserve"> User Name</w:t>
            </w:r>
            <w:r w:rsidR="00CC6E72" w:rsidRPr="00377A8C">
              <w:t>. Only required if using a new ADF to extract data from the source</w:t>
            </w:r>
            <w:r w:rsidR="00114CA6">
              <w:t>.</w:t>
            </w:r>
          </w:p>
        </w:tc>
        <w:tc>
          <w:tcPr>
            <w:tcW w:w="642" w:type="dxa"/>
            <w:tcBorders>
              <w:top w:val="none" w:sz="0" w:space="0" w:color="auto"/>
              <w:bottom w:val="none" w:sz="0" w:space="0" w:color="auto"/>
            </w:tcBorders>
          </w:tcPr>
          <w:p w14:paraId="10C40CCF"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4C2C2B14"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256E4E" w:rsidRPr="00377A8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PasswordSecret</w:t>
            </w:r>
          </w:p>
        </w:tc>
        <w:tc>
          <w:tcPr>
            <w:tcW w:w="4464" w:type="dxa"/>
          </w:tcPr>
          <w:p w14:paraId="43E9779B" w14:textId="1AF69A82" w:rsidR="00256E4E" w:rsidRPr="00377A8C" w:rsidRDefault="00CC6E72"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KV secret that holds details about </w:t>
            </w:r>
            <w:r w:rsidR="00247CDA" w:rsidRPr="00377A8C">
              <w:t>a</w:t>
            </w:r>
            <w:r w:rsidRPr="00377A8C">
              <w:t xml:space="preserve"> Password. Only required if using a new ADF to extract data from the source</w:t>
            </w:r>
            <w:r w:rsidR="00114CA6">
              <w:t>.</w:t>
            </w:r>
          </w:p>
        </w:tc>
        <w:tc>
          <w:tcPr>
            <w:tcW w:w="642" w:type="dxa"/>
          </w:tcPr>
          <w:p w14:paraId="6E9E5643"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4B604A31"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bookmarkEnd w:id="61"/>
    </w:tbl>
    <w:p w14:paraId="3AFDD981" w14:textId="77777777" w:rsidR="00256E4E" w:rsidRPr="00377A8C" w:rsidRDefault="00256E4E" w:rsidP="00BC1992">
      <w:pPr>
        <w:rPr>
          <w:rFonts w:hint="eastAsia"/>
        </w:rPr>
      </w:pPr>
    </w:p>
    <w:p w14:paraId="5B5CC167" w14:textId="2175F45B" w:rsidR="00AC555F" w:rsidRPr="00377A8C" w:rsidRDefault="00101809" w:rsidP="00BC1992">
      <w:pPr>
        <w:rPr>
          <w:rFonts w:hint="eastAsia"/>
        </w:rPr>
      </w:pPr>
      <w:r w:rsidRPr="00377A8C">
        <w:rPr>
          <w:b/>
        </w:rPr>
        <w:t>Control.Entity</w:t>
      </w:r>
      <w:r w:rsidRPr="00377A8C">
        <w:t xml:space="preserve"> </w:t>
      </w:r>
      <w:r w:rsidR="000F57CC" w:rsidRPr="00377A8C">
        <w:t>–</w:t>
      </w:r>
      <w:r w:rsidR="00AC555F" w:rsidRPr="00377A8C">
        <w:t xml:space="preserve"> </w:t>
      </w:r>
      <w:r w:rsidR="000F57CC" w:rsidRPr="00377A8C">
        <w:t xml:space="preserve">holds </w:t>
      </w:r>
      <w:r w:rsidR="0058496C" w:rsidRPr="00377A8C">
        <w:t xml:space="preserve">metadata about </w:t>
      </w:r>
      <w:r w:rsidR="0089685F" w:rsidRPr="00377A8C">
        <w:t xml:space="preserve">each </w:t>
      </w:r>
      <w:r w:rsidR="00B6473B" w:rsidRPr="00377A8C">
        <w:t xml:space="preserve">entity </w:t>
      </w:r>
      <w:r w:rsidR="0089685F" w:rsidRPr="00377A8C">
        <w:t>required to be processed</w:t>
      </w:r>
      <w:r w:rsidR="00B6473B" w:rsidRPr="00377A8C">
        <w:t xml:space="preserve">. </w:t>
      </w:r>
      <w:r w:rsidR="00F65BBD" w:rsidRPr="00377A8C">
        <w:t>Requires one single record per entity and stage</w:t>
      </w:r>
      <w:r w:rsidR="00114CA6">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gridCol w:w="637"/>
        <w:gridCol w:w="2266"/>
      </w:tblGrid>
      <w:tr w:rsidR="008227A9" w:rsidRPr="00377A8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Column Name</w:t>
            </w:r>
          </w:p>
        </w:tc>
        <w:tc>
          <w:tcPr>
            <w:tcW w:w="4566" w:type="dxa"/>
          </w:tcPr>
          <w:p w14:paraId="5A79292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52DDBBE"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Max Size</w:t>
            </w:r>
          </w:p>
        </w:tc>
        <w:tc>
          <w:tcPr>
            <w:tcW w:w="2266" w:type="dxa"/>
          </w:tcPr>
          <w:p w14:paraId="7B5408E6" w14:textId="1453B56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ingestion stage</w:t>
            </w:r>
          </w:p>
        </w:tc>
      </w:tr>
      <w:tr w:rsidR="008227A9" w:rsidRPr="00377A8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377A8C" w:rsidRDefault="00CF1BEB" w:rsidP="00256E4E">
            <w:pPr>
              <w:spacing w:after="0"/>
              <w:rPr>
                <w:rFonts w:hint="eastAsia"/>
                <w:b w:val="0"/>
                <w:bCs w:val="0"/>
                <w:color w:val="FEFFFF" w:themeColor="text2"/>
              </w:rPr>
            </w:pPr>
            <w:r w:rsidRPr="00377A8C">
              <w:rPr>
                <w:b w:val="0"/>
                <w:bCs w:val="0"/>
                <w:color w:val="FEFFFF" w:themeColor="text2"/>
              </w:rPr>
              <w:t>EntityId</w:t>
            </w:r>
          </w:p>
        </w:tc>
        <w:tc>
          <w:tcPr>
            <w:tcW w:w="4566" w:type="dxa"/>
            <w:tcBorders>
              <w:top w:val="none" w:sz="0" w:space="0" w:color="auto"/>
              <w:bottom w:val="none" w:sz="0" w:space="0" w:color="auto"/>
            </w:tcBorders>
          </w:tcPr>
          <w:p w14:paraId="02BE666F" w14:textId="019238AF" w:rsidR="00256E4E" w:rsidRPr="00377A8C" w:rsidRDefault="000743DF"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entity. This value can’t be duplicated</w:t>
            </w:r>
            <w:r w:rsidR="00114CA6">
              <w:t>.</w:t>
            </w:r>
          </w:p>
        </w:tc>
        <w:tc>
          <w:tcPr>
            <w:tcW w:w="637" w:type="dxa"/>
            <w:tcBorders>
              <w:top w:val="none" w:sz="0" w:space="0" w:color="auto"/>
              <w:bottom w:val="none" w:sz="0" w:space="0" w:color="auto"/>
            </w:tcBorders>
          </w:tcPr>
          <w:p w14:paraId="5D6C5842" w14:textId="31B66E23" w:rsidR="00256E4E" w:rsidRPr="00377A8C" w:rsidRDefault="00CF1BEB"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082D511" w14:textId="77777777" w:rsidR="00256E4E" w:rsidRPr="00377A8C" w:rsidRDefault="00256E4E"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377A8C" w:rsidRDefault="00FE2693" w:rsidP="00256E4E">
            <w:pPr>
              <w:spacing w:after="0"/>
              <w:rPr>
                <w:rFonts w:hint="eastAsia"/>
                <w:b w:val="0"/>
                <w:bCs w:val="0"/>
                <w:color w:val="FEFFFF" w:themeColor="text2"/>
              </w:rPr>
            </w:pPr>
            <w:r w:rsidRPr="00377A8C">
              <w:rPr>
                <w:b w:val="0"/>
                <w:bCs w:val="0"/>
                <w:color w:val="FEFFFF" w:themeColor="text2"/>
              </w:rPr>
              <w:t>EntityCode</w:t>
            </w:r>
          </w:p>
        </w:tc>
        <w:tc>
          <w:tcPr>
            <w:tcW w:w="4566" w:type="dxa"/>
          </w:tcPr>
          <w:p w14:paraId="5BC8B1AB" w14:textId="619541AD"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w:t>
            </w:r>
            <w:r w:rsidR="00536C46" w:rsidRPr="00377A8C">
              <w:t xml:space="preserve">ode that uniquely identifies </w:t>
            </w:r>
            <w:r w:rsidRPr="00377A8C">
              <w:t xml:space="preserve">an </w:t>
            </w:r>
            <w:r w:rsidR="00536C46" w:rsidRPr="00377A8C">
              <w:t>entity</w:t>
            </w:r>
            <w:r w:rsidR="00114CA6">
              <w:t>.</w:t>
            </w:r>
          </w:p>
        </w:tc>
        <w:tc>
          <w:tcPr>
            <w:tcW w:w="637" w:type="dxa"/>
          </w:tcPr>
          <w:p w14:paraId="3D54D473"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7A6705C2"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377A8C" w:rsidRDefault="00FE2693" w:rsidP="00256E4E">
            <w:pPr>
              <w:spacing w:after="0"/>
              <w:rPr>
                <w:rFonts w:hint="eastAsia"/>
                <w:b w:val="0"/>
                <w:bCs w:val="0"/>
                <w:color w:val="FEFFFF" w:themeColor="text2"/>
              </w:rPr>
            </w:pPr>
            <w:r w:rsidRPr="00377A8C">
              <w:rPr>
                <w:b w:val="0"/>
                <w:bCs w:val="0"/>
                <w:color w:val="FEFFFF" w:themeColor="text2"/>
              </w:rPr>
              <w:t>EntityName</w:t>
            </w:r>
          </w:p>
        </w:tc>
        <w:tc>
          <w:tcPr>
            <w:tcW w:w="4566" w:type="dxa"/>
            <w:tcBorders>
              <w:top w:val="none" w:sz="0" w:space="0" w:color="auto"/>
              <w:bottom w:val="none" w:sz="0" w:space="0" w:color="auto"/>
            </w:tcBorders>
          </w:tcPr>
          <w:p w14:paraId="617205D2" w14:textId="36057B37" w:rsidR="00256E4E" w:rsidRPr="00377A8C" w:rsidRDefault="00536C46"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entity name</w:t>
            </w:r>
            <w:r w:rsidR="00114CA6">
              <w:t>.</w:t>
            </w:r>
          </w:p>
        </w:tc>
        <w:tc>
          <w:tcPr>
            <w:tcW w:w="637" w:type="dxa"/>
            <w:tcBorders>
              <w:top w:val="none" w:sz="0" w:space="0" w:color="auto"/>
              <w:bottom w:val="none" w:sz="0" w:space="0" w:color="auto"/>
            </w:tcBorders>
          </w:tcPr>
          <w:p w14:paraId="6E5643CB" w14:textId="5FBC9BFD"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7E73C245" w14:textId="582D1F44"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377A8C" w:rsidRDefault="00FE2693" w:rsidP="00256E4E">
            <w:pPr>
              <w:spacing w:after="0"/>
              <w:rPr>
                <w:rFonts w:hint="eastAsia"/>
                <w:b w:val="0"/>
                <w:bCs w:val="0"/>
                <w:color w:val="FEFFFF" w:themeColor="text2"/>
              </w:rPr>
            </w:pPr>
            <w:r w:rsidRPr="00377A8C">
              <w:rPr>
                <w:b w:val="0"/>
                <w:bCs w:val="0"/>
                <w:color w:val="FEFFFF" w:themeColor="text2"/>
              </w:rPr>
              <w:t>SourceContainer</w:t>
            </w:r>
          </w:p>
        </w:tc>
        <w:tc>
          <w:tcPr>
            <w:tcW w:w="4566" w:type="dxa"/>
          </w:tcPr>
          <w:p w14:paraId="1EB7CDDF" w14:textId="53BB322F"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container </w:t>
            </w:r>
            <w:r w:rsidR="00907ABF" w:rsidRPr="00377A8C">
              <w:t>holding the source files</w:t>
            </w:r>
            <w:r w:rsidR="00D64AB4" w:rsidRPr="00377A8C">
              <w:t>.</w:t>
            </w:r>
          </w:p>
          <w:p w14:paraId="1FD5C91F" w14:textId="60129FA9" w:rsidR="00CF7C10" w:rsidRPr="00377A8C" w:rsidRDefault="00CF7C10"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w:t>
            </w:r>
            <w:r w:rsidR="00907ABF" w:rsidRPr="00377A8C">
              <w:t>s</w:t>
            </w:r>
            <w:r w:rsidRPr="00377A8C">
              <w:t xml:space="preserve"> stored </w:t>
            </w:r>
            <w:r w:rsidR="00C50857" w:rsidRPr="00377A8C">
              <w:t>in blob storage with</w:t>
            </w:r>
            <w:r w:rsidRPr="00377A8C">
              <w:t xml:space="preserve"> </w:t>
            </w:r>
            <w:r w:rsidR="00C50857" w:rsidRPr="00377A8C">
              <w:t>the path</w:t>
            </w:r>
            <w:r w:rsidRPr="00377A8C">
              <w:t xml:space="preserve">: </w:t>
            </w:r>
            <w:r w:rsidR="003B74F1" w:rsidRPr="00377A8C">
              <w:t>“</w:t>
            </w:r>
            <w:r w:rsidR="00502F6A" w:rsidRPr="00377A8C">
              <w:rPr>
                <w:b/>
              </w:rPr>
              <w:t>datasources</w:t>
            </w:r>
            <w:r w:rsidRPr="00377A8C">
              <w:t>/iati/entity.csv</w:t>
            </w:r>
            <w:r w:rsidR="003B74F1" w:rsidRPr="00377A8C">
              <w:t>“</w:t>
            </w:r>
          </w:p>
          <w:p w14:paraId="0FE7C42D" w14:textId="0B54CB78" w:rsidR="001701AA"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bCs/>
              </w:rPr>
            </w:pPr>
            <w:r w:rsidRPr="00377A8C">
              <w:rPr>
                <w:bCs/>
              </w:rPr>
              <w:t xml:space="preserve">Source </w:t>
            </w:r>
            <w:r w:rsidR="00A1513A" w:rsidRPr="00377A8C">
              <w:rPr>
                <w:bCs/>
              </w:rPr>
              <w:t>C</w:t>
            </w:r>
            <w:r w:rsidRPr="00377A8C">
              <w:rPr>
                <w:bCs/>
              </w:rPr>
              <w:t>ontainer is datasou</w:t>
            </w:r>
            <w:r w:rsidR="0097367B" w:rsidRPr="00377A8C">
              <w:rPr>
                <w:bCs/>
              </w:rPr>
              <w:t>r</w:t>
            </w:r>
            <w:r w:rsidRPr="00377A8C">
              <w:rPr>
                <w:bCs/>
              </w:rPr>
              <w:t>ces</w:t>
            </w:r>
            <w:r w:rsidR="00114CA6">
              <w:rPr>
                <w:bCs/>
              </w:rPr>
              <w:t>.</w:t>
            </w:r>
          </w:p>
        </w:tc>
        <w:tc>
          <w:tcPr>
            <w:tcW w:w="637" w:type="dxa"/>
          </w:tcPr>
          <w:p w14:paraId="495DB40F"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2AD188C1" w14:textId="2CBE3C97" w:rsidR="00256E4E"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377A8C" w:rsidRDefault="00FE2693" w:rsidP="00256E4E">
            <w:pPr>
              <w:spacing w:after="0"/>
              <w:rPr>
                <w:rFonts w:hint="eastAsia"/>
                <w:b w:val="0"/>
                <w:bCs w:val="0"/>
                <w:color w:val="FEFFFF" w:themeColor="text2"/>
              </w:rPr>
            </w:pPr>
            <w:r w:rsidRPr="00377A8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377A8C" w:rsidRDefault="00DE1739"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Name of the virtual folder mentioned in the section ‘Uploading Files to the Blob Storage’</w:t>
            </w:r>
          </w:p>
          <w:p w14:paraId="248BF18A" w14:textId="1CC0BCC0" w:rsidR="003B74F1"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w:t>
            </w:r>
            <w:r w:rsidR="00DE1739" w:rsidRPr="00377A8C">
              <w:t>s</w:t>
            </w:r>
            <w:r w:rsidRPr="00377A8C">
              <w:t xml:space="preserve"> stored in blob </w:t>
            </w:r>
            <w:r w:rsidR="00DE1739" w:rsidRPr="00377A8C">
              <w:t>storage with the</w:t>
            </w:r>
            <w:r w:rsidRPr="00377A8C">
              <w:t xml:space="preserve"> path</w:t>
            </w:r>
            <w:r w:rsidR="00DE1739" w:rsidRPr="00377A8C">
              <w:t>:</w:t>
            </w:r>
            <w:r w:rsidR="00483203" w:rsidRPr="00377A8C">
              <w:t xml:space="preserve"> </w:t>
            </w:r>
            <w:r w:rsidR="003B74F1" w:rsidRPr="00377A8C">
              <w:t>“</w:t>
            </w:r>
            <w:r w:rsidR="00483203" w:rsidRPr="00377A8C">
              <w:t>datasources/</w:t>
            </w:r>
            <w:r w:rsidR="00483203" w:rsidRPr="00377A8C">
              <w:rPr>
                <w:b/>
              </w:rPr>
              <w:t>iati</w:t>
            </w:r>
            <w:r w:rsidR="00483203" w:rsidRPr="00377A8C">
              <w:t>/entity</w:t>
            </w:r>
            <w:r w:rsidRPr="00377A8C">
              <w:t>.csv</w:t>
            </w:r>
            <w:r w:rsidR="003B74F1" w:rsidRPr="00377A8C">
              <w:t>”</w:t>
            </w:r>
            <w:r w:rsidRPr="00377A8C">
              <w:t xml:space="preserve"> </w:t>
            </w:r>
          </w:p>
          <w:p w14:paraId="0AC06D13" w14:textId="4F0E6FF1" w:rsidR="00256E4E"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Source Folder Path</w:t>
            </w:r>
            <w:r w:rsidR="00483203" w:rsidRPr="00377A8C">
              <w:t xml:space="preserve"> is iati</w:t>
            </w:r>
            <w:r w:rsidR="00114CA6">
              <w:t>.</w:t>
            </w:r>
          </w:p>
        </w:tc>
        <w:tc>
          <w:tcPr>
            <w:tcW w:w="637" w:type="dxa"/>
            <w:tcBorders>
              <w:top w:val="none" w:sz="0" w:space="0" w:color="auto"/>
              <w:bottom w:val="none" w:sz="0" w:space="0" w:color="auto"/>
            </w:tcBorders>
          </w:tcPr>
          <w:p w14:paraId="132515A5" w14:textId="18D5FA31"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tcPr>
          <w:p w14:paraId="10BC2712" w14:textId="0C440487" w:rsidR="00256E4E"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377A8C" w:rsidRDefault="00FE2693" w:rsidP="00256E4E">
            <w:pPr>
              <w:spacing w:after="0"/>
              <w:rPr>
                <w:rFonts w:hint="eastAsia"/>
                <w:b w:val="0"/>
                <w:bCs w:val="0"/>
                <w:color w:val="FEFFFF" w:themeColor="text2"/>
              </w:rPr>
            </w:pPr>
            <w:r w:rsidRPr="00377A8C">
              <w:rPr>
                <w:b w:val="0"/>
                <w:bCs w:val="0"/>
                <w:color w:val="FEFFFF" w:themeColor="text2"/>
              </w:rPr>
              <w:t>SourceFileName</w:t>
            </w:r>
          </w:p>
        </w:tc>
        <w:tc>
          <w:tcPr>
            <w:tcW w:w="4566" w:type="dxa"/>
          </w:tcPr>
          <w:p w14:paraId="3E1E40D6" w14:textId="77E956FA"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Name of the source file, including the extension</w:t>
            </w:r>
            <w:r w:rsidR="00114CA6">
              <w:t>.</w:t>
            </w:r>
          </w:p>
          <w:p w14:paraId="7DEB50A1" w14:textId="05793699"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 xml:space="preserve">E.g. for files stored in blob storage with the path: </w:t>
            </w:r>
            <w:r w:rsidR="003B74F1" w:rsidRPr="00377A8C">
              <w:t>“</w:t>
            </w:r>
            <w:r w:rsidR="001701AA" w:rsidRPr="00377A8C">
              <w:t>datasources/iati/</w:t>
            </w:r>
            <w:r w:rsidR="001701AA" w:rsidRPr="00377A8C">
              <w:rPr>
                <w:b/>
              </w:rPr>
              <w:t>entity.csv</w:t>
            </w:r>
            <w:r w:rsidR="003B74F1" w:rsidRPr="00377A8C">
              <w:rPr>
                <w:b/>
              </w:rPr>
              <w:t>”</w:t>
            </w:r>
            <w:r w:rsidR="001701AA" w:rsidRPr="00377A8C">
              <w:t xml:space="preserve"> </w:t>
            </w:r>
          </w:p>
          <w:p w14:paraId="73A53F57" w14:textId="00435168" w:rsidR="00FE2693"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Source</w:t>
            </w:r>
            <w:r w:rsidR="00CC17A6" w:rsidRPr="00377A8C">
              <w:t xml:space="preserve"> </w:t>
            </w:r>
            <w:r w:rsidRPr="00377A8C">
              <w:t>File</w:t>
            </w:r>
            <w:r w:rsidR="00CC17A6" w:rsidRPr="00377A8C">
              <w:t xml:space="preserve"> </w:t>
            </w:r>
            <w:r w:rsidRPr="00377A8C">
              <w:t>Name is entity.csv</w:t>
            </w:r>
          </w:p>
        </w:tc>
        <w:tc>
          <w:tcPr>
            <w:tcW w:w="637" w:type="dxa"/>
          </w:tcPr>
          <w:p w14:paraId="257BEBFC" w14:textId="361F2CDC"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75</w:t>
            </w:r>
          </w:p>
        </w:tc>
        <w:tc>
          <w:tcPr>
            <w:tcW w:w="2266" w:type="dxa"/>
          </w:tcPr>
          <w:p w14:paraId="1E18F44C" w14:textId="2DBADA82"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377A8C" w:rsidRDefault="00FE2693" w:rsidP="00256E4E">
            <w:pPr>
              <w:spacing w:after="0"/>
              <w:rPr>
                <w:rFonts w:hint="eastAsia"/>
                <w:b w:val="0"/>
                <w:bCs w:val="0"/>
                <w:color w:val="FEFFFF" w:themeColor="text2"/>
              </w:rPr>
            </w:pPr>
            <w:r w:rsidRPr="00377A8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377A8C" w:rsidRDefault="00CC17A6"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Name of the </w:t>
            </w:r>
            <w:r w:rsidR="005D4D15" w:rsidRPr="00377A8C">
              <w:t xml:space="preserve">target </w:t>
            </w:r>
            <w:r w:rsidRPr="00377A8C">
              <w:t>container</w:t>
            </w:r>
            <w:r w:rsidR="005D4D15" w:rsidRPr="00377A8C">
              <w:t>. In this solution, the files are stored in Azure Data Lake Storage</w:t>
            </w:r>
            <w:r w:rsidR="0046120D" w:rsidRPr="00377A8C">
              <w:t xml:space="preserve"> </w:t>
            </w:r>
          </w:p>
          <w:p w14:paraId="2924DE16" w14:textId="145EE65C" w:rsidR="00CC17A6" w:rsidRPr="00377A8C" w:rsidRDefault="0046120D"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E.g. for files stored in </w:t>
            </w:r>
            <w:r w:rsidR="00F31A4D" w:rsidRPr="00377A8C">
              <w:t>azure data lake storage</w:t>
            </w:r>
            <w:r w:rsidRPr="00377A8C">
              <w:t xml:space="preserve"> with the path:</w:t>
            </w:r>
            <w:r w:rsidR="00CC17A6" w:rsidRPr="00377A8C">
              <w:t xml:space="preserve"> “</w:t>
            </w:r>
            <w:r w:rsidR="0053287F" w:rsidRPr="00377A8C">
              <w:rPr>
                <w:b/>
              </w:rPr>
              <w:t>powerbi</w:t>
            </w:r>
            <w:r w:rsidR="00CC17A6" w:rsidRPr="00377A8C">
              <w:t>/</w:t>
            </w:r>
            <w:r w:rsidR="0053287F" w:rsidRPr="00377A8C">
              <w:t>CDM</w:t>
            </w:r>
            <w:r w:rsidR="00CC17A6" w:rsidRPr="00377A8C">
              <w:t>/</w:t>
            </w:r>
            <w:r w:rsidR="008227A9" w:rsidRPr="00377A8C">
              <w:t>Account</w:t>
            </w:r>
            <w:r w:rsidR="00581894" w:rsidRPr="00377A8C">
              <w:t>/</w:t>
            </w:r>
            <w:r w:rsidR="008227A9" w:rsidRPr="00377A8C">
              <w:t>Account</w:t>
            </w:r>
            <w:r w:rsidR="00CC17A6" w:rsidRPr="00377A8C">
              <w:t>.</w:t>
            </w:r>
            <w:r w:rsidR="0053287F" w:rsidRPr="00377A8C">
              <w:t>csv</w:t>
            </w:r>
            <w:r w:rsidR="00CC17A6" w:rsidRPr="00377A8C">
              <w:t>“</w:t>
            </w:r>
          </w:p>
          <w:p w14:paraId="69C83A92" w14:textId="25C8C9DE" w:rsidR="00FE2693" w:rsidRPr="00377A8C" w:rsidRDefault="00A1513A"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rPr>
                <w:bCs/>
              </w:rPr>
              <w:t>Target</w:t>
            </w:r>
            <w:r w:rsidR="00CC17A6" w:rsidRPr="00377A8C">
              <w:rPr>
                <w:bCs/>
              </w:rPr>
              <w:t xml:space="preserve"> </w:t>
            </w:r>
            <w:r w:rsidRPr="00377A8C">
              <w:rPr>
                <w:bCs/>
              </w:rPr>
              <w:t>C</w:t>
            </w:r>
            <w:r w:rsidR="00CC17A6" w:rsidRPr="00377A8C">
              <w:rPr>
                <w:bCs/>
              </w:rPr>
              <w:t xml:space="preserve">ontainer is </w:t>
            </w:r>
            <w:r w:rsidR="00BB4053" w:rsidRPr="00377A8C">
              <w:rPr>
                <w:bCs/>
              </w:rPr>
              <w:t>powerbi</w:t>
            </w:r>
            <w:r w:rsidR="00AF0B28">
              <w:rPr>
                <w:bCs/>
              </w:rPr>
              <w:t>.</w:t>
            </w:r>
          </w:p>
        </w:tc>
        <w:tc>
          <w:tcPr>
            <w:tcW w:w="637" w:type="dxa"/>
            <w:tcBorders>
              <w:top w:val="none" w:sz="0" w:space="0" w:color="auto"/>
              <w:bottom w:val="none" w:sz="0" w:space="0" w:color="auto"/>
            </w:tcBorders>
          </w:tcPr>
          <w:p w14:paraId="417BE84E" w14:textId="4E6F3A61" w:rsidR="00FE2693"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498BC3F0" w14:textId="3FBACF63"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377A8C" w:rsidRDefault="00FE2693" w:rsidP="00256E4E">
            <w:pPr>
              <w:spacing w:after="0"/>
              <w:rPr>
                <w:rFonts w:hint="eastAsia"/>
                <w:b w:val="0"/>
                <w:bCs w:val="0"/>
                <w:color w:val="FEFFFF" w:themeColor="text2"/>
              </w:rPr>
            </w:pPr>
            <w:r w:rsidRPr="00377A8C">
              <w:rPr>
                <w:b w:val="0"/>
                <w:bCs w:val="0"/>
                <w:color w:val="FEFFFF" w:themeColor="text2"/>
              </w:rPr>
              <w:t>TargetFolderPath</w:t>
            </w:r>
          </w:p>
        </w:tc>
        <w:tc>
          <w:tcPr>
            <w:tcW w:w="4566" w:type="dxa"/>
          </w:tcPr>
          <w:p w14:paraId="7F28B2DF" w14:textId="108EF32D" w:rsidR="00FE2693" w:rsidRPr="00377A8C" w:rsidRDefault="7AEFD25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DD077C" w:rsidRPr="00377A8C">
              <w:t xml:space="preserve"> folder path where files </w:t>
            </w:r>
            <w:r w:rsidRPr="00377A8C">
              <w:t>are</w:t>
            </w:r>
            <w:r w:rsidR="00DD077C" w:rsidRPr="00377A8C">
              <w:t xml:space="preserve"> going to be </w:t>
            </w:r>
            <w:r w:rsidR="005C44F2" w:rsidRPr="00377A8C">
              <w:t>stored</w:t>
            </w:r>
          </w:p>
          <w:p w14:paraId="7819CE70" w14:textId="288BC059" w:rsidR="00DD077C" w:rsidRPr="00377A8C" w:rsidRDefault="005C44F2"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rPr>
                <w:b/>
              </w:rPr>
              <w:t>CDM</w:t>
            </w:r>
            <w:r w:rsidRPr="00377A8C">
              <w:rPr>
                <w:b/>
              </w:rPr>
              <w:t>/</w:t>
            </w:r>
            <w:r w:rsidR="008227A9" w:rsidRPr="00377A8C">
              <w:rPr>
                <w:b/>
              </w:rPr>
              <w:t>Account</w:t>
            </w:r>
            <w:r w:rsidRPr="00377A8C">
              <w:t>/</w:t>
            </w:r>
            <w:r w:rsidR="008227A9" w:rsidRPr="00377A8C">
              <w:t>Account</w:t>
            </w:r>
            <w:r w:rsidRPr="00377A8C">
              <w:t>.</w:t>
            </w:r>
            <w:r w:rsidR="00986D09" w:rsidRPr="00377A8C">
              <w:t>csv</w:t>
            </w:r>
            <w:r w:rsidRPr="00377A8C">
              <w:t>“</w:t>
            </w:r>
          </w:p>
          <w:p w14:paraId="61B1412F" w14:textId="22F51D1F" w:rsidR="0021333B" w:rsidRPr="00377A8C" w:rsidRDefault="00C22FEF"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Target folder Path is</w:t>
            </w:r>
            <w:r w:rsidR="0021333B" w:rsidRPr="00377A8C">
              <w:t xml:space="preserve"> </w:t>
            </w:r>
            <w:r w:rsidR="00AB09AE" w:rsidRPr="00377A8C">
              <w:t>CDM</w:t>
            </w:r>
            <w:r w:rsidR="0021333B" w:rsidRPr="00377A8C">
              <w:t>/</w:t>
            </w:r>
            <w:r w:rsidR="00AB09AE" w:rsidRPr="00377A8C">
              <w:t>Account</w:t>
            </w:r>
            <w:r w:rsidR="00AF0B28">
              <w:t>.</w:t>
            </w:r>
          </w:p>
        </w:tc>
        <w:tc>
          <w:tcPr>
            <w:tcW w:w="637" w:type="dxa"/>
          </w:tcPr>
          <w:p w14:paraId="681E880E" w14:textId="186A1F34"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tcPr>
          <w:p w14:paraId="76567512" w14:textId="75B3CA81"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377A8C" w:rsidRDefault="00FE2693" w:rsidP="00256E4E">
            <w:pPr>
              <w:spacing w:after="0"/>
              <w:rPr>
                <w:rFonts w:hint="eastAsia"/>
                <w:b w:val="0"/>
                <w:bCs w:val="0"/>
                <w:color w:val="FEFFFF" w:themeColor="text2"/>
              </w:rPr>
            </w:pPr>
            <w:r w:rsidRPr="00377A8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377A8C" w:rsidRDefault="003C63DA" w:rsidP="00C22FE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The name of the </w:t>
            </w:r>
            <w:r w:rsidR="00C22FEF" w:rsidRPr="00377A8C">
              <w:t>target file</w:t>
            </w:r>
            <w:r w:rsidRPr="00377A8C">
              <w:t xml:space="preserve">, including </w:t>
            </w:r>
            <w:r w:rsidR="00A16EA8" w:rsidRPr="00377A8C">
              <w:t>the extension. A wildcard can be used to select all files available in the directory</w:t>
            </w:r>
          </w:p>
          <w:p w14:paraId="053E70ED" w14:textId="13F2E0D4" w:rsidR="002A6A86"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t>CDM</w:t>
            </w:r>
            <w:r w:rsidRPr="00377A8C">
              <w:t>/</w:t>
            </w:r>
            <w:r w:rsidR="0053287F" w:rsidRPr="00377A8C">
              <w:t>Account</w:t>
            </w:r>
            <w:r w:rsidRPr="00377A8C">
              <w:t>/</w:t>
            </w:r>
            <w:r w:rsidR="008227A9" w:rsidRPr="00377A8C">
              <w:rPr>
                <w:b/>
              </w:rPr>
              <w:t>Account</w:t>
            </w:r>
            <w:r w:rsidRPr="00377A8C">
              <w:rPr>
                <w:b/>
              </w:rPr>
              <w:t>.</w:t>
            </w:r>
            <w:r w:rsidR="0053287F" w:rsidRPr="00377A8C">
              <w:rPr>
                <w:b/>
              </w:rPr>
              <w:t>csv</w:t>
            </w:r>
            <w:r w:rsidRPr="00377A8C">
              <w:t>“</w:t>
            </w:r>
          </w:p>
          <w:p w14:paraId="43FD7E3B" w14:textId="247FF565" w:rsidR="00FE2693"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Target </w:t>
            </w:r>
            <w:r w:rsidR="00633DC3" w:rsidRPr="00377A8C">
              <w:t>File Name</w:t>
            </w:r>
            <w:r w:rsidRPr="00377A8C">
              <w:t xml:space="preserve"> is </w:t>
            </w:r>
            <w:r w:rsidR="00486B7F" w:rsidRPr="00377A8C">
              <w:t>Account</w:t>
            </w:r>
            <w:r w:rsidR="001916D4" w:rsidRPr="00377A8C">
              <w:t>.</w:t>
            </w:r>
            <w:r w:rsidR="00486B7F" w:rsidRPr="00377A8C">
              <w:t>csv</w:t>
            </w:r>
          </w:p>
        </w:tc>
        <w:tc>
          <w:tcPr>
            <w:tcW w:w="637" w:type="dxa"/>
            <w:tcBorders>
              <w:top w:val="none" w:sz="0" w:space="0" w:color="auto"/>
              <w:bottom w:val="none" w:sz="0" w:space="0" w:color="auto"/>
            </w:tcBorders>
          </w:tcPr>
          <w:p w14:paraId="6EE07FBD" w14:textId="247B4209" w:rsidR="00FE2693" w:rsidRPr="00377A8C" w:rsidRDefault="009C2491"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tcPr>
          <w:p w14:paraId="35915B7D" w14:textId="1EAC5971"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53287F" w:rsidRPr="00377A8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377A8C" w:rsidRDefault="00FE2693" w:rsidP="00256E4E">
            <w:pPr>
              <w:spacing w:after="0"/>
              <w:rPr>
                <w:rFonts w:hint="eastAsia"/>
                <w:b w:val="0"/>
                <w:bCs w:val="0"/>
                <w:color w:val="FEFFFF" w:themeColor="text2"/>
              </w:rPr>
            </w:pPr>
            <w:r w:rsidRPr="00377A8C">
              <w:rPr>
                <w:b w:val="0"/>
                <w:bCs w:val="0"/>
                <w:color w:val="FEFFFF" w:themeColor="text2"/>
              </w:rPr>
              <w:t>TargetSchema</w:t>
            </w:r>
          </w:p>
        </w:tc>
        <w:tc>
          <w:tcPr>
            <w:tcW w:w="4566" w:type="dxa"/>
            <w:shd w:val="clear" w:color="auto" w:fill="D3D3D3" w:themeFill="background2" w:themeFillShade="E6"/>
          </w:tcPr>
          <w:p w14:paraId="7BFC0ABC" w14:textId="306AEF13" w:rsidR="00FE2693" w:rsidRPr="00377A8C" w:rsidRDefault="000614B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0F34C549" w14:textId="6813B8FA"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76814613" w14:textId="65F5DCDA"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53287F" w:rsidRPr="00377A8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377A8C" w:rsidRDefault="00511108" w:rsidP="00511108">
            <w:pPr>
              <w:spacing w:after="0"/>
              <w:rPr>
                <w:rFonts w:hint="eastAsia"/>
                <w:b w:val="0"/>
                <w:bCs w:val="0"/>
                <w:color w:val="FEFFFF" w:themeColor="text2"/>
              </w:rPr>
            </w:pPr>
            <w:r w:rsidRPr="00377A8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11628A51" w:rsidR="00511108" w:rsidRPr="00377A8C" w:rsidRDefault="000614B1"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53287F" w:rsidRPr="00377A8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377A8C" w:rsidRDefault="00511108" w:rsidP="00511108">
            <w:pPr>
              <w:spacing w:after="0"/>
              <w:rPr>
                <w:rFonts w:hint="eastAsia"/>
                <w:b w:val="0"/>
                <w:bCs w:val="0"/>
                <w:color w:val="FEFFFF" w:themeColor="text2"/>
              </w:rPr>
            </w:pPr>
            <w:r w:rsidRPr="00377A8C">
              <w:rPr>
                <w:b w:val="0"/>
                <w:bCs w:val="0"/>
                <w:color w:val="FEFFFF" w:themeColor="text2"/>
              </w:rPr>
              <w:t>TargetStoredProcedure</w:t>
            </w:r>
          </w:p>
        </w:tc>
        <w:tc>
          <w:tcPr>
            <w:tcW w:w="4566" w:type="dxa"/>
            <w:shd w:val="clear" w:color="auto" w:fill="D3D3D3" w:themeFill="background2" w:themeFillShade="E6"/>
          </w:tcPr>
          <w:p w14:paraId="2AD4F212" w14:textId="0C60F3CF" w:rsidR="00511108" w:rsidRPr="00377A8C" w:rsidRDefault="000614B1"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46576B83" w14:textId="4E3A061D"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22C46BAA" w14:textId="617CA0CA"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8227A9" w:rsidRPr="00377A8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377A8C" w:rsidRDefault="00511108" w:rsidP="00511108">
            <w:pPr>
              <w:spacing w:after="0"/>
              <w:rPr>
                <w:rFonts w:hint="eastAsia"/>
                <w:b w:val="0"/>
                <w:bCs w:val="0"/>
                <w:color w:val="FEFFFF" w:themeColor="text2"/>
              </w:rPr>
            </w:pPr>
            <w:r w:rsidRPr="00377A8C">
              <w:rPr>
                <w:b w:val="0"/>
                <w:bCs w:val="0"/>
                <w:color w:val="FEFFFF" w:themeColor="text2"/>
              </w:rPr>
              <w:t>SourceSystemId</w:t>
            </w:r>
          </w:p>
        </w:tc>
        <w:tc>
          <w:tcPr>
            <w:tcW w:w="4566" w:type="dxa"/>
            <w:tcBorders>
              <w:top w:val="none" w:sz="0" w:space="0" w:color="auto"/>
              <w:bottom w:val="none" w:sz="0" w:space="0" w:color="auto"/>
            </w:tcBorders>
          </w:tcPr>
          <w:p w14:paraId="11E2FE63" w14:textId="7E761061" w:rsidR="00511108" w:rsidRPr="00377A8C" w:rsidRDefault="000A7109"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Source</w:t>
            </w:r>
            <w:r w:rsidR="00B6473B" w:rsidRPr="00377A8C">
              <w:t xml:space="preserve">SystemId from Control.SourceSystem </w:t>
            </w:r>
            <w:r w:rsidRPr="00377A8C">
              <w:t>t</w:t>
            </w:r>
            <w:r w:rsidR="00B6473B" w:rsidRPr="00377A8C">
              <w:t>able</w:t>
            </w:r>
            <w:r w:rsidR="00AF0B28">
              <w:t>.</w:t>
            </w:r>
          </w:p>
        </w:tc>
        <w:tc>
          <w:tcPr>
            <w:tcW w:w="637" w:type="dxa"/>
            <w:tcBorders>
              <w:top w:val="none" w:sz="0" w:space="0" w:color="auto"/>
              <w:bottom w:val="none" w:sz="0" w:space="0" w:color="auto"/>
            </w:tcBorders>
          </w:tcPr>
          <w:p w14:paraId="4C45E35F" w14:textId="252B2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30309153" w14:textId="22C69AF8"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377A8C" w:rsidRDefault="00511108" w:rsidP="00511108">
            <w:pPr>
              <w:spacing w:after="0"/>
              <w:rPr>
                <w:rFonts w:hint="eastAsia"/>
                <w:b w:val="0"/>
                <w:bCs w:val="0"/>
                <w:color w:val="FEFFFF" w:themeColor="text2"/>
              </w:rPr>
            </w:pPr>
            <w:r w:rsidRPr="00377A8C">
              <w:rPr>
                <w:b w:val="0"/>
                <w:bCs w:val="0"/>
                <w:color w:val="FEFFFF" w:themeColor="text2"/>
              </w:rPr>
              <w:t>CurationStageId</w:t>
            </w:r>
          </w:p>
        </w:tc>
        <w:tc>
          <w:tcPr>
            <w:tcW w:w="4566" w:type="dxa"/>
          </w:tcPr>
          <w:p w14:paraId="556C776E" w14:textId="125F64AF" w:rsidR="00511108" w:rsidRPr="00377A8C" w:rsidRDefault="000A7109"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AF0B28">
              <w:t>.</w:t>
            </w:r>
          </w:p>
        </w:tc>
        <w:tc>
          <w:tcPr>
            <w:tcW w:w="637" w:type="dxa"/>
          </w:tcPr>
          <w:p w14:paraId="3D2EA196" w14:textId="0F781F96"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40F9BD2D" w14:textId="2EFB1B15"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377A8C" w:rsidRDefault="00511108" w:rsidP="00511108">
            <w:pPr>
              <w:spacing w:after="0"/>
              <w:rPr>
                <w:rFonts w:hint="eastAsia"/>
                <w:b w:val="0"/>
                <w:bCs w:val="0"/>
                <w:color w:val="FEFFFF" w:themeColor="text2"/>
              </w:rPr>
            </w:pPr>
            <w:r w:rsidRPr="00377A8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377A8C" w:rsidRDefault="7AEFD255"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Controls</w:t>
            </w:r>
            <w:r w:rsidR="00511108" w:rsidRPr="00377A8C">
              <w:t xml:space="preserve"> if </w:t>
            </w:r>
            <w:r w:rsidRPr="00377A8C">
              <w:t xml:space="preserve">an </w:t>
            </w:r>
            <w:r w:rsidR="00511108" w:rsidRPr="00377A8C">
              <w:t xml:space="preserve">entity will be </w:t>
            </w:r>
            <w:r w:rsidRPr="00377A8C">
              <w:t>processed</w:t>
            </w:r>
            <w:r w:rsidR="00511108" w:rsidRPr="00377A8C">
              <w:t xml:space="preserve"> when </w:t>
            </w:r>
            <w:r w:rsidRPr="00377A8C">
              <w:t>Azure</w:t>
            </w:r>
            <w:r w:rsidR="00511108" w:rsidRPr="00377A8C">
              <w:t xml:space="preserve"> Data Factory executes. Only entities with </w:t>
            </w:r>
            <w:r w:rsidRPr="00377A8C">
              <w:t xml:space="preserve">a </w:t>
            </w:r>
            <w:r w:rsidR="00511108" w:rsidRPr="00377A8C">
              <w:t xml:space="preserve">value of 1 </w:t>
            </w:r>
            <w:r w:rsidRPr="00377A8C">
              <w:t>will be</w:t>
            </w:r>
            <w:r w:rsidR="00511108" w:rsidRPr="00377A8C">
              <w:t xml:space="preserve"> processed.</w:t>
            </w:r>
          </w:p>
        </w:tc>
        <w:tc>
          <w:tcPr>
            <w:tcW w:w="637" w:type="dxa"/>
            <w:tcBorders>
              <w:top w:val="none" w:sz="0" w:space="0" w:color="auto"/>
              <w:bottom w:val="none" w:sz="0" w:space="0" w:color="auto"/>
            </w:tcBorders>
          </w:tcPr>
          <w:p w14:paraId="4D09D1FC" w14:textId="61543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CC9825F" w14:textId="25DF4043"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24E78152" w14:textId="77777777" w:rsidR="00FD1BF7" w:rsidRPr="00377A8C" w:rsidRDefault="00FD1BF7" w:rsidP="00035AA8">
      <w:pPr>
        <w:autoSpaceDE w:val="0"/>
        <w:autoSpaceDN w:val="0"/>
        <w:adjustRightInd w:val="0"/>
        <w:spacing w:after="0"/>
        <w:rPr>
          <w:rFonts w:hint="eastAsia"/>
        </w:rPr>
      </w:pPr>
    </w:p>
    <w:p w14:paraId="3EC3B407" w14:textId="4D7B4927" w:rsidR="00536C46" w:rsidRPr="00377A8C" w:rsidRDefault="00536C46" w:rsidP="00035AA8">
      <w:pPr>
        <w:autoSpaceDE w:val="0"/>
        <w:autoSpaceDN w:val="0"/>
        <w:adjustRightInd w:val="0"/>
        <w:spacing w:after="0"/>
        <w:rPr>
          <w:rFonts w:hint="eastAsia"/>
        </w:rPr>
      </w:pPr>
      <w:r w:rsidRPr="00377A8C">
        <w:t xml:space="preserve">Entity </w:t>
      </w:r>
      <w:r w:rsidR="00D7573F" w:rsidRPr="00377A8C">
        <w:t>t</w:t>
      </w:r>
      <w:r w:rsidRPr="00377A8C">
        <w:t>able should look like below:</w:t>
      </w:r>
    </w:p>
    <w:p w14:paraId="30AE95FE" w14:textId="453DD122" w:rsidR="00715910" w:rsidRPr="00377A8C" w:rsidRDefault="00A53191" w:rsidP="00035AA8">
      <w:pPr>
        <w:autoSpaceDE w:val="0"/>
        <w:autoSpaceDN w:val="0"/>
        <w:adjustRightInd w:val="0"/>
        <w:spacing w:after="0"/>
        <w:rPr>
          <w:rFonts w:hint="eastAsia"/>
        </w:rPr>
      </w:pPr>
      <w:r>
        <w:drawing>
          <wp:inline distT="0" distB="0" distL="0" distR="0" wp14:anchorId="6F8CD752" wp14:editId="1C87E7D1">
            <wp:extent cx="6120765" cy="586740"/>
            <wp:effectExtent l="0" t="0" r="0" b="3810"/>
            <wp:docPr id="1234202915" name="Picture 19954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765" cy="586740"/>
                    </a:xfrm>
                    <a:prstGeom prst="rect">
                      <a:avLst/>
                    </a:prstGeom>
                  </pic:spPr>
                </pic:pic>
              </a:graphicData>
            </a:graphic>
          </wp:inline>
        </w:drawing>
      </w:r>
    </w:p>
    <w:p w14:paraId="0E674B6E" w14:textId="77777777" w:rsidR="000C3A3A" w:rsidRPr="00377A8C" w:rsidRDefault="000C3A3A" w:rsidP="00035AA8">
      <w:pPr>
        <w:autoSpaceDE w:val="0"/>
        <w:autoSpaceDN w:val="0"/>
        <w:adjustRightInd w:val="0"/>
        <w:spacing w:after="0"/>
        <w:rPr>
          <w:rFonts w:hint="eastAsia"/>
        </w:rPr>
      </w:pPr>
    </w:p>
    <w:p w14:paraId="757A298E" w14:textId="233A02B4" w:rsidR="002733C3" w:rsidRPr="00377A8C" w:rsidRDefault="00052D1E" w:rsidP="00CF28A3">
      <w:pPr>
        <w:rPr>
          <w:rFonts w:hint="eastAsia"/>
        </w:rPr>
      </w:pPr>
      <w:r w:rsidRPr="00377A8C">
        <w:t>Data can be inserted to this table by using</w:t>
      </w:r>
      <w:r w:rsidR="009D148C" w:rsidRPr="00377A8C">
        <w:t xml:space="preserve"> </w:t>
      </w:r>
      <w:r w:rsidRPr="00377A8C">
        <w:t xml:space="preserve">SQL Server Management Studio. </w:t>
      </w:r>
      <w:r w:rsidR="00163E69" w:rsidRPr="00377A8C">
        <w:t xml:space="preserve">To connect to </w:t>
      </w:r>
      <w:r w:rsidR="007D4575" w:rsidRPr="00377A8C">
        <w:t>Synapse Analytics</w:t>
      </w:r>
      <w:r w:rsidR="00163E69" w:rsidRPr="00377A8C">
        <w:t>, follow the steps described in “</w:t>
      </w:r>
      <w:r w:rsidR="00A937C4" w:rsidRPr="00377A8C">
        <w:fldChar w:fldCharType="begin"/>
      </w:r>
      <w:r w:rsidR="00A937C4" w:rsidRPr="00377A8C">
        <w:instrText xml:space="preserve"> REF _Ref29318850 \h </w:instrText>
      </w:r>
      <w:r w:rsidR="00377A8C">
        <w:instrText xml:space="preserve"> \* MERGEFORMAT </w:instrText>
      </w:r>
      <w:r w:rsidR="00A937C4" w:rsidRPr="00377A8C">
        <w:fldChar w:fldCharType="separate"/>
      </w:r>
      <w:r w:rsidR="00233BBE" w:rsidRPr="00377A8C">
        <w:t>How to connect to Synapse Analytics</w:t>
      </w:r>
      <w:r w:rsidR="00A937C4" w:rsidRPr="00377A8C">
        <w:fldChar w:fldCharType="end"/>
      </w:r>
      <w:r w:rsidR="00163E69" w:rsidRPr="00377A8C">
        <w:t>”</w:t>
      </w:r>
      <w:r w:rsidR="009D148C" w:rsidRPr="00377A8C">
        <w:t>.</w:t>
      </w:r>
    </w:p>
    <w:p w14:paraId="766EEEAD" w14:textId="77777777" w:rsidR="002733C3" w:rsidRPr="00377A8C" w:rsidRDefault="002733C3">
      <w:pPr>
        <w:spacing w:after="200" w:line="276" w:lineRule="auto"/>
        <w:rPr>
          <w:rFonts w:hint="eastAsia"/>
        </w:rPr>
      </w:pPr>
      <w:r w:rsidRPr="00377A8C">
        <w:br w:type="page"/>
      </w:r>
    </w:p>
    <w:p w14:paraId="2F1C00D1" w14:textId="347F5CC4" w:rsidR="00B92E35" w:rsidRPr="00377A8C" w:rsidRDefault="00FD52BE" w:rsidP="00CB766D">
      <w:pPr>
        <w:pStyle w:val="Heading2"/>
        <w:rPr>
          <w:rFonts w:hint="eastAsia"/>
        </w:rPr>
      </w:pPr>
      <w:bookmarkStart w:id="62" w:name="_Toc30618697"/>
      <w:r w:rsidRPr="00377A8C">
        <w:lastRenderedPageBreak/>
        <w:t xml:space="preserve">Transformation: </w:t>
      </w:r>
      <w:r w:rsidR="00B77EE4" w:rsidRPr="00377A8C">
        <w:t>Moving</w:t>
      </w:r>
      <w:r w:rsidR="009212B2" w:rsidRPr="00377A8C">
        <w:t xml:space="preserve"> data from Azure Data Lake Storage</w:t>
      </w:r>
      <w:r w:rsidR="00742B7C" w:rsidRPr="00377A8C">
        <w:t xml:space="preserve"> </w:t>
      </w:r>
      <w:r w:rsidR="00B77EE4" w:rsidRPr="00377A8C">
        <w:t xml:space="preserve">to </w:t>
      </w:r>
      <w:r w:rsidR="007D4575" w:rsidRPr="00377A8C">
        <w:t>Synapse Analytics</w:t>
      </w:r>
      <w:bookmarkEnd w:id="62"/>
    </w:p>
    <w:p w14:paraId="6A696C10" w14:textId="50020421" w:rsidR="00D24AED" w:rsidRPr="00377A8C" w:rsidRDefault="00D24AED" w:rsidP="00CB766D">
      <w:pPr>
        <w:pStyle w:val="Heading3"/>
        <w:rPr>
          <w:rFonts w:hint="eastAsia"/>
        </w:rPr>
      </w:pPr>
      <w:bookmarkStart w:id="63" w:name="_Toc30618698"/>
      <w:r w:rsidRPr="00377A8C">
        <w:t>Overview</w:t>
      </w:r>
      <w:bookmarkEnd w:id="63"/>
    </w:p>
    <w:p w14:paraId="73F14AA1" w14:textId="5263DF90" w:rsidR="00095C70" w:rsidRPr="00377A8C" w:rsidRDefault="2F4F1CE7" w:rsidP="0065196B">
      <w:pPr>
        <w:rPr>
          <w:rFonts w:hint="eastAsia"/>
        </w:rPr>
      </w:pPr>
      <w:r w:rsidRPr="00377A8C">
        <w:t xml:space="preserve">This </w:t>
      </w:r>
      <w:r w:rsidR="7AEFD255" w:rsidRPr="00377A8C">
        <w:t>stage</w:t>
      </w:r>
      <w:r w:rsidRPr="00377A8C">
        <w:t xml:space="preserve"> </w:t>
      </w:r>
      <w:r w:rsidR="004011D9" w:rsidRPr="00377A8C">
        <w:t>copies the</w:t>
      </w:r>
      <w:r w:rsidRPr="00377A8C">
        <w:t xml:space="preserve"> data from Azure Data Lake Storage (ADLS) to </w:t>
      </w:r>
      <w:r w:rsidR="007D4575" w:rsidRPr="00377A8C">
        <w:t>Synapse Analytics</w:t>
      </w:r>
      <w:r w:rsidR="00C145E6" w:rsidRPr="00377A8C">
        <w:t>. The process</w:t>
      </w:r>
      <w:r w:rsidR="004011D9" w:rsidRPr="00377A8C">
        <w:t xml:space="preserve"> us</w:t>
      </w:r>
      <w:r w:rsidR="00C145E6" w:rsidRPr="00377A8C">
        <w:t>es</w:t>
      </w:r>
      <w:r w:rsidR="004011D9" w:rsidRPr="00377A8C">
        <w:t xml:space="preserve"> </w:t>
      </w:r>
      <w:r w:rsidR="002D0B64" w:rsidRPr="00377A8C">
        <w:t xml:space="preserve">Polybase and </w:t>
      </w:r>
      <w:r w:rsidR="003B7BDE" w:rsidRPr="00377A8C">
        <w:t>External Tables</w:t>
      </w:r>
      <w:r w:rsidR="002D0B64" w:rsidRPr="00377A8C">
        <w:t xml:space="preserve"> to read </w:t>
      </w:r>
      <w:r w:rsidR="003F7DE9" w:rsidRPr="00377A8C">
        <w:t>the data</w:t>
      </w:r>
      <w:r w:rsidR="00C145E6" w:rsidRPr="00377A8C">
        <w:t>,</w:t>
      </w:r>
      <w:r w:rsidR="003F7DE9" w:rsidRPr="00377A8C">
        <w:t xml:space="preserve"> </w:t>
      </w:r>
      <w:r w:rsidR="005D2FA1" w:rsidRPr="00377A8C">
        <w:t xml:space="preserve">Create Table as Select (CTAS) statements to </w:t>
      </w:r>
      <w:r w:rsidR="008F0654" w:rsidRPr="00377A8C">
        <w:t>save</w:t>
      </w:r>
      <w:r w:rsidR="005D2FA1" w:rsidRPr="00377A8C">
        <w:t xml:space="preserve"> it to </w:t>
      </w:r>
      <w:r w:rsidRPr="00377A8C">
        <w:t>Persisted tables</w:t>
      </w:r>
      <w:r w:rsidR="00C145E6" w:rsidRPr="00377A8C">
        <w:t xml:space="preserve"> and </w:t>
      </w:r>
      <w:r w:rsidR="00C77A95" w:rsidRPr="00377A8C">
        <w:t>P</w:t>
      </w:r>
      <w:r w:rsidR="00C145E6" w:rsidRPr="00377A8C">
        <w:t>resentation views</w:t>
      </w:r>
      <w:r w:rsidR="005E1BDC" w:rsidRPr="00377A8C">
        <w:t xml:space="preserve"> </w:t>
      </w:r>
      <w:r w:rsidR="005C7244" w:rsidRPr="00377A8C">
        <w:t xml:space="preserve">to </w:t>
      </w:r>
      <w:r w:rsidRPr="00377A8C">
        <w:t>abstract</w:t>
      </w:r>
      <w:r w:rsidR="005C7244" w:rsidRPr="00377A8C">
        <w:t xml:space="preserve"> the data and make it available </w:t>
      </w:r>
      <w:r w:rsidR="00C77A95" w:rsidRPr="00377A8C">
        <w:t>to</w:t>
      </w:r>
      <w:r w:rsidRPr="00377A8C">
        <w:t xml:space="preserve"> Power BI </w:t>
      </w:r>
      <w:r w:rsidR="7933EAAA" w:rsidRPr="00377A8C">
        <w:t>reports</w:t>
      </w:r>
      <w:r w:rsidRPr="00377A8C">
        <w:t xml:space="preserve">. </w:t>
      </w:r>
    </w:p>
    <w:p w14:paraId="4D0FE926" w14:textId="729A40B2" w:rsidR="00A7641D" w:rsidRPr="00377A8C" w:rsidRDefault="6B7B043A" w:rsidP="0065196B">
      <w:pPr>
        <w:rPr>
          <w:rFonts w:hint="eastAsia"/>
        </w:rPr>
      </w:pPr>
      <w:r w:rsidRPr="00377A8C">
        <w:t>To bring in new source entities, the below steps should be followed:</w:t>
      </w:r>
    </w:p>
    <w:p w14:paraId="5401F117" w14:textId="5DB523DE" w:rsidR="005630EE" w:rsidRPr="00377A8C" w:rsidRDefault="00095C70" w:rsidP="000E573F">
      <w:pPr>
        <w:pStyle w:val="ListParagraph"/>
        <w:numPr>
          <w:ilvl w:val="0"/>
          <w:numId w:val="62"/>
        </w:numPr>
        <w:rPr>
          <w:rFonts w:hint="eastAsia"/>
        </w:rPr>
      </w:pPr>
      <w:r w:rsidRPr="00377A8C">
        <w:t xml:space="preserve">Configure </w:t>
      </w:r>
      <w:r w:rsidR="00D06EFE" w:rsidRPr="00377A8C">
        <w:t>Azure Data Lake Storage</w:t>
      </w:r>
      <w:r w:rsidR="7933EAAA" w:rsidRPr="00377A8C">
        <w:t>.</w:t>
      </w:r>
    </w:p>
    <w:p w14:paraId="7FB524BD" w14:textId="49E1E2A2" w:rsidR="00BD66CB" w:rsidRPr="00377A8C" w:rsidRDefault="00BD66CB" w:rsidP="000E573F">
      <w:pPr>
        <w:pStyle w:val="ListParagraph"/>
        <w:numPr>
          <w:ilvl w:val="0"/>
          <w:numId w:val="62"/>
        </w:numPr>
        <w:rPr>
          <w:rFonts w:hint="eastAsia"/>
        </w:rPr>
      </w:pPr>
      <w:r w:rsidRPr="00377A8C">
        <w:t xml:space="preserve">Create new entity objects in </w:t>
      </w:r>
      <w:r w:rsidR="007D4575" w:rsidRPr="00377A8C">
        <w:t>Synapse Analytics</w:t>
      </w:r>
      <w:r w:rsidR="7933EAAA" w:rsidRPr="00377A8C">
        <w:t>.</w:t>
      </w:r>
    </w:p>
    <w:p w14:paraId="107DBF92" w14:textId="0DAF9A0E" w:rsidR="006A6BF6" w:rsidRPr="00377A8C" w:rsidRDefault="006A6BF6" w:rsidP="000E573F">
      <w:pPr>
        <w:pStyle w:val="ListParagraph"/>
        <w:numPr>
          <w:ilvl w:val="0"/>
          <w:numId w:val="62"/>
        </w:numPr>
        <w:rPr>
          <w:rFonts w:hint="eastAsia"/>
        </w:rPr>
      </w:pPr>
      <w:r w:rsidRPr="00377A8C">
        <w:t xml:space="preserve">Configure </w:t>
      </w:r>
      <w:r w:rsidR="007D4575" w:rsidRPr="00377A8C">
        <w:t>Synapse Analytics</w:t>
      </w:r>
      <w:r w:rsidR="00BD66CB" w:rsidRPr="00377A8C">
        <w:t xml:space="preserve"> Control tables</w:t>
      </w:r>
      <w:r w:rsidR="7933EAAA" w:rsidRPr="00377A8C">
        <w:t>.</w:t>
      </w:r>
    </w:p>
    <w:p w14:paraId="24B5CE86" w14:textId="77777777" w:rsidR="00431265" w:rsidRPr="00377A8C" w:rsidRDefault="00431265" w:rsidP="00431265">
      <w:pPr>
        <w:ind w:left="207"/>
        <w:rPr>
          <w:rFonts w:hint="eastAsia"/>
        </w:rPr>
      </w:pPr>
    </w:p>
    <w:p w14:paraId="7948BE2E" w14:textId="7A9D3561" w:rsidR="00CB493B" w:rsidRPr="00377A8C" w:rsidRDefault="0030111A" w:rsidP="00CB766D">
      <w:pPr>
        <w:pStyle w:val="Heading3"/>
        <w:rPr>
          <w:rFonts w:hint="eastAsia"/>
        </w:rPr>
      </w:pPr>
      <w:bookmarkStart w:id="64" w:name="_Toc30618699"/>
      <w:r w:rsidRPr="00377A8C">
        <w:t>How to c</w:t>
      </w:r>
      <w:r w:rsidR="00095C70" w:rsidRPr="00377A8C">
        <w:t xml:space="preserve">onfigure </w:t>
      </w:r>
      <w:r w:rsidR="00D06EFE" w:rsidRPr="00377A8C">
        <w:t>Azure Data Lake Storage</w:t>
      </w:r>
      <w:bookmarkEnd w:id="64"/>
    </w:p>
    <w:p w14:paraId="026E9CE7" w14:textId="4584EC58" w:rsidR="00FC50A3" w:rsidRPr="00377A8C" w:rsidRDefault="61DE37F9" w:rsidP="006F188D">
      <w:pPr>
        <w:rPr>
          <w:rFonts w:hint="eastAsia"/>
          <w:noProof w:val="0"/>
        </w:rPr>
      </w:pPr>
      <w:r w:rsidRPr="00377A8C">
        <w:rPr>
          <w:noProof w:val="0"/>
        </w:rPr>
        <w:t>The solution</w:t>
      </w:r>
      <w:r w:rsidR="00AA0FD2" w:rsidRPr="00377A8C">
        <w:rPr>
          <w:noProof w:val="0"/>
        </w:rPr>
        <w:t xml:space="preserve"> requires </w:t>
      </w:r>
      <w:r w:rsidR="7AEFD255" w:rsidRPr="00377A8C">
        <w:rPr>
          <w:noProof w:val="0"/>
        </w:rPr>
        <w:t xml:space="preserve">a </w:t>
      </w:r>
      <w:r w:rsidR="00AA0FD2" w:rsidRPr="00377A8C">
        <w:rPr>
          <w:noProof w:val="0"/>
        </w:rPr>
        <w:t>hierarchical folder structure</w:t>
      </w:r>
      <w:r w:rsidR="00005034" w:rsidRPr="00377A8C">
        <w:rPr>
          <w:noProof w:val="0"/>
        </w:rPr>
        <w:t xml:space="preserve"> </w:t>
      </w:r>
      <w:r w:rsidR="00136F07" w:rsidRPr="00377A8C">
        <w:rPr>
          <w:noProof w:val="0"/>
        </w:rPr>
        <w:t xml:space="preserve">and </w:t>
      </w:r>
      <w:r w:rsidR="00A900A8" w:rsidRPr="00377A8C">
        <w:rPr>
          <w:noProof w:val="0"/>
        </w:rPr>
        <w:t xml:space="preserve">a </w:t>
      </w:r>
      <w:r w:rsidR="00136F07" w:rsidRPr="00377A8C">
        <w:rPr>
          <w:noProof w:val="0"/>
        </w:rPr>
        <w:t>model defin</w:t>
      </w:r>
      <w:r w:rsidR="00A900A8" w:rsidRPr="00377A8C">
        <w:rPr>
          <w:noProof w:val="0"/>
        </w:rPr>
        <w:t>i</w:t>
      </w:r>
      <w:r w:rsidR="00136F07" w:rsidRPr="00377A8C">
        <w:rPr>
          <w:noProof w:val="0"/>
        </w:rPr>
        <w:t xml:space="preserve">tion file </w:t>
      </w:r>
      <w:r w:rsidR="00005034" w:rsidRPr="00377A8C">
        <w:rPr>
          <w:noProof w:val="0"/>
        </w:rPr>
        <w:t>to be created</w:t>
      </w:r>
      <w:r w:rsidR="00F25F92" w:rsidRPr="00377A8C">
        <w:rPr>
          <w:noProof w:val="0"/>
        </w:rPr>
        <w:t xml:space="preserve"> in </w:t>
      </w:r>
      <w:r w:rsidRPr="00377A8C">
        <w:rPr>
          <w:noProof w:val="0"/>
        </w:rPr>
        <w:t xml:space="preserve">the </w:t>
      </w:r>
      <w:r w:rsidR="00F25F92" w:rsidRPr="00377A8C">
        <w:rPr>
          <w:noProof w:val="0"/>
        </w:rPr>
        <w:t>Azure Data Lake Storage (ADLS)</w:t>
      </w:r>
      <w:r w:rsidR="006329C7" w:rsidRPr="00377A8C">
        <w:rPr>
          <w:noProof w:val="0"/>
        </w:rPr>
        <w:t xml:space="preserve"> </w:t>
      </w:r>
      <w:r w:rsidR="00586D56" w:rsidRPr="00377A8C">
        <w:rPr>
          <w:noProof w:val="0"/>
        </w:rPr>
        <w:t>to</w:t>
      </w:r>
      <w:r w:rsidR="006329C7" w:rsidRPr="00377A8C">
        <w:rPr>
          <w:noProof w:val="0"/>
        </w:rPr>
        <w:t xml:space="preserve"> </w:t>
      </w:r>
      <w:r w:rsidRPr="00377A8C">
        <w:rPr>
          <w:noProof w:val="0"/>
        </w:rPr>
        <w:t>support the</w:t>
      </w:r>
      <w:r w:rsidR="006329C7" w:rsidRPr="00377A8C">
        <w:rPr>
          <w:noProof w:val="0"/>
        </w:rPr>
        <w:t xml:space="preserve"> Common Data Model (CDM)</w:t>
      </w:r>
      <w:r w:rsidR="00005034" w:rsidRPr="00377A8C">
        <w:rPr>
          <w:noProof w:val="0"/>
        </w:rPr>
        <w:t xml:space="preserve">. </w:t>
      </w:r>
    </w:p>
    <w:p w14:paraId="6DA7504F" w14:textId="4DA49C50" w:rsidR="005616C5" w:rsidRPr="00377A8C" w:rsidRDefault="00270F6A" w:rsidP="1570B43C">
      <w:pPr>
        <w:rPr>
          <w:rFonts w:hint="eastAsia"/>
          <w:noProof w:val="0"/>
        </w:rPr>
      </w:pPr>
      <w:r w:rsidRPr="00377A8C">
        <w:rPr>
          <w:noProof w:val="0"/>
        </w:rPr>
        <w:t xml:space="preserve">The </w:t>
      </w:r>
      <w:r w:rsidR="1570B43C" w:rsidRPr="00377A8C">
        <w:rPr>
          <w:noProof w:val="0"/>
        </w:rPr>
        <w:t xml:space="preserve">CDM is composed of a set of entity files and a </w:t>
      </w:r>
      <w:r w:rsidR="006542F9" w:rsidRPr="00377A8C">
        <w:rPr>
          <w:noProof w:val="0"/>
        </w:rPr>
        <w:t>m</w:t>
      </w:r>
      <w:r w:rsidR="1570B43C" w:rsidRPr="00377A8C">
        <w:rPr>
          <w:noProof w:val="0"/>
        </w:rPr>
        <w:t>odel.json defin</w:t>
      </w:r>
      <w:r w:rsidR="00337F24" w:rsidRPr="00377A8C">
        <w:rPr>
          <w:noProof w:val="0"/>
        </w:rPr>
        <w:t>i</w:t>
      </w:r>
      <w:r w:rsidR="1570B43C" w:rsidRPr="00377A8C">
        <w:rPr>
          <w:noProof w:val="0"/>
        </w:rPr>
        <w:t xml:space="preserve">tion file. The model has to be an exact reflection of the file structure defined </w:t>
      </w:r>
      <w:r w:rsidR="00337F24" w:rsidRPr="00377A8C">
        <w:rPr>
          <w:noProof w:val="0"/>
        </w:rPr>
        <w:t>i</w:t>
      </w:r>
      <w:r w:rsidR="1570B43C" w:rsidRPr="00377A8C">
        <w:rPr>
          <w:noProof w:val="0"/>
        </w:rPr>
        <w:t xml:space="preserve">n ADLS. If the structure of the </w:t>
      </w:r>
      <w:r w:rsidR="006542F9" w:rsidRPr="00377A8C">
        <w:rPr>
          <w:noProof w:val="0"/>
        </w:rPr>
        <w:t>m</w:t>
      </w:r>
      <w:r w:rsidR="1570B43C" w:rsidRPr="00377A8C">
        <w:rPr>
          <w:noProof w:val="0"/>
        </w:rPr>
        <w:t>odel.json does not match the data lake structure, external consumers will not be able to read the data correctly.</w:t>
      </w:r>
    </w:p>
    <w:p w14:paraId="2BDC6106" w14:textId="3F028098" w:rsidR="0075341D" w:rsidRPr="00377A8C" w:rsidRDefault="60D89A7D" w:rsidP="006F188D">
      <w:pPr>
        <w:rPr>
          <w:rFonts w:hint="eastAsia"/>
          <w:noProof w:val="0"/>
        </w:rPr>
      </w:pPr>
      <w:r w:rsidRPr="00377A8C">
        <w:rPr>
          <w:noProof w:val="0"/>
        </w:rPr>
        <w:t>Within</w:t>
      </w:r>
      <w:r w:rsidR="00E54940" w:rsidRPr="00377A8C">
        <w:rPr>
          <w:noProof w:val="0"/>
        </w:rPr>
        <w:t xml:space="preserve"> the solution</w:t>
      </w:r>
      <w:r w:rsidRPr="00377A8C">
        <w:rPr>
          <w:noProof w:val="0"/>
        </w:rPr>
        <w:t>,</w:t>
      </w:r>
      <w:r w:rsidR="00E54940" w:rsidRPr="00377A8C">
        <w:rPr>
          <w:noProof w:val="0"/>
        </w:rPr>
        <w:t xml:space="preserve"> there are 5 IATI entity files provided: Account, Campaign, msnfp_PaymentMethod, msnfp_PaymentSchedule and msndfp_Transaction</w:t>
      </w:r>
      <w:r w:rsidRPr="00377A8C">
        <w:rPr>
          <w:noProof w:val="0"/>
        </w:rPr>
        <w:t xml:space="preserve">. </w:t>
      </w:r>
    </w:p>
    <w:p w14:paraId="4F808A74" w14:textId="65B27A4B" w:rsidR="00F26184" w:rsidRPr="00377A8C" w:rsidRDefault="1570B43C" w:rsidP="1570B43C">
      <w:pPr>
        <w:rPr>
          <w:rFonts w:hint="eastAsia"/>
          <w:noProof w:val="0"/>
        </w:rPr>
      </w:pPr>
      <w:r w:rsidRPr="00377A8C">
        <w:rPr>
          <w:noProof w:val="0"/>
        </w:rPr>
        <w:t>There should be a single root folder called CDM created in the “powerbi” (1)(2) ADLS file system. This folder is a parent folder for entities</w:t>
      </w:r>
      <w:r w:rsidR="000C41CD" w:rsidRPr="00377A8C">
        <w:rPr>
          <w:noProof w:val="0"/>
        </w:rPr>
        <w:t>.</w:t>
      </w:r>
      <w:r w:rsidRPr="00377A8C">
        <w:rPr>
          <w:noProof w:val="0"/>
        </w:rPr>
        <w:t xml:space="preserve"> </w:t>
      </w:r>
      <w:r w:rsidR="000C41CD" w:rsidRPr="00377A8C">
        <w:rPr>
          <w:noProof w:val="0"/>
        </w:rPr>
        <w:t>E</w:t>
      </w:r>
      <w:r w:rsidRPr="00377A8C">
        <w:rPr>
          <w:noProof w:val="0"/>
        </w:rPr>
        <w:t xml:space="preserve">ach entity </w:t>
      </w:r>
      <w:r w:rsidR="000C41CD" w:rsidRPr="00377A8C">
        <w:rPr>
          <w:noProof w:val="0"/>
        </w:rPr>
        <w:t>must</w:t>
      </w:r>
      <w:r w:rsidRPr="00377A8C">
        <w:rPr>
          <w:noProof w:val="0"/>
        </w:rPr>
        <w:t xml:space="preserve"> have a folder in the CDM folder</w:t>
      </w:r>
      <w:r w:rsidR="005F3510" w:rsidRPr="00377A8C">
        <w:rPr>
          <w:noProof w:val="0"/>
        </w:rPr>
        <w:t xml:space="preserve"> and </w:t>
      </w:r>
      <w:r w:rsidRPr="00377A8C">
        <w:rPr>
          <w:noProof w:val="0"/>
        </w:rPr>
        <w:t>a single CSV file with the actual data.</w:t>
      </w:r>
      <w:r w:rsidR="007C7050" w:rsidRPr="00377A8C">
        <w:rPr>
          <w:noProof w:val="0"/>
        </w:rPr>
        <w:t xml:space="preserve"> </w:t>
      </w:r>
    </w:p>
    <w:p w14:paraId="0CA19C63" w14:textId="35FA824C" w:rsidR="006F188D" w:rsidRPr="00377A8C" w:rsidRDefault="00EF1E37" w:rsidP="006F188D">
      <w:pPr>
        <w:rPr>
          <w:rFonts w:hint="eastAsia"/>
        </w:rPr>
      </w:pPr>
      <w:r>
        <w:drawing>
          <wp:inline distT="0" distB="0" distL="0" distR="0" wp14:anchorId="3E957E4A" wp14:editId="41931697">
            <wp:extent cx="4791456" cy="1523583"/>
            <wp:effectExtent l="0" t="0" r="0" b="635"/>
            <wp:docPr id="1947804687" name="Picture 19954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1456" cy="1523583"/>
                    </a:xfrm>
                    <a:prstGeom prst="rect">
                      <a:avLst/>
                    </a:prstGeom>
                  </pic:spPr>
                </pic:pic>
              </a:graphicData>
            </a:graphic>
          </wp:inline>
        </w:drawing>
      </w:r>
    </w:p>
    <w:p w14:paraId="31725BC5" w14:textId="144D99E8" w:rsidR="00841C59" w:rsidRPr="00377A8C" w:rsidRDefault="00EE5253" w:rsidP="00D50196">
      <w:pPr>
        <w:rPr>
          <w:rFonts w:hint="eastAsia"/>
        </w:rPr>
      </w:pPr>
      <w:r w:rsidRPr="00377A8C">
        <w:t>Each entity folder</w:t>
      </w:r>
      <w:r w:rsidR="006C5990" w:rsidRPr="00377A8C">
        <w:t xml:space="preserve"> (4)</w:t>
      </w:r>
      <w:r w:rsidRPr="00377A8C">
        <w:t xml:space="preserve"> should look like below</w:t>
      </w:r>
      <w:r w:rsidR="00C06E50" w:rsidRPr="00377A8C">
        <w:t>:</w:t>
      </w:r>
    </w:p>
    <w:p w14:paraId="26B8C877" w14:textId="0C16ABB2" w:rsidR="00D651C2" w:rsidRPr="00377A8C" w:rsidRDefault="00475349" w:rsidP="00D50196">
      <w:pPr>
        <w:rPr>
          <w:rFonts w:hint="eastAsia"/>
        </w:rPr>
      </w:pPr>
      <w:r>
        <w:drawing>
          <wp:inline distT="0" distB="0" distL="0" distR="0" wp14:anchorId="5CC573F9" wp14:editId="1098D3CD">
            <wp:extent cx="6120765" cy="1600200"/>
            <wp:effectExtent l="0" t="0" r="0" b="0"/>
            <wp:docPr id="511291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7">
                      <a:extLst>
                        <a:ext uri="{28A0092B-C50C-407E-A947-70E740481C1C}">
                          <a14:useLocalDpi xmlns:a14="http://schemas.microsoft.com/office/drawing/2010/main" val="0"/>
                        </a:ext>
                      </a:extLst>
                    </a:blip>
                    <a:stretch>
                      <a:fillRect/>
                    </a:stretch>
                  </pic:blipFill>
                  <pic:spPr>
                    <a:xfrm>
                      <a:off x="0" y="0"/>
                      <a:ext cx="6120765" cy="1600200"/>
                    </a:xfrm>
                    <a:prstGeom prst="rect">
                      <a:avLst/>
                    </a:prstGeom>
                  </pic:spPr>
                </pic:pic>
              </a:graphicData>
            </a:graphic>
          </wp:inline>
        </w:drawing>
      </w:r>
    </w:p>
    <w:p w14:paraId="5EE9B699" w14:textId="64D93318" w:rsidR="00BC6D07" w:rsidRPr="00377A8C" w:rsidRDefault="7AEFD255" w:rsidP="000A315E">
      <w:pPr>
        <w:rPr>
          <w:rFonts w:hint="eastAsia"/>
          <w:noProof w:val="0"/>
        </w:rPr>
      </w:pPr>
      <w:r w:rsidRPr="00377A8C">
        <w:rPr>
          <w:noProof w:val="0"/>
        </w:rPr>
        <w:t>The solution</w:t>
      </w:r>
      <w:r w:rsidR="00047FFE" w:rsidRPr="00377A8C">
        <w:rPr>
          <w:noProof w:val="0"/>
        </w:rPr>
        <w:t xml:space="preserve"> will already contain </w:t>
      </w:r>
      <w:r w:rsidRPr="00377A8C">
        <w:rPr>
          <w:noProof w:val="0"/>
        </w:rPr>
        <w:t xml:space="preserve">a </w:t>
      </w:r>
      <w:r w:rsidR="007D28E3" w:rsidRPr="00377A8C">
        <w:rPr>
          <w:noProof w:val="0"/>
        </w:rPr>
        <w:t>CDM</w:t>
      </w:r>
      <w:r w:rsidR="00047FFE" w:rsidRPr="00377A8C">
        <w:rPr>
          <w:noProof w:val="0"/>
        </w:rPr>
        <w:t xml:space="preserve"> folder</w:t>
      </w:r>
      <w:r w:rsidR="00F043D9" w:rsidRPr="00377A8C">
        <w:rPr>
          <w:noProof w:val="0"/>
        </w:rPr>
        <w:t xml:space="preserve"> configured with all the relevant permissions</w:t>
      </w:r>
      <w:r w:rsidR="609096A8" w:rsidRPr="00377A8C">
        <w:rPr>
          <w:noProof w:val="0"/>
        </w:rPr>
        <w:t>, so it</w:t>
      </w:r>
      <w:r w:rsidR="2F64368D" w:rsidRPr="00377A8C">
        <w:rPr>
          <w:noProof w:val="0"/>
        </w:rPr>
        <w:t xml:space="preserve"> </w:t>
      </w:r>
      <w:r w:rsidR="004938AA" w:rsidRPr="00377A8C">
        <w:rPr>
          <w:noProof w:val="0"/>
        </w:rPr>
        <w:t>i</w:t>
      </w:r>
      <w:r w:rsidR="00A64E4C" w:rsidRPr="00377A8C">
        <w:rPr>
          <w:noProof w:val="0"/>
        </w:rPr>
        <w:t xml:space="preserve">s advised to </w:t>
      </w:r>
      <w:r w:rsidR="007021C5" w:rsidRPr="00377A8C">
        <w:rPr>
          <w:noProof w:val="0"/>
        </w:rPr>
        <w:t>not create new root folders.</w:t>
      </w:r>
      <w:r w:rsidR="00047FFE" w:rsidRPr="00377A8C">
        <w:rPr>
          <w:noProof w:val="0"/>
        </w:rPr>
        <w:t xml:space="preserve"> </w:t>
      </w:r>
      <w:r w:rsidR="005169B6" w:rsidRPr="00377A8C">
        <w:rPr>
          <w:noProof w:val="0"/>
        </w:rPr>
        <w:t xml:space="preserve">If a new </w:t>
      </w:r>
      <w:r w:rsidR="00A07EDC" w:rsidRPr="00377A8C">
        <w:rPr>
          <w:noProof w:val="0"/>
        </w:rPr>
        <w:t>folder is created</w:t>
      </w:r>
      <w:r w:rsidR="609096A8" w:rsidRPr="00377A8C">
        <w:rPr>
          <w:noProof w:val="0"/>
        </w:rPr>
        <w:t>,</w:t>
      </w:r>
      <w:r w:rsidR="00A07EDC" w:rsidRPr="00377A8C">
        <w:rPr>
          <w:noProof w:val="0"/>
        </w:rPr>
        <w:t xml:space="preserve"> then</w:t>
      </w:r>
      <w:r w:rsidR="007021C5" w:rsidRPr="00377A8C">
        <w:rPr>
          <w:noProof w:val="0"/>
        </w:rPr>
        <w:t xml:space="preserve"> permissions will </w:t>
      </w:r>
      <w:r w:rsidR="004938AA" w:rsidRPr="00377A8C">
        <w:rPr>
          <w:noProof w:val="0"/>
        </w:rPr>
        <w:t>have to be added</w:t>
      </w:r>
      <w:r w:rsidR="00A07EDC" w:rsidRPr="00377A8C">
        <w:rPr>
          <w:noProof w:val="0"/>
        </w:rPr>
        <w:t xml:space="preserve"> </w:t>
      </w:r>
      <w:r w:rsidR="00FA1128" w:rsidRPr="00377A8C">
        <w:rPr>
          <w:noProof w:val="0"/>
        </w:rPr>
        <w:t xml:space="preserve">accordingly. </w:t>
      </w:r>
    </w:p>
    <w:p w14:paraId="5BD87E7F" w14:textId="715778ED" w:rsidR="003C12CF" w:rsidRPr="00377A8C" w:rsidRDefault="1570B43C" w:rsidP="1570B43C">
      <w:pPr>
        <w:rPr>
          <w:rFonts w:hint="eastAsia"/>
          <w:noProof w:val="0"/>
        </w:rPr>
      </w:pPr>
      <w:r w:rsidRPr="00377A8C">
        <w:rPr>
          <w:noProof w:val="0"/>
        </w:rPr>
        <w:lastRenderedPageBreak/>
        <w:t xml:space="preserve">The definition of the model is present in </w:t>
      </w:r>
      <w:r w:rsidR="00E17907" w:rsidRPr="00377A8C">
        <w:rPr>
          <w:noProof w:val="0"/>
        </w:rPr>
        <w:t xml:space="preserve">the </w:t>
      </w:r>
      <w:r w:rsidRPr="00377A8C">
        <w:rPr>
          <w:noProof w:val="0"/>
        </w:rPr>
        <w:t xml:space="preserve">model.json </w:t>
      </w:r>
      <w:r w:rsidR="00E17907" w:rsidRPr="00377A8C">
        <w:rPr>
          <w:noProof w:val="0"/>
        </w:rPr>
        <w:t xml:space="preserve">file </w:t>
      </w:r>
      <w:r w:rsidRPr="00377A8C">
        <w:rPr>
          <w:noProof w:val="0"/>
        </w:rPr>
        <w:t xml:space="preserve">(6), which needs to be placed directly in the CDM folder. This model provides details about all available entities in the model, such as the logical structure of each entity (the names of columns and their data types) and the physical location of the </w:t>
      </w:r>
      <w:r w:rsidR="00FF0BC4" w:rsidRPr="00377A8C">
        <w:rPr>
          <w:noProof w:val="0"/>
        </w:rPr>
        <w:t>entity</w:t>
      </w:r>
      <w:r w:rsidRPr="00377A8C">
        <w:rPr>
          <w:noProof w:val="0"/>
        </w:rPr>
        <w:t xml:space="preserve"> file or files. </w:t>
      </w:r>
      <w:r w:rsidR="0093018C" w:rsidRPr="00377A8C">
        <w:rPr>
          <w:noProof w:val="0"/>
        </w:rPr>
        <w:t>The Non</w:t>
      </w:r>
      <w:r w:rsidR="00F4703C" w:rsidRPr="00377A8C">
        <w:rPr>
          <w:noProof w:val="0"/>
        </w:rPr>
        <w:t>p</w:t>
      </w:r>
      <w:r w:rsidR="0093018C" w:rsidRPr="00377A8C">
        <w:rPr>
          <w:noProof w:val="0"/>
        </w:rPr>
        <w:t>rofit Accelerator</w:t>
      </w:r>
      <w:r w:rsidRPr="00377A8C">
        <w:rPr>
          <w:noProof w:val="0"/>
        </w:rPr>
        <w:t xml:space="preserve"> model has been uploaded to </w:t>
      </w:r>
      <w:r w:rsidR="00606272" w:rsidRPr="00377A8C">
        <w:rPr>
          <w:noProof w:val="0"/>
        </w:rPr>
        <w:t>ADLS</w:t>
      </w:r>
      <w:r w:rsidRPr="00377A8C">
        <w:rPr>
          <w:noProof w:val="0"/>
        </w:rPr>
        <w:t xml:space="preserve"> during </w:t>
      </w:r>
      <w:r w:rsidR="00606272" w:rsidRPr="00377A8C">
        <w:rPr>
          <w:noProof w:val="0"/>
        </w:rPr>
        <w:t xml:space="preserve">the </w:t>
      </w:r>
      <w:r w:rsidRPr="00377A8C">
        <w:rPr>
          <w:noProof w:val="0"/>
        </w:rPr>
        <w:t>deployment stage and is displayed below:</w:t>
      </w:r>
      <w:r w:rsidR="003C12CF" w:rsidRPr="00377A8C">
        <w:rPr>
          <w:noProof w:val="0"/>
        </w:rPr>
        <w:t xml:space="preserve"> </w:t>
      </w:r>
    </w:p>
    <w:p w14:paraId="5FA22816" w14:textId="5E5A87BC" w:rsidR="00AB3711" w:rsidRPr="00377A8C" w:rsidRDefault="00296422" w:rsidP="000A315E">
      <w:pPr>
        <w:rPr>
          <w:rFonts w:hint="eastAsia"/>
        </w:rPr>
      </w:pPr>
      <w:r>
        <w:drawing>
          <wp:inline distT="0" distB="0" distL="0" distR="0" wp14:anchorId="01B5A5E4" wp14:editId="797E8DAF">
            <wp:extent cx="6336810" cy="4611758"/>
            <wp:effectExtent l="0" t="0" r="6985" b="0"/>
            <wp:docPr id="1579465925" name="Picture 199544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7"/>
                    <pic:cNvPicPr/>
                  </pic:nvPicPr>
                  <pic:blipFill>
                    <a:blip r:embed="rId88">
                      <a:extLst>
                        <a:ext uri="{28A0092B-C50C-407E-A947-70E740481C1C}">
                          <a14:useLocalDpi xmlns:a14="http://schemas.microsoft.com/office/drawing/2010/main" val="0"/>
                        </a:ext>
                      </a:extLst>
                    </a:blip>
                    <a:stretch>
                      <a:fillRect/>
                    </a:stretch>
                  </pic:blipFill>
                  <pic:spPr>
                    <a:xfrm>
                      <a:off x="0" y="0"/>
                      <a:ext cx="6336810" cy="4611758"/>
                    </a:xfrm>
                    <a:prstGeom prst="rect">
                      <a:avLst/>
                    </a:prstGeom>
                  </pic:spPr>
                </pic:pic>
              </a:graphicData>
            </a:graphic>
          </wp:inline>
        </w:drawing>
      </w:r>
    </w:p>
    <w:p w14:paraId="2C646CB8" w14:textId="20673A21" w:rsidR="00A91ED4" w:rsidRPr="00377A8C" w:rsidRDefault="78C49A82" w:rsidP="78C49A82">
      <w:pPr>
        <w:rPr>
          <w:rFonts w:hint="eastAsia"/>
        </w:rPr>
      </w:pPr>
      <w:r w:rsidRPr="00377A8C">
        <w:t>The model file is composed of multiple sections, which have been described below.</w:t>
      </w:r>
    </w:p>
    <w:tbl>
      <w:tblPr>
        <w:tblStyle w:val="ListTable3-Accent11"/>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1629"/>
        <w:gridCol w:w="5953"/>
      </w:tblGrid>
      <w:tr w:rsidR="00B47C3B" w:rsidRPr="00377A8C" w14:paraId="32D58B46" w14:textId="77777777" w:rsidTr="006359F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057" w:type="dxa"/>
            <w:tcBorders>
              <w:bottom w:val="none" w:sz="0" w:space="0" w:color="auto"/>
              <w:right w:val="none" w:sz="0" w:space="0" w:color="auto"/>
            </w:tcBorders>
          </w:tcPr>
          <w:p w14:paraId="0B93F355" w14:textId="5029CC78" w:rsidR="00B47C3B" w:rsidRPr="00377A8C" w:rsidRDefault="00B47C3B" w:rsidP="0064246F">
            <w:pPr>
              <w:spacing w:after="0"/>
              <w:rPr>
                <w:rFonts w:hint="eastAsia"/>
                <w:b w:val="0"/>
                <w:bCs w:val="0"/>
                <w:color w:val="FEFFFF" w:themeColor="text2"/>
              </w:rPr>
            </w:pPr>
            <w:r w:rsidRPr="00377A8C">
              <w:rPr>
                <w:b w:val="0"/>
                <w:bCs w:val="0"/>
                <w:color w:val="FEFFFF" w:themeColor="text2"/>
              </w:rPr>
              <w:t>Section</w:t>
            </w:r>
          </w:p>
        </w:tc>
        <w:tc>
          <w:tcPr>
            <w:tcW w:w="1629" w:type="dxa"/>
          </w:tcPr>
          <w:p w14:paraId="45EACA29" w14:textId="2638C925"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Attribute</w:t>
            </w:r>
          </w:p>
        </w:tc>
        <w:tc>
          <w:tcPr>
            <w:tcW w:w="5953" w:type="dxa"/>
          </w:tcPr>
          <w:p w14:paraId="5B5A6F45" w14:textId="789278FF"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47C3B" w:rsidRPr="00377A8C" w14:paraId="18152BE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54CC69C" w14:textId="357A60E6"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2D6C21C5" w14:textId="3ED0305B" w:rsidR="00B47C3B" w:rsidRPr="00377A8C" w:rsidRDefault="00E5399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47C3B" w:rsidRPr="00377A8C">
              <w:t>ame</w:t>
            </w:r>
          </w:p>
        </w:tc>
        <w:tc>
          <w:tcPr>
            <w:tcW w:w="5953" w:type="dxa"/>
            <w:tcBorders>
              <w:top w:val="none" w:sz="0" w:space="0" w:color="auto"/>
              <w:bottom w:val="none" w:sz="0" w:space="0" w:color="auto"/>
            </w:tcBorders>
          </w:tcPr>
          <w:p w14:paraId="285846E7" w14:textId="0CAE2A93" w:rsidR="00B47C3B" w:rsidRPr="00377A8C" w:rsidRDefault="00396C7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452A49" w:rsidRPr="00377A8C">
              <w:t xml:space="preserve"> name of the model or </w:t>
            </w:r>
            <w:r w:rsidR="00B04309" w:rsidRPr="00377A8C">
              <w:t>accelerator</w:t>
            </w:r>
            <w:r w:rsidR="00452A49" w:rsidRPr="00377A8C">
              <w:t xml:space="preserve"> used</w:t>
            </w:r>
            <w:r w:rsidR="00DC7DEF">
              <w:t>.</w:t>
            </w:r>
          </w:p>
        </w:tc>
      </w:tr>
      <w:tr w:rsidR="00B47C3B" w:rsidRPr="00377A8C" w14:paraId="2320FD02"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7F425F6F" w14:textId="32E4234F"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305424B4" w14:textId="79CF4C16" w:rsidR="00B47C3B" w:rsidRPr="00377A8C" w:rsidRDefault="00E5399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w:t>
            </w:r>
            <w:r w:rsidR="00B47C3B" w:rsidRPr="00377A8C">
              <w:t>escription</w:t>
            </w:r>
          </w:p>
        </w:tc>
        <w:tc>
          <w:tcPr>
            <w:tcW w:w="5953" w:type="dxa"/>
          </w:tcPr>
          <w:p w14:paraId="2710DF24" w14:textId="10A401D4" w:rsidR="00B47C3B" w:rsidRPr="00377A8C" w:rsidRDefault="00FC07B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2E5014" w:rsidRPr="00377A8C">
              <w:t xml:space="preserve"> description of the model</w:t>
            </w:r>
            <w:r w:rsidR="00DC7DEF">
              <w:t>.</w:t>
            </w:r>
          </w:p>
        </w:tc>
      </w:tr>
      <w:tr w:rsidR="00E20A51" w:rsidRPr="00377A8C" w14:paraId="4D6C98A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17365C7C" w14:textId="752B59AC" w:rsidR="00E20A51" w:rsidRPr="00377A8C" w:rsidRDefault="00E20A51"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1B86B580" w14:textId="2E7CDDD8" w:rsidR="00E20A51" w:rsidRPr="00377A8C" w:rsidRDefault="00E20A51"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version</w:t>
            </w:r>
          </w:p>
        </w:tc>
        <w:tc>
          <w:tcPr>
            <w:tcW w:w="5953" w:type="dxa"/>
            <w:tcBorders>
              <w:top w:val="none" w:sz="0" w:space="0" w:color="auto"/>
              <w:bottom w:val="none" w:sz="0" w:space="0" w:color="auto"/>
            </w:tcBorders>
          </w:tcPr>
          <w:p w14:paraId="19EDA8AC" w14:textId="7EE6CCDF" w:rsidR="00E20A51" w:rsidRPr="00377A8C" w:rsidRDefault="003A73E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DB41BA" w:rsidRPr="00377A8C">
              <w:t xml:space="preserve"> version of the model</w:t>
            </w:r>
            <w:r w:rsidR="00DC7DEF">
              <w:t>.</w:t>
            </w:r>
          </w:p>
        </w:tc>
      </w:tr>
      <w:tr w:rsidR="00E20A51" w:rsidRPr="00377A8C" w14:paraId="15C3A546"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17998A5F" w14:textId="1B1C22BC" w:rsidR="00E20A51" w:rsidRPr="00377A8C" w:rsidRDefault="00DB41BA"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785E1BCD" w14:textId="2B4864FF" w:rsidR="00E20A51" w:rsidRPr="00377A8C" w:rsidRDefault="00AB5EE7"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culture</w:t>
            </w:r>
          </w:p>
        </w:tc>
        <w:tc>
          <w:tcPr>
            <w:tcW w:w="5953" w:type="dxa"/>
          </w:tcPr>
          <w:p w14:paraId="4D5D77A4" w14:textId="774E8351" w:rsidR="00E20A51" w:rsidRPr="00377A8C" w:rsidRDefault="003A73E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B5EE7" w:rsidRPr="00377A8C">
              <w:t xml:space="preserve"> culture </w:t>
            </w:r>
            <w:r w:rsidR="00C91BA0" w:rsidRPr="00377A8C">
              <w:t xml:space="preserve">code for the file </w:t>
            </w:r>
            <w:r w:rsidR="00AB5EE7" w:rsidRPr="00377A8C">
              <w:t>“en-US”</w:t>
            </w:r>
            <w:r w:rsidR="00DC7DEF">
              <w:t>.</w:t>
            </w:r>
          </w:p>
        </w:tc>
      </w:tr>
      <w:tr w:rsidR="00FC4FC5" w:rsidRPr="00377A8C" w14:paraId="2B0AB4A5"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D0312A9" w14:textId="216D3488" w:rsidR="00FC4FC5" w:rsidRPr="00377A8C" w:rsidRDefault="00FC4FC5"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39EFBB95" w14:textId="1C2FD7CD"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e</w:t>
            </w:r>
            <w:r w:rsidR="00FC4FC5" w:rsidRPr="00377A8C">
              <w:t>ntities</w:t>
            </w:r>
          </w:p>
        </w:tc>
        <w:tc>
          <w:tcPr>
            <w:tcW w:w="5953" w:type="dxa"/>
            <w:tcBorders>
              <w:top w:val="none" w:sz="0" w:space="0" w:color="auto"/>
              <w:bottom w:val="none" w:sz="0" w:space="0" w:color="auto"/>
            </w:tcBorders>
          </w:tcPr>
          <w:p w14:paraId="3CFC02F8" w14:textId="1A10A174"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Array of all entities defined in the document</w:t>
            </w:r>
            <w:r w:rsidR="00DC7DEF">
              <w:t>.</w:t>
            </w:r>
          </w:p>
        </w:tc>
      </w:tr>
      <w:tr w:rsidR="00E20A51" w:rsidRPr="00377A8C" w14:paraId="5250858E"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0DA827FA" w14:textId="7528C218" w:rsidR="00E20A51" w:rsidRPr="00377A8C" w:rsidRDefault="00EB00B6" w:rsidP="0064246F">
            <w:pPr>
              <w:spacing w:after="0"/>
              <w:rPr>
                <w:rFonts w:hint="eastAsia"/>
                <w:b w:val="0"/>
                <w:bCs w:val="0"/>
                <w:color w:val="FEFFFF" w:themeColor="text2"/>
              </w:rPr>
            </w:pPr>
            <w:r w:rsidRPr="00377A8C">
              <w:rPr>
                <w:b w:val="0"/>
                <w:bCs w:val="0"/>
                <w:color w:val="FEFFFF" w:themeColor="text2"/>
              </w:rPr>
              <w:t>Entit</w:t>
            </w:r>
            <w:r w:rsidR="004F1EF8" w:rsidRPr="00377A8C">
              <w:rPr>
                <w:b w:val="0"/>
                <w:bCs w:val="0"/>
                <w:color w:val="FEFFFF" w:themeColor="text2"/>
              </w:rPr>
              <w:t>y</w:t>
            </w:r>
          </w:p>
        </w:tc>
        <w:tc>
          <w:tcPr>
            <w:tcW w:w="1629" w:type="dxa"/>
          </w:tcPr>
          <w:p w14:paraId="0712687B" w14:textId="14B2C924"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w:t>
            </w:r>
          </w:p>
        </w:tc>
        <w:tc>
          <w:tcPr>
            <w:tcW w:w="5953" w:type="dxa"/>
          </w:tcPr>
          <w:p w14:paraId="683EF52C" w14:textId="0B0EAFB1"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 of the entity</w:t>
            </w:r>
            <w:r w:rsidR="003A73ED" w:rsidRPr="00377A8C">
              <w:t xml:space="preserve">. Can either be a </w:t>
            </w:r>
            <w:r w:rsidR="004F1EF8" w:rsidRPr="00377A8C">
              <w:t>Local</w:t>
            </w:r>
            <w:r w:rsidR="00597403" w:rsidRPr="00377A8C">
              <w:t xml:space="preserve"> </w:t>
            </w:r>
            <w:r w:rsidR="004F1EF8" w:rsidRPr="00377A8C">
              <w:t>Entity</w:t>
            </w:r>
            <w:r w:rsidR="003A73ED" w:rsidRPr="00377A8C">
              <w:t xml:space="preserve"> or Reference</w:t>
            </w:r>
            <w:r w:rsidR="00597403" w:rsidRPr="00377A8C">
              <w:t xml:space="preserve"> </w:t>
            </w:r>
            <w:r w:rsidR="003A73ED" w:rsidRPr="00377A8C">
              <w:t>Entity</w:t>
            </w:r>
            <w:r w:rsidR="00DC7DEF">
              <w:t>.</w:t>
            </w:r>
          </w:p>
        </w:tc>
      </w:tr>
      <w:tr w:rsidR="00E20A51" w:rsidRPr="00377A8C" w14:paraId="372A24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762079FD" w14:textId="17EA303C" w:rsidR="00E20A51" w:rsidRPr="00377A8C" w:rsidRDefault="004F1EF8"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56F4E435" w14:textId="12261B4C" w:rsidR="00E20A51" w:rsidRPr="00377A8C" w:rsidRDefault="004F1EF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name</w:t>
            </w:r>
          </w:p>
        </w:tc>
        <w:tc>
          <w:tcPr>
            <w:tcW w:w="5953" w:type="dxa"/>
            <w:tcBorders>
              <w:top w:val="none" w:sz="0" w:space="0" w:color="auto"/>
              <w:bottom w:val="none" w:sz="0" w:space="0" w:color="auto"/>
            </w:tcBorders>
          </w:tcPr>
          <w:p w14:paraId="0BE3A47E" w14:textId="4D76D6E4" w:rsidR="00E20A51" w:rsidRPr="00377A8C" w:rsidRDefault="009C73C0"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 n</w:t>
            </w:r>
            <w:r w:rsidR="004F1EF8" w:rsidRPr="00377A8C">
              <w:t>ame of the entity</w:t>
            </w:r>
            <w:r w:rsidR="00DC7DEF">
              <w:t>.</w:t>
            </w:r>
          </w:p>
        </w:tc>
      </w:tr>
      <w:tr w:rsidR="00E20A51" w:rsidRPr="00377A8C" w14:paraId="1EFEAF7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66B6F6D8" w14:textId="6D346C79"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428A5AC" w14:textId="61857880" w:rsidR="00E20A51" w:rsidRPr="00377A8C" w:rsidRDefault="0007453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description</w:t>
            </w:r>
          </w:p>
        </w:tc>
        <w:tc>
          <w:tcPr>
            <w:tcW w:w="5953" w:type="dxa"/>
          </w:tcPr>
          <w:p w14:paraId="76686BDB" w14:textId="631ECE81" w:rsidR="00E20A51" w:rsidRPr="00377A8C" w:rsidRDefault="009C73C0"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A0E71" w:rsidRPr="00377A8C">
              <w:t xml:space="preserve"> d</w:t>
            </w:r>
            <w:r w:rsidR="006C64F6" w:rsidRPr="00377A8C">
              <w:t>escription of the entity</w:t>
            </w:r>
            <w:r w:rsidR="00DC7DEF">
              <w:t>.</w:t>
            </w:r>
          </w:p>
        </w:tc>
      </w:tr>
      <w:tr w:rsidR="00E20A51" w:rsidRPr="00377A8C" w14:paraId="5E3EE9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83DBFB5" w14:textId="2460007A"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33F0601E" w14:textId="1C1FF317" w:rsidR="00E20A51" w:rsidRPr="00377A8C" w:rsidRDefault="00DF5C7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074538" w:rsidRPr="00377A8C">
              <w:t>bi:refreshPolicy</w:t>
            </w:r>
          </w:p>
        </w:tc>
        <w:tc>
          <w:tcPr>
            <w:tcW w:w="5953" w:type="dxa"/>
            <w:tcBorders>
              <w:top w:val="none" w:sz="0" w:space="0" w:color="auto"/>
              <w:bottom w:val="none" w:sz="0" w:space="0" w:color="auto"/>
            </w:tcBorders>
          </w:tcPr>
          <w:p w14:paraId="27A41ED0" w14:textId="2FE5175C" w:rsidR="004A7A75" w:rsidRPr="00377A8C" w:rsidRDefault="00A17B23" w:rsidP="00597403">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how </w:t>
            </w:r>
            <w:r w:rsidR="00BA4F76" w:rsidRPr="00377A8C">
              <w:t xml:space="preserve">the </w:t>
            </w:r>
            <w:r w:rsidRPr="00377A8C">
              <w:t>entit</w:t>
            </w:r>
            <w:r w:rsidR="00FF5068" w:rsidRPr="00377A8C">
              <w:t>y is</w:t>
            </w:r>
            <w:r w:rsidR="0094088F" w:rsidRPr="00377A8C">
              <w:t xml:space="preserve"> </w:t>
            </w:r>
            <w:r w:rsidRPr="00377A8C">
              <w:t>refreshed</w:t>
            </w:r>
            <w:r w:rsidR="005B1A2B" w:rsidRPr="00377A8C">
              <w:t xml:space="preserve">. </w:t>
            </w:r>
            <w:r w:rsidR="00597403" w:rsidRPr="00377A8C">
              <w:t xml:space="preserve">The value </w:t>
            </w:r>
            <w:r w:rsidR="00DF5C74" w:rsidRPr="00377A8C">
              <w:t>“</w:t>
            </w:r>
            <w:r w:rsidR="00AC01DA" w:rsidRPr="00377A8C">
              <w:t>FullRefreshPolicy</w:t>
            </w:r>
            <w:r w:rsidR="00DF5C74" w:rsidRPr="00377A8C">
              <w:t>”</w:t>
            </w:r>
            <w:r w:rsidR="00597403" w:rsidRPr="00377A8C">
              <w:t xml:space="preserve"> defines</w:t>
            </w:r>
            <w:r w:rsidR="00452F2F" w:rsidRPr="00377A8C">
              <w:t xml:space="preserve"> </w:t>
            </w:r>
            <w:r w:rsidR="00597403" w:rsidRPr="00377A8C">
              <w:t xml:space="preserve">the </w:t>
            </w:r>
            <w:r w:rsidR="00452F2F" w:rsidRPr="00377A8C">
              <w:t xml:space="preserve">entity </w:t>
            </w:r>
            <w:r w:rsidR="0056275A" w:rsidRPr="00377A8C">
              <w:t>contains a single file with all the data</w:t>
            </w:r>
            <w:r w:rsidR="00DC7DEF">
              <w:t>.</w:t>
            </w:r>
          </w:p>
        </w:tc>
      </w:tr>
      <w:tr w:rsidR="00E20A51" w:rsidRPr="00377A8C" w14:paraId="5D4EDA59"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2E80841A" w14:textId="13F36115" w:rsidR="00E20A51" w:rsidRPr="00377A8C" w:rsidRDefault="00462ACF"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3589923" w14:textId="53D51AD3" w:rsidR="00E20A51" w:rsidRPr="00377A8C" w:rsidRDefault="00580F8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attributes</w:t>
            </w:r>
          </w:p>
        </w:tc>
        <w:tc>
          <w:tcPr>
            <w:tcW w:w="5953" w:type="dxa"/>
          </w:tcPr>
          <w:p w14:paraId="48F79653" w14:textId="02BDFEDD"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w:t>
            </w:r>
            <w:r w:rsidR="007F4FD3" w:rsidRPr="00377A8C">
              <w:t>rray of attribute objects that define</w:t>
            </w:r>
            <w:r w:rsidR="0056275A" w:rsidRPr="00377A8C">
              <w:t>s</w:t>
            </w:r>
            <w:r w:rsidR="007F4FD3" w:rsidRPr="00377A8C">
              <w:t xml:space="preserve"> </w:t>
            </w:r>
            <w:r w:rsidR="0056275A" w:rsidRPr="00377A8C">
              <w:t xml:space="preserve">the </w:t>
            </w:r>
            <w:r w:rsidR="00225F07" w:rsidRPr="00377A8C">
              <w:t>schema</w:t>
            </w:r>
            <w:r w:rsidR="007F4FD3" w:rsidRPr="00377A8C">
              <w:t xml:space="preserve"> </w:t>
            </w:r>
            <w:r w:rsidR="0056275A" w:rsidRPr="00377A8C">
              <w:t>of</w:t>
            </w:r>
            <w:r w:rsidR="00C1712A" w:rsidRPr="00377A8C">
              <w:t xml:space="preserve"> </w:t>
            </w:r>
            <w:r w:rsidR="007F4FD3" w:rsidRPr="00377A8C">
              <w:t>the entity</w:t>
            </w:r>
            <w:r w:rsidR="00DC7DEF">
              <w:t>.</w:t>
            </w:r>
          </w:p>
        </w:tc>
      </w:tr>
      <w:tr w:rsidR="00E20A51" w:rsidRPr="00377A8C" w14:paraId="1DB93CD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7C4753D" w14:textId="26E6C7C3" w:rsidR="00E20A51" w:rsidRPr="00377A8C" w:rsidRDefault="008C36AB" w:rsidP="0064246F">
            <w:pPr>
              <w:spacing w:after="0"/>
              <w:rPr>
                <w:rFonts w:hint="eastAsia"/>
                <w:b w:val="0"/>
                <w:bCs w:val="0"/>
                <w:color w:val="FEFFFF" w:themeColor="text2"/>
              </w:rPr>
            </w:pPr>
            <w:r w:rsidRPr="00377A8C">
              <w:rPr>
                <w:b w:val="0"/>
                <w:bCs w:val="0"/>
                <w:color w:val="FEFFFF" w:themeColor="text2"/>
              </w:rPr>
              <w:t>A</w:t>
            </w:r>
            <w:r w:rsidR="00B95A2F" w:rsidRPr="00377A8C">
              <w:rPr>
                <w:b w:val="0"/>
                <w:bCs w:val="0"/>
                <w:color w:val="FEFFFF" w:themeColor="text2"/>
              </w:rPr>
              <w:t>t</w:t>
            </w:r>
            <w:r w:rsidRPr="00377A8C">
              <w:rPr>
                <w:b w:val="0"/>
                <w:bCs w:val="0"/>
                <w:color w:val="FEFFFF" w:themeColor="text2"/>
              </w:rPr>
              <w:t>tribute</w:t>
            </w:r>
          </w:p>
        </w:tc>
        <w:tc>
          <w:tcPr>
            <w:tcW w:w="1629" w:type="dxa"/>
            <w:tcBorders>
              <w:top w:val="none" w:sz="0" w:space="0" w:color="auto"/>
              <w:bottom w:val="none" w:sz="0" w:space="0" w:color="auto"/>
            </w:tcBorders>
          </w:tcPr>
          <w:p w14:paraId="56D28C09" w14:textId="1D442D5E" w:rsidR="00E20A51" w:rsidRPr="00377A8C" w:rsidRDefault="00B95A2F"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8C36AB" w:rsidRPr="00377A8C">
              <w:t>ame</w:t>
            </w:r>
          </w:p>
        </w:tc>
        <w:tc>
          <w:tcPr>
            <w:tcW w:w="5953" w:type="dxa"/>
            <w:tcBorders>
              <w:top w:val="none" w:sz="0" w:space="0" w:color="auto"/>
              <w:bottom w:val="none" w:sz="0" w:space="0" w:color="auto"/>
            </w:tcBorders>
          </w:tcPr>
          <w:p w14:paraId="66531E2B" w14:textId="39170BA6" w:rsidR="00E20A51" w:rsidRPr="00377A8C" w:rsidRDefault="001934AA"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95A2F" w:rsidRPr="00377A8C">
              <w:t>ame</w:t>
            </w:r>
            <w:r w:rsidR="00D37101" w:rsidRPr="00377A8C">
              <w:t xml:space="preserve"> of the column</w:t>
            </w:r>
            <w:r w:rsidR="00F77C79" w:rsidRPr="00377A8C">
              <w:t xml:space="preserve"> – name </w:t>
            </w:r>
            <w:r w:rsidR="00F623C1" w:rsidRPr="00377A8C">
              <w:t xml:space="preserve">and order </w:t>
            </w:r>
            <w:r w:rsidR="00F77C79" w:rsidRPr="00377A8C">
              <w:t xml:space="preserve">have to conform to </w:t>
            </w:r>
            <w:r w:rsidR="00D37BD5" w:rsidRPr="00377A8C">
              <w:t xml:space="preserve">the </w:t>
            </w:r>
            <w:r w:rsidR="00627151" w:rsidRPr="00377A8C">
              <w:t>file defined</w:t>
            </w:r>
            <w:r w:rsidR="00DC7DEF">
              <w:t>.</w:t>
            </w:r>
          </w:p>
        </w:tc>
      </w:tr>
      <w:tr w:rsidR="00E20A51" w:rsidRPr="00377A8C" w14:paraId="19EBC42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320B194B" w14:textId="7CBAD769" w:rsidR="00E20A51" w:rsidRPr="00377A8C" w:rsidRDefault="00B95A2F" w:rsidP="0064246F">
            <w:pPr>
              <w:spacing w:after="0"/>
              <w:rPr>
                <w:rFonts w:hint="eastAsia"/>
                <w:b w:val="0"/>
                <w:bCs w:val="0"/>
                <w:color w:val="FEFFFF" w:themeColor="text2"/>
              </w:rPr>
            </w:pPr>
            <w:r w:rsidRPr="00377A8C">
              <w:rPr>
                <w:b w:val="0"/>
                <w:bCs w:val="0"/>
                <w:color w:val="FEFFFF" w:themeColor="text2"/>
              </w:rPr>
              <w:t>Attribute</w:t>
            </w:r>
          </w:p>
        </w:tc>
        <w:tc>
          <w:tcPr>
            <w:tcW w:w="1629" w:type="dxa"/>
          </w:tcPr>
          <w:p w14:paraId="6ED62544" w14:textId="46880EE9" w:rsidR="00E20A51" w:rsidRPr="00377A8C" w:rsidRDefault="00B95A2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dataType</w:t>
            </w:r>
          </w:p>
        </w:tc>
        <w:tc>
          <w:tcPr>
            <w:tcW w:w="5953" w:type="dxa"/>
          </w:tcPr>
          <w:p w14:paraId="583354FB" w14:textId="77777777" w:rsidR="001B28ED"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w:t>
            </w:r>
            <w:r w:rsidR="00D37101" w:rsidRPr="00377A8C">
              <w:t xml:space="preserve">ype of the column e.g </w:t>
            </w:r>
          </w:p>
          <w:p w14:paraId="57D42C0F" w14:textId="4426A0B8"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string </w:t>
            </w:r>
            <w:r w:rsidR="00C41DD6" w:rsidRPr="00377A8C">
              <w:t>– attributes that can stor</w:t>
            </w:r>
            <w:r w:rsidR="00D37BD5" w:rsidRPr="00377A8C">
              <w:t>e</w:t>
            </w:r>
            <w:r w:rsidR="00C41DD6" w:rsidRPr="00377A8C">
              <w:t xml:space="preserve"> string character values</w:t>
            </w:r>
            <w:r w:rsidR="00E04360" w:rsidRPr="00377A8C">
              <w:t xml:space="preserve"> (NVARCHAR)</w:t>
            </w:r>
            <w:r w:rsidR="00DC7DEF">
              <w:t>.</w:t>
            </w:r>
          </w:p>
          <w:p w14:paraId="4752A20B" w14:textId="487555AB"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int64</w:t>
            </w:r>
            <w:r w:rsidR="00C41DD6" w:rsidRPr="00377A8C">
              <w:t xml:space="preserve"> – </w:t>
            </w:r>
            <w:r w:rsidR="00DA3659" w:rsidRPr="00377A8C">
              <w:t>attributes</w:t>
            </w:r>
            <w:r w:rsidR="00C41DD6" w:rsidRPr="00377A8C">
              <w:t xml:space="preserve"> </w:t>
            </w:r>
            <w:r w:rsidR="00DA3659" w:rsidRPr="00377A8C">
              <w:t xml:space="preserve">that </w:t>
            </w:r>
            <w:r w:rsidR="00DE5C93" w:rsidRPr="00377A8C">
              <w:t>can store integer values (</w:t>
            </w:r>
            <w:r w:rsidR="009D37CD" w:rsidRPr="00377A8C">
              <w:t>BIGINT</w:t>
            </w:r>
            <w:r w:rsidR="00DE5C93" w:rsidRPr="00377A8C">
              <w:t>)</w:t>
            </w:r>
          </w:p>
          <w:p w14:paraId="2860856F" w14:textId="7571CA61"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double</w:t>
            </w:r>
            <w:r w:rsidR="00C41DD6" w:rsidRPr="00377A8C">
              <w:t xml:space="preserve"> – </w:t>
            </w:r>
            <w:r w:rsidR="00E04360" w:rsidRPr="00377A8C">
              <w:t>attributes that can store decimal values (DECIMAL)</w:t>
            </w:r>
          </w:p>
        </w:tc>
      </w:tr>
    </w:tbl>
    <w:p w14:paraId="33241DB2" w14:textId="319B0E84" w:rsidR="00E53EFB" w:rsidRPr="00377A8C" w:rsidRDefault="78C49A82" w:rsidP="78C49A82">
      <w:pPr>
        <w:rPr>
          <w:rFonts w:hint="eastAsia"/>
        </w:rPr>
      </w:pPr>
      <w:r w:rsidRPr="00377A8C">
        <w:lastRenderedPageBreak/>
        <w:t xml:space="preserve">A full description regarding </w:t>
      </w:r>
      <w:r w:rsidR="003D0029" w:rsidRPr="00377A8C">
        <w:t xml:space="preserve">the </w:t>
      </w:r>
      <w:r w:rsidRPr="00377A8C">
        <w:t xml:space="preserve">model definition can be find </w:t>
      </w:r>
      <w:r w:rsidR="003D0029" w:rsidRPr="00377A8C">
        <w:t>in</w:t>
      </w:r>
      <w:r w:rsidRPr="00377A8C">
        <w:t xml:space="preserve"> this </w:t>
      </w:r>
      <w:hyperlink r:id="rId89">
        <w:r w:rsidRPr="00377A8C">
          <w:rPr>
            <w:rStyle w:val="Hyperlink"/>
          </w:rPr>
          <w:t>link</w:t>
        </w:r>
      </w:hyperlink>
      <w:r w:rsidRPr="00377A8C">
        <w:t>.</w:t>
      </w:r>
    </w:p>
    <w:p w14:paraId="5B07C870" w14:textId="2F7F987F" w:rsidR="009A7B24" w:rsidRPr="00377A8C" w:rsidRDefault="1570B43C" w:rsidP="1570B43C">
      <w:pPr>
        <w:rPr>
          <w:rFonts w:hint="eastAsia"/>
        </w:rPr>
      </w:pPr>
      <w:r w:rsidRPr="00377A8C">
        <w:t xml:space="preserve">To </w:t>
      </w:r>
      <w:r w:rsidR="003D0029" w:rsidRPr="00377A8C">
        <w:t>extend the</w:t>
      </w:r>
      <w:r w:rsidR="000B620A" w:rsidRPr="00377A8C">
        <w:t xml:space="preserve"> CDM with new </w:t>
      </w:r>
      <w:r w:rsidRPr="00377A8C">
        <w:t>entit</w:t>
      </w:r>
      <w:r w:rsidR="000B620A" w:rsidRPr="00377A8C">
        <w:t>ies</w:t>
      </w:r>
      <w:r w:rsidRPr="00377A8C">
        <w:t>, the process below must be followed:</w:t>
      </w:r>
    </w:p>
    <w:p w14:paraId="2D5294A1" w14:textId="56674159" w:rsidR="00142147" w:rsidRPr="00377A8C" w:rsidRDefault="007E4CD8" w:rsidP="009617C2">
      <w:pPr>
        <w:pStyle w:val="ListParagraph"/>
        <w:numPr>
          <w:ilvl w:val="3"/>
          <w:numId w:val="41"/>
        </w:numPr>
        <w:ind w:left="567"/>
        <w:rPr>
          <w:rFonts w:hint="eastAsia"/>
        </w:rPr>
      </w:pPr>
      <w:r w:rsidRPr="00377A8C">
        <w:t>Update</w:t>
      </w:r>
      <w:r w:rsidR="000B620A" w:rsidRPr="00377A8C">
        <w:t xml:space="preserve"> the </w:t>
      </w:r>
      <w:r w:rsidRPr="00377A8C">
        <w:t>m</w:t>
      </w:r>
      <w:r w:rsidR="000B620A" w:rsidRPr="00377A8C">
        <w:t>odel.json</w:t>
      </w:r>
      <w:r w:rsidR="009617C2" w:rsidRPr="00377A8C">
        <w:t>.</w:t>
      </w:r>
      <w:r w:rsidR="000B620A" w:rsidRPr="00377A8C">
        <w:t xml:space="preserve"> </w:t>
      </w:r>
      <w:r w:rsidR="009617C2" w:rsidRPr="00377A8C">
        <w:t>The</w:t>
      </w:r>
      <w:r w:rsidR="534A631F" w:rsidRPr="00377A8C">
        <w:t xml:space="preserve"> new entity </w:t>
      </w:r>
      <w:r w:rsidR="009617C2" w:rsidRPr="00377A8C">
        <w:t>is</w:t>
      </w:r>
      <w:r w:rsidR="534A631F" w:rsidRPr="00377A8C">
        <w:t xml:space="preserve"> added by creating a new JSON object (2) in the “entities” json array (1). </w:t>
      </w:r>
    </w:p>
    <w:p w14:paraId="5541C838" w14:textId="13FDC228" w:rsidR="006A22E1" w:rsidRPr="00377A8C" w:rsidRDefault="000273B1" w:rsidP="000A315E">
      <w:pPr>
        <w:rPr>
          <w:rFonts w:hint="eastAsia"/>
        </w:rPr>
      </w:pPr>
      <w:r>
        <w:drawing>
          <wp:inline distT="0" distB="0" distL="0" distR="0" wp14:anchorId="74EEF4E9" wp14:editId="44A25FC3">
            <wp:extent cx="4138930" cy="4126865"/>
            <wp:effectExtent l="0" t="0" r="0" b="6985"/>
            <wp:docPr id="2074078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0">
                      <a:extLst>
                        <a:ext uri="{28A0092B-C50C-407E-A947-70E740481C1C}">
                          <a14:useLocalDpi xmlns:a14="http://schemas.microsoft.com/office/drawing/2010/main" val="0"/>
                        </a:ext>
                      </a:extLst>
                    </a:blip>
                    <a:stretch>
                      <a:fillRect/>
                    </a:stretch>
                  </pic:blipFill>
                  <pic:spPr>
                    <a:xfrm>
                      <a:off x="0" y="0"/>
                      <a:ext cx="4138930" cy="4126865"/>
                    </a:xfrm>
                    <a:prstGeom prst="rect">
                      <a:avLst/>
                    </a:prstGeom>
                  </pic:spPr>
                </pic:pic>
              </a:graphicData>
            </a:graphic>
          </wp:inline>
        </w:drawing>
      </w:r>
    </w:p>
    <w:p w14:paraId="18803359" w14:textId="77777777" w:rsidR="000D549A" w:rsidRPr="00377A8C" w:rsidRDefault="000D549A" w:rsidP="000D549A">
      <w:pPr>
        <w:pStyle w:val="ListParagraph"/>
        <w:numPr>
          <w:ilvl w:val="3"/>
          <w:numId w:val="41"/>
        </w:numPr>
        <w:ind w:left="567"/>
        <w:rPr>
          <w:rFonts w:hint="eastAsia"/>
        </w:rPr>
      </w:pPr>
      <w:r w:rsidRPr="00377A8C">
        <w:t xml:space="preserve">Create a new entity folder </w:t>
      </w:r>
    </w:p>
    <w:p w14:paraId="093E98FB" w14:textId="6348E13D" w:rsidR="000D549A" w:rsidRPr="00377A8C" w:rsidRDefault="000D549A" w:rsidP="000D549A">
      <w:pPr>
        <w:pStyle w:val="ListParagraph"/>
        <w:numPr>
          <w:ilvl w:val="3"/>
          <w:numId w:val="41"/>
        </w:numPr>
        <w:ind w:left="567"/>
        <w:rPr>
          <w:rFonts w:hint="eastAsia"/>
        </w:rPr>
      </w:pPr>
      <w:r w:rsidRPr="00377A8C">
        <w:t xml:space="preserve">Add new metadata to the control tables, as described in the previous section </w:t>
      </w:r>
    </w:p>
    <w:p w14:paraId="7DF5BEAB" w14:textId="77777777" w:rsidR="00431265" w:rsidRPr="00377A8C" w:rsidRDefault="00431265" w:rsidP="00431265">
      <w:pPr>
        <w:ind w:left="207"/>
        <w:rPr>
          <w:rFonts w:hint="eastAsia"/>
        </w:rPr>
      </w:pPr>
    </w:p>
    <w:p w14:paraId="4A912EBF" w14:textId="42D9F51D" w:rsidR="009F1ED6" w:rsidRPr="00377A8C" w:rsidRDefault="0030111A" w:rsidP="00C90A3F">
      <w:pPr>
        <w:pStyle w:val="Heading3"/>
        <w:rPr>
          <w:rFonts w:hint="eastAsia"/>
        </w:rPr>
      </w:pPr>
      <w:bookmarkStart w:id="65" w:name="_Toc30618700"/>
      <w:r w:rsidRPr="00377A8C">
        <w:t>How to c</w:t>
      </w:r>
      <w:r w:rsidR="00716D10" w:rsidRPr="00377A8C">
        <w:t xml:space="preserve">reate </w:t>
      </w:r>
      <w:r w:rsidR="007D4575" w:rsidRPr="00377A8C">
        <w:t>Synapse Analytics</w:t>
      </w:r>
      <w:r w:rsidR="00716D10" w:rsidRPr="00377A8C">
        <w:t xml:space="preserve"> Objects</w:t>
      </w:r>
      <w:bookmarkEnd w:id="65"/>
    </w:p>
    <w:p w14:paraId="3EF4DE2F" w14:textId="3E9D382C" w:rsidR="00533513" w:rsidRPr="00377A8C" w:rsidRDefault="00533513" w:rsidP="00C90A3F">
      <w:pPr>
        <w:pStyle w:val="Heading4"/>
        <w:rPr>
          <w:rFonts w:hint="eastAsia"/>
        </w:rPr>
      </w:pPr>
      <w:r w:rsidRPr="00377A8C">
        <w:t>External Table</w:t>
      </w:r>
    </w:p>
    <w:p w14:paraId="6DDD6865" w14:textId="05BBF79D" w:rsidR="009F1ED6" w:rsidRPr="00377A8C" w:rsidRDefault="4E0AFE05" w:rsidP="009F1ED6">
      <w:pPr>
        <w:rPr>
          <w:rFonts w:hint="eastAsia"/>
        </w:rPr>
      </w:pPr>
      <w:r w:rsidRPr="00377A8C">
        <w:t xml:space="preserve">External tables </w:t>
      </w:r>
      <w:r w:rsidR="0016514C" w:rsidRPr="00377A8C">
        <w:t>allow Synapse Analytics</w:t>
      </w:r>
      <w:r w:rsidRPr="00377A8C">
        <w:t xml:space="preserve"> to read data from Azure Data Lake Storage (ADLS)</w:t>
      </w:r>
      <w:r w:rsidR="0036640E" w:rsidRPr="00377A8C">
        <w:t>.</w:t>
      </w:r>
      <w:r w:rsidRPr="00377A8C">
        <w:t xml:space="preserve"> External </w:t>
      </w:r>
      <w:r w:rsidR="5A5B97DB" w:rsidRPr="00377A8C">
        <w:t>tables</w:t>
      </w:r>
      <w:r w:rsidRPr="00377A8C">
        <w:t xml:space="preserve"> do not store data, </w:t>
      </w:r>
      <w:r w:rsidR="5A5B97DB" w:rsidRPr="00377A8C">
        <w:t xml:space="preserve">as </w:t>
      </w:r>
      <w:r w:rsidRPr="00377A8C">
        <w:t xml:space="preserve">they only </w:t>
      </w:r>
      <w:r w:rsidR="5A5B97DB" w:rsidRPr="00377A8C">
        <w:t xml:space="preserve">contain </w:t>
      </w:r>
      <w:r w:rsidRPr="00377A8C">
        <w:t xml:space="preserve">metadata </w:t>
      </w:r>
      <w:r w:rsidR="5A5B97DB" w:rsidRPr="00377A8C">
        <w:t>for defining the structure</w:t>
      </w:r>
      <w:r w:rsidRPr="00377A8C">
        <w:t xml:space="preserve"> of the entity files in ADLS. </w:t>
      </w:r>
      <w:r w:rsidR="5A5B97DB" w:rsidRPr="00377A8C">
        <w:t>The solution</w:t>
      </w:r>
      <w:r w:rsidRPr="00377A8C">
        <w:t xml:space="preserve"> will have </w:t>
      </w:r>
      <w:r w:rsidR="5A5B97DB" w:rsidRPr="00377A8C">
        <w:t xml:space="preserve">a </w:t>
      </w:r>
      <w:r w:rsidRPr="00377A8C">
        <w:t xml:space="preserve">single </w:t>
      </w:r>
      <w:r w:rsidR="5A5B97DB" w:rsidRPr="00377A8C">
        <w:t xml:space="preserve">external </w:t>
      </w:r>
      <w:r w:rsidRPr="00377A8C">
        <w:t xml:space="preserve">table per entity. External </w:t>
      </w:r>
      <w:r w:rsidR="5A5B97DB" w:rsidRPr="00377A8C">
        <w:t>tables</w:t>
      </w:r>
      <w:r w:rsidRPr="00377A8C">
        <w:t xml:space="preserve"> need to strictly conform with </w:t>
      </w:r>
      <w:r w:rsidR="5A5B97DB" w:rsidRPr="00377A8C">
        <w:t xml:space="preserve">the </w:t>
      </w:r>
      <w:r w:rsidRPr="00377A8C">
        <w:t xml:space="preserve">schema of the entity file read. Any difference between </w:t>
      </w:r>
      <w:r w:rsidR="5A5B97DB" w:rsidRPr="00377A8C">
        <w:t xml:space="preserve">a </w:t>
      </w:r>
      <w:r w:rsidRPr="00377A8C">
        <w:t xml:space="preserve">file schema and </w:t>
      </w:r>
      <w:r w:rsidR="5A5B97DB" w:rsidRPr="00377A8C">
        <w:t xml:space="preserve">its external table </w:t>
      </w:r>
      <w:r w:rsidRPr="00377A8C">
        <w:t xml:space="preserve">will cause </w:t>
      </w:r>
      <w:r w:rsidR="5A5B97DB" w:rsidRPr="00377A8C">
        <w:t xml:space="preserve">the </w:t>
      </w:r>
      <w:r w:rsidRPr="00377A8C">
        <w:t>read operation to fail.</w:t>
      </w:r>
    </w:p>
    <w:p w14:paraId="19D8BF94" w14:textId="2C249F06" w:rsidR="00A6201F" w:rsidRPr="00377A8C" w:rsidRDefault="70365551" w:rsidP="009F1ED6">
      <w:pPr>
        <w:rPr>
          <w:rFonts w:hint="eastAsia"/>
        </w:rPr>
      </w:pPr>
      <w:r w:rsidRPr="00377A8C">
        <w:t>A definition for an external table is shown below:</w:t>
      </w:r>
      <w:r w:rsidR="00545993" w:rsidRPr="00377A8C">
        <w:t xml:space="preserve"> </w:t>
      </w:r>
    </w:p>
    <w:p w14:paraId="332FCCD5" w14:textId="36588448" w:rsidR="00A6201F" w:rsidRPr="00377A8C" w:rsidRDefault="00C95C6A" w:rsidP="009F1ED6">
      <w:pPr>
        <w:rPr>
          <w:rFonts w:hint="eastAsia"/>
        </w:rPr>
      </w:pPr>
      <w:r>
        <w:lastRenderedPageBreak/>
        <w:drawing>
          <wp:inline distT="0" distB="0" distL="0" distR="0" wp14:anchorId="7CD77EBE" wp14:editId="67AC0682">
            <wp:extent cx="5571677" cy="5176300"/>
            <wp:effectExtent l="0" t="0" r="0" b="5715"/>
            <wp:docPr id="1620493141" name="Picture 199544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8"/>
                    <pic:cNvPicPr/>
                  </pic:nvPicPr>
                  <pic:blipFill>
                    <a:blip r:embed="rId91">
                      <a:extLst>
                        <a:ext uri="{28A0092B-C50C-407E-A947-70E740481C1C}">
                          <a14:useLocalDpi xmlns:a14="http://schemas.microsoft.com/office/drawing/2010/main" val="0"/>
                        </a:ext>
                      </a:extLst>
                    </a:blip>
                    <a:stretch>
                      <a:fillRect/>
                    </a:stretch>
                  </pic:blipFill>
                  <pic:spPr>
                    <a:xfrm>
                      <a:off x="0" y="0"/>
                      <a:ext cx="5571677" cy="5176300"/>
                    </a:xfrm>
                    <a:prstGeom prst="rect">
                      <a:avLst/>
                    </a:prstGeom>
                  </pic:spPr>
                </pic:pic>
              </a:graphicData>
            </a:graphic>
          </wp:inline>
        </w:drawing>
      </w:r>
    </w:p>
    <w:p w14:paraId="727C8BCC" w14:textId="64E120AA" w:rsidR="00A804EC" w:rsidRPr="00377A8C" w:rsidRDefault="00A804EC" w:rsidP="005E6101">
      <w:pPr>
        <w:rPr>
          <w:rFonts w:hint="eastAsia"/>
        </w:rPr>
      </w:pPr>
      <w:r w:rsidRPr="00377A8C">
        <w:t xml:space="preserve">External </w:t>
      </w:r>
      <w:r w:rsidR="71715A0A" w:rsidRPr="00377A8C">
        <w:t>tables</w:t>
      </w:r>
      <w:r w:rsidRPr="00377A8C">
        <w:t xml:space="preserve"> need to define</w:t>
      </w:r>
      <w:r w:rsidR="00035A32" w:rsidRPr="00377A8C">
        <w:t xml:space="preserve"> all the</w:t>
      </w:r>
      <w:r w:rsidR="00A6201F" w:rsidRPr="00377A8C">
        <w:t xml:space="preserve"> columns</w:t>
      </w:r>
      <w:r w:rsidR="005E6101" w:rsidRPr="00377A8C">
        <w:t xml:space="preserve"> </w:t>
      </w:r>
      <w:r w:rsidR="00035A32" w:rsidRPr="00377A8C">
        <w:t>(1)</w:t>
      </w:r>
      <w:r w:rsidR="00A6201F" w:rsidRPr="00377A8C">
        <w:t xml:space="preserve"> </w:t>
      </w:r>
      <w:r w:rsidR="00035A32" w:rsidRPr="00377A8C">
        <w:t>of the entity file in</w:t>
      </w:r>
      <w:r w:rsidR="00A6201F" w:rsidRPr="00377A8C">
        <w:t xml:space="preserve"> ADLS</w:t>
      </w:r>
      <w:r w:rsidR="009C6A24" w:rsidRPr="00377A8C">
        <w:t>, stat</w:t>
      </w:r>
      <w:r w:rsidR="00C416ED" w:rsidRPr="00377A8C">
        <w:t>ing</w:t>
      </w:r>
      <w:r w:rsidR="009C6A24" w:rsidRPr="00377A8C">
        <w:t xml:space="preserve"> if </w:t>
      </w:r>
      <w:r w:rsidR="71715A0A" w:rsidRPr="00377A8C">
        <w:t xml:space="preserve">a </w:t>
      </w:r>
      <w:r w:rsidR="009C6A24" w:rsidRPr="00377A8C">
        <w:t>column is mandatory</w:t>
      </w:r>
      <w:r w:rsidR="71715A0A" w:rsidRPr="00377A8C">
        <w:t>,</w:t>
      </w:r>
      <w:r w:rsidR="009C6A24" w:rsidRPr="00377A8C">
        <w:t xml:space="preserve"> the </w:t>
      </w:r>
      <w:r w:rsidR="71715A0A" w:rsidRPr="00377A8C">
        <w:t xml:space="preserve">data </w:t>
      </w:r>
      <w:r w:rsidR="009C6A24" w:rsidRPr="00377A8C">
        <w:t xml:space="preserve">type and </w:t>
      </w:r>
      <w:r w:rsidR="71715A0A" w:rsidRPr="00377A8C">
        <w:t xml:space="preserve">the </w:t>
      </w:r>
      <w:r w:rsidR="009C6A24" w:rsidRPr="00377A8C">
        <w:t xml:space="preserve">maximum length. </w:t>
      </w:r>
      <w:r w:rsidR="71715A0A" w:rsidRPr="00377A8C">
        <w:t xml:space="preserve">The external tables </w:t>
      </w:r>
      <w:r w:rsidR="009C6A24" w:rsidRPr="00377A8C">
        <w:t xml:space="preserve">in </w:t>
      </w:r>
      <w:r w:rsidR="0042122D" w:rsidRPr="00377A8C">
        <w:t>this</w:t>
      </w:r>
      <w:r w:rsidR="009C6A24" w:rsidRPr="00377A8C">
        <w:t xml:space="preserve"> solution use NVARCH</w:t>
      </w:r>
      <w:r w:rsidR="00C04A2C" w:rsidRPr="00377A8C">
        <w:t>A</w:t>
      </w:r>
      <w:r w:rsidR="009C6A24" w:rsidRPr="00377A8C">
        <w:t xml:space="preserve">R </w:t>
      </w:r>
      <w:r w:rsidR="00C04A2C" w:rsidRPr="00377A8C">
        <w:t xml:space="preserve">data type </w:t>
      </w:r>
      <w:r w:rsidR="009C6A24" w:rsidRPr="00377A8C">
        <w:t>for all columns</w:t>
      </w:r>
      <w:r w:rsidR="71715A0A" w:rsidRPr="00377A8C">
        <w:t>,</w:t>
      </w:r>
      <w:r w:rsidR="009C6A24" w:rsidRPr="00377A8C">
        <w:t xml:space="preserve"> to avoid </w:t>
      </w:r>
      <w:r w:rsidR="71715A0A" w:rsidRPr="00377A8C">
        <w:t>loading</w:t>
      </w:r>
      <w:r w:rsidR="009C6A24" w:rsidRPr="00377A8C">
        <w:t xml:space="preserve"> errors if the </w:t>
      </w:r>
      <w:r w:rsidR="6AE06825" w:rsidRPr="00377A8C">
        <w:t>data</w:t>
      </w:r>
      <w:r w:rsidR="71715A0A" w:rsidRPr="00377A8C">
        <w:t xml:space="preserve"> </w:t>
      </w:r>
      <w:r w:rsidR="009C6A24" w:rsidRPr="00377A8C">
        <w:t xml:space="preserve">type </w:t>
      </w:r>
      <w:r w:rsidR="6AE06825" w:rsidRPr="00377A8C">
        <w:t>does</w:t>
      </w:r>
      <w:r w:rsidR="009C6A24" w:rsidRPr="00377A8C">
        <w:t xml:space="preserve"> not </w:t>
      </w:r>
      <w:r w:rsidR="6AE06825" w:rsidRPr="00377A8C">
        <w:t>match</w:t>
      </w:r>
      <w:r w:rsidR="005E6101" w:rsidRPr="00377A8C">
        <w:t>.</w:t>
      </w:r>
    </w:p>
    <w:p w14:paraId="4DE9A4F3" w14:textId="42C2F280" w:rsidR="005E6101" w:rsidRPr="00377A8C" w:rsidRDefault="00577A13" w:rsidP="005E6101">
      <w:pPr>
        <w:rPr>
          <w:rFonts w:hint="eastAsia"/>
        </w:rPr>
      </w:pPr>
      <w:r w:rsidRPr="00377A8C">
        <w:t>The external t</w:t>
      </w:r>
      <w:r w:rsidR="005E6101" w:rsidRPr="00377A8C">
        <w:t>able</w:t>
      </w:r>
      <w:r w:rsidRPr="00377A8C">
        <w:t>s</w:t>
      </w:r>
      <w:r w:rsidR="005E6101" w:rsidRPr="00377A8C">
        <w:t xml:space="preserve"> </w:t>
      </w:r>
      <w:r w:rsidRPr="00377A8C">
        <w:t>also contain</w:t>
      </w:r>
      <w:r w:rsidR="00F24DF7" w:rsidRPr="00377A8C">
        <w:t>s</w:t>
      </w:r>
      <w:r w:rsidR="005E6101" w:rsidRPr="00377A8C">
        <w:t xml:space="preserve"> additional metadata (2)</w:t>
      </w:r>
      <w:r w:rsidR="00F24DF7" w:rsidRPr="00377A8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B089F" w:rsidRPr="00377A8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377A8C" w:rsidRDefault="00BB089F" w:rsidP="000C6ABF">
            <w:pPr>
              <w:spacing w:after="0"/>
              <w:rPr>
                <w:rFonts w:hint="eastAsia"/>
                <w:b w:val="0"/>
                <w:bCs w:val="0"/>
                <w:color w:val="FEFFFF" w:themeColor="text2"/>
              </w:rPr>
            </w:pPr>
            <w:r w:rsidRPr="00377A8C">
              <w:rPr>
                <w:b w:val="0"/>
                <w:bCs w:val="0"/>
                <w:color w:val="FEFFFF" w:themeColor="text2"/>
              </w:rPr>
              <w:t>Parameter</w:t>
            </w:r>
          </w:p>
        </w:tc>
        <w:tc>
          <w:tcPr>
            <w:tcW w:w="4566" w:type="dxa"/>
          </w:tcPr>
          <w:p w14:paraId="453584AD" w14:textId="77777777" w:rsidR="00BB089F" w:rsidRPr="00377A8C" w:rsidRDefault="00BB089F" w:rsidP="000C6AB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B089F" w:rsidRPr="00377A8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377A8C" w:rsidRDefault="00BB089F" w:rsidP="000C6ABF">
            <w:pPr>
              <w:spacing w:after="0"/>
              <w:rPr>
                <w:rFonts w:hint="eastAsia"/>
                <w:b w:val="0"/>
                <w:bCs w:val="0"/>
                <w:color w:val="FEFFFF" w:themeColor="text2"/>
              </w:rPr>
            </w:pPr>
            <w:r w:rsidRPr="00377A8C">
              <w:rPr>
                <w:b w:val="0"/>
                <w:bCs w:val="0"/>
                <w:color w:val="FEFFFF" w:themeColor="text2"/>
              </w:rPr>
              <w:t>LOCATION</w:t>
            </w:r>
          </w:p>
        </w:tc>
        <w:tc>
          <w:tcPr>
            <w:tcW w:w="4566" w:type="dxa"/>
            <w:tcBorders>
              <w:top w:val="none" w:sz="0" w:space="0" w:color="auto"/>
              <w:bottom w:val="none" w:sz="0" w:space="0" w:color="auto"/>
            </w:tcBorders>
          </w:tcPr>
          <w:p w14:paraId="304BBE1F" w14:textId="49E5DFC6" w:rsidR="00BB089F" w:rsidRPr="00377A8C" w:rsidRDefault="00BB089F"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w:t>
            </w:r>
            <w:r w:rsidR="6AE06825" w:rsidRPr="00377A8C">
              <w:t xml:space="preserve">the </w:t>
            </w:r>
            <w:r w:rsidRPr="00377A8C">
              <w:t xml:space="preserve">location of the Entity </w:t>
            </w:r>
            <w:r w:rsidR="004F5928" w:rsidRPr="00377A8C">
              <w:t>folder</w:t>
            </w:r>
            <w:r w:rsidRPr="00377A8C">
              <w:t xml:space="preserve"> in Azure Data Lake Storage</w:t>
            </w:r>
            <w:r w:rsidR="004F5928" w:rsidRPr="00377A8C">
              <w:t>.</w:t>
            </w:r>
          </w:p>
        </w:tc>
      </w:tr>
      <w:tr w:rsidR="00BB089F" w:rsidRPr="00377A8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377A8C" w:rsidRDefault="00BB089F" w:rsidP="000C6ABF">
            <w:pPr>
              <w:spacing w:after="0"/>
              <w:rPr>
                <w:rFonts w:hint="eastAsia"/>
                <w:b w:val="0"/>
                <w:bCs w:val="0"/>
                <w:color w:val="FEFFFF" w:themeColor="text2"/>
              </w:rPr>
            </w:pPr>
            <w:r w:rsidRPr="00377A8C">
              <w:rPr>
                <w:b w:val="0"/>
                <w:bCs w:val="0"/>
                <w:color w:val="FEFFFF" w:themeColor="text2"/>
              </w:rPr>
              <w:t>DATA_SOURCE</w:t>
            </w:r>
          </w:p>
        </w:tc>
        <w:tc>
          <w:tcPr>
            <w:tcW w:w="4566" w:type="dxa"/>
          </w:tcPr>
          <w:p w14:paraId="003276A9" w14:textId="05C80EAE" w:rsidR="00BB089F" w:rsidRPr="00377A8C" w:rsidRDefault="000843A5" w:rsidP="000C6ABF">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External </w:t>
            </w:r>
            <w:r w:rsidR="00BB089F" w:rsidRPr="00377A8C">
              <w:t>Data Source Name</w:t>
            </w:r>
            <w:r w:rsidRPr="00377A8C">
              <w:t>.</w:t>
            </w:r>
            <w:r w:rsidR="00153E8B" w:rsidRPr="00377A8C">
              <w:t xml:space="preserve"> </w:t>
            </w:r>
            <w:r w:rsidR="272111EC" w:rsidRPr="00377A8C">
              <w:t>The external</w:t>
            </w:r>
            <w:r w:rsidR="00153E8B" w:rsidRPr="00377A8C">
              <w:t xml:space="preserve"> </w:t>
            </w:r>
            <w:r w:rsidR="50754C71" w:rsidRPr="00377A8C">
              <w:t>data</w:t>
            </w:r>
            <w:r w:rsidR="00153E8B" w:rsidRPr="00377A8C">
              <w:t xml:space="preserve"> source defines </w:t>
            </w:r>
            <w:r w:rsidR="6AE06825" w:rsidRPr="00377A8C">
              <w:t xml:space="preserve">the </w:t>
            </w:r>
            <w:r w:rsidR="00BB089F" w:rsidRPr="00377A8C">
              <w:t>connection</w:t>
            </w:r>
            <w:r w:rsidR="005056A4" w:rsidRPr="00377A8C">
              <w:t xml:space="preserve"> details to ADLS</w:t>
            </w:r>
            <w:r w:rsidR="00A462D8">
              <w:t>.</w:t>
            </w:r>
          </w:p>
        </w:tc>
      </w:tr>
      <w:tr w:rsidR="00BB089F" w:rsidRPr="00377A8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377A8C" w:rsidRDefault="00153E8B" w:rsidP="000C6ABF">
            <w:pPr>
              <w:spacing w:after="0"/>
              <w:rPr>
                <w:rFonts w:hint="eastAsia"/>
                <w:b w:val="0"/>
                <w:bCs w:val="0"/>
                <w:color w:val="FEFFFF" w:themeColor="text2"/>
              </w:rPr>
            </w:pPr>
            <w:r w:rsidRPr="00377A8C">
              <w:rPr>
                <w:b w:val="0"/>
                <w:bCs w:val="0"/>
                <w:color w:val="FEFFFF" w:themeColor="text2"/>
              </w:rPr>
              <w:t>FILE_</w:t>
            </w:r>
            <w:r w:rsidR="6AE06825" w:rsidRPr="00377A8C">
              <w:rPr>
                <w:b w:val="0"/>
                <w:bCs w:val="0"/>
                <w:color w:val="FEFFFF" w:themeColor="text2"/>
              </w:rPr>
              <w:t>FORMAT</w:t>
            </w:r>
          </w:p>
        </w:tc>
        <w:tc>
          <w:tcPr>
            <w:tcW w:w="4566" w:type="dxa"/>
            <w:tcBorders>
              <w:top w:val="none" w:sz="0" w:space="0" w:color="auto"/>
              <w:bottom w:val="none" w:sz="0" w:space="0" w:color="auto"/>
            </w:tcBorders>
          </w:tcPr>
          <w:p w14:paraId="7041815C" w14:textId="66E7E8D3" w:rsidR="00BB089F" w:rsidRPr="00377A8C" w:rsidRDefault="00153E8B"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External File Format Name. External file format defines </w:t>
            </w:r>
            <w:r w:rsidR="002D581B" w:rsidRPr="00377A8C">
              <w:t xml:space="preserve">the type </w:t>
            </w:r>
            <w:r w:rsidRPr="00377A8C">
              <w:t xml:space="preserve">of the file read. In </w:t>
            </w:r>
            <w:r w:rsidR="004204B6" w:rsidRPr="00377A8C">
              <w:t xml:space="preserve">this </w:t>
            </w:r>
            <w:r w:rsidRPr="00377A8C">
              <w:t>solution</w:t>
            </w:r>
            <w:r w:rsidR="00B76F37" w:rsidRPr="00377A8C">
              <w:t>,</w:t>
            </w:r>
            <w:r w:rsidRPr="00377A8C">
              <w:t xml:space="preserve"> </w:t>
            </w:r>
            <w:r w:rsidR="00B76F37" w:rsidRPr="00377A8C">
              <w:t xml:space="preserve">all files stored in </w:t>
            </w:r>
            <w:r w:rsidR="004204B6" w:rsidRPr="00377A8C">
              <w:t>ADLS are in a parquet format</w:t>
            </w:r>
            <w:r w:rsidR="00A462D8">
              <w:t>.</w:t>
            </w:r>
          </w:p>
        </w:tc>
      </w:tr>
      <w:tr w:rsidR="00BB089F" w:rsidRPr="00377A8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377A8C" w:rsidRDefault="00D738AE" w:rsidP="000C6ABF">
            <w:pPr>
              <w:spacing w:after="0"/>
              <w:rPr>
                <w:rFonts w:hint="eastAsia"/>
                <w:color w:val="FEFFFF" w:themeColor="text2"/>
              </w:rPr>
            </w:pPr>
            <w:r w:rsidRPr="00377A8C">
              <w:rPr>
                <w:b w:val="0"/>
                <w:bCs w:val="0"/>
                <w:color w:val="FEFFFF" w:themeColor="text2"/>
              </w:rPr>
              <w:t>REJECTED_TYPE</w:t>
            </w:r>
          </w:p>
          <w:p w14:paraId="667FEA0D" w14:textId="337F4499" w:rsidR="00D738AE" w:rsidRPr="00377A8C" w:rsidRDefault="00D738AE" w:rsidP="000C6ABF">
            <w:pPr>
              <w:spacing w:after="0"/>
              <w:rPr>
                <w:rFonts w:hint="eastAsia"/>
                <w:b w:val="0"/>
                <w:bCs w:val="0"/>
                <w:color w:val="FEFFFF" w:themeColor="text2"/>
              </w:rPr>
            </w:pPr>
            <w:r w:rsidRPr="00377A8C">
              <w:rPr>
                <w:b w:val="0"/>
                <w:bCs w:val="0"/>
                <w:color w:val="FEFFFF" w:themeColor="text2"/>
              </w:rPr>
              <w:t>REJECTED_VALUE</w:t>
            </w:r>
          </w:p>
        </w:tc>
        <w:tc>
          <w:tcPr>
            <w:tcW w:w="4566" w:type="dxa"/>
          </w:tcPr>
          <w:p w14:paraId="78FB5D59" w14:textId="6E18DEFD" w:rsidR="00BB089F" w:rsidRPr="00377A8C" w:rsidRDefault="00D738AE" w:rsidP="000C6ABF">
            <w:pPr>
              <w:cnfStyle w:val="000000000000" w:firstRow="0" w:lastRow="0" w:firstColumn="0" w:lastColumn="0" w:oddVBand="0" w:evenVBand="0" w:oddHBand="0" w:evenHBand="0" w:firstRowFirstColumn="0" w:firstRowLastColumn="0" w:lastRowFirstColumn="0" w:lastRowLastColumn="0"/>
              <w:rPr>
                <w:rFonts w:hint="eastAsia"/>
                <w:bCs/>
              </w:rPr>
            </w:pPr>
            <w:r w:rsidRPr="00377A8C">
              <w:t>Specifies</w:t>
            </w:r>
            <w:r w:rsidR="00682B95" w:rsidRPr="00377A8C">
              <w:t xml:space="preserve"> </w:t>
            </w:r>
            <w:r w:rsidR="0377342A" w:rsidRPr="00377A8C">
              <w:t xml:space="preserve">the </w:t>
            </w:r>
            <w:r w:rsidR="00B45ECE" w:rsidRPr="00377A8C">
              <w:t>number</w:t>
            </w:r>
            <w:r w:rsidR="00682B95" w:rsidRPr="00377A8C">
              <w:t xml:space="preserve"> of </w:t>
            </w:r>
            <w:r w:rsidR="0377342A" w:rsidRPr="00377A8C">
              <w:t>records that</w:t>
            </w:r>
            <w:r w:rsidR="00682B95" w:rsidRPr="00377A8C">
              <w:t xml:space="preserve"> can be rejected before </w:t>
            </w:r>
            <w:r w:rsidR="0377342A" w:rsidRPr="00377A8C">
              <w:t>the read</w:t>
            </w:r>
            <w:r w:rsidR="00682B95" w:rsidRPr="00377A8C">
              <w:t xml:space="preserve"> query fails. For all tables this value will be 0</w:t>
            </w:r>
            <w:r w:rsidR="0377342A" w:rsidRPr="00377A8C">
              <w:t>.</w:t>
            </w:r>
            <w:r w:rsidRPr="00377A8C">
              <w:t xml:space="preserve"> </w:t>
            </w:r>
          </w:p>
        </w:tc>
      </w:tr>
    </w:tbl>
    <w:p w14:paraId="01BC76B2" w14:textId="77777777" w:rsidR="00911F5A" w:rsidRPr="00377A8C" w:rsidRDefault="00911F5A" w:rsidP="00911F5A">
      <w:pPr>
        <w:rPr>
          <w:rFonts w:hint="eastAsia"/>
        </w:rPr>
      </w:pPr>
    </w:p>
    <w:p w14:paraId="1F07EA55" w14:textId="3080B345" w:rsidR="00911F5A" w:rsidRPr="00377A8C" w:rsidRDefault="002B7439" w:rsidP="00C90A3F">
      <w:pPr>
        <w:pStyle w:val="Heading4"/>
        <w:rPr>
          <w:rFonts w:hint="eastAsia"/>
        </w:rPr>
      </w:pPr>
      <w:r w:rsidRPr="00377A8C">
        <w:lastRenderedPageBreak/>
        <w:t>Persisted Table</w:t>
      </w:r>
    </w:p>
    <w:p w14:paraId="02703579" w14:textId="77515650" w:rsidR="002763FB" w:rsidRPr="00377A8C" w:rsidRDefault="002763FB" w:rsidP="002763FB">
      <w:pPr>
        <w:rPr>
          <w:rFonts w:hint="eastAsia"/>
        </w:rPr>
      </w:pPr>
      <w:r w:rsidRPr="00377A8C">
        <w:t>Data in Syn</w:t>
      </w:r>
      <w:r w:rsidR="00B45ECE" w:rsidRPr="00377A8C">
        <w:t>a</w:t>
      </w:r>
      <w:r w:rsidRPr="00377A8C">
        <w:t xml:space="preserve">pse Analytics </w:t>
      </w:r>
      <w:r w:rsidR="00C33C97" w:rsidRPr="00377A8C">
        <w:t>is</w:t>
      </w:r>
      <w:r w:rsidRPr="00377A8C">
        <w:t xml:space="preserve"> </w:t>
      </w:r>
      <w:r w:rsidR="00FD4482" w:rsidRPr="00377A8C">
        <w:t>saved</w:t>
      </w:r>
      <w:r w:rsidRPr="00377A8C">
        <w:t xml:space="preserve"> </w:t>
      </w:r>
      <w:r w:rsidR="00C33C97" w:rsidRPr="00377A8C">
        <w:t>to</w:t>
      </w:r>
      <w:r w:rsidRPr="00377A8C">
        <w:t xml:space="preserve"> tables</w:t>
      </w:r>
      <w:r w:rsidR="00D74B92" w:rsidRPr="00377A8C">
        <w:t xml:space="preserve"> </w:t>
      </w:r>
      <w:r w:rsidR="00FD4482" w:rsidRPr="00377A8C">
        <w:t xml:space="preserve">with Persisted schema </w:t>
      </w:r>
      <w:r w:rsidR="00D74B92" w:rsidRPr="00377A8C">
        <w:t xml:space="preserve">using </w:t>
      </w:r>
      <w:r w:rsidR="001E5BC4" w:rsidRPr="00377A8C">
        <w:t>Create Table as Select (CTAS) statements</w:t>
      </w:r>
      <w:r w:rsidR="00FD4482" w:rsidRPr="00377A8C">
        <w:t>.</w:t>
      </w:r>
    </w:p>
    <w:p w14:paraId="4C222278" w14:textId="3586BC93" w:rsidR="001531B2" w:rsidRPr="00377A8C" w:rsidRDefault="001531B2" w:rsidP="002763FB">
      <w:pPr>
        <w:rPr>
          <w:rFonts w:hint="eastAsia"/>
        </w:rPr>
      </w:pPr>
      <w:r w:rsidRPr="00377A8C">
        <w:t xml:space="preserve">Data </w:t>
      </w:r>
      <w:r w:rsidR="009B42AC" w:rsidRPr="00377A8C">
        <w:t>s</w:t>
      </w:r>
      <w:r w:rsidRPr="00377A8C">
        <w:t>to</w:t>
      </w:r>
      <w:r w:rsidR="001E1CF4" w:rsidRPr="00377A8C">
        <w:t>re</w:t>
      </w:r>
      <w:r w:rsidRPr="00377A8C">
        <w:t>d in persisted table</w:t>
      </w:r>
      <w:r w:rsidR="00F37A7B" w:rsidRPr="00377A8C">
        <w:t>s</w:t>
      </w:r>
      <w:r w:rsidRPr="00377A8C">
        <w:t xml:space="preserve"> are strongly typed</w:t>
      </w:r>
      <w:r w:rsidR="000174A6" w:rsidRPr="00377A8C">
        <w:t>,</w:t>
      </w:r>
      <w:r w:rsidR="00F37A7B" w:rsidRPr="00377A8C">
        <w:t xml:space="preserve"> </w:t>
      </w:r>
      <w:r w:rsidR="000174A6" w:rsidRPr="00377A8C">
        <w:t>meaning</w:t>
      </w:r>
      <w:r w:rsidR="00F37A7B" w:rsidRPr="00377A8C">
        <w:t xml:space="preserve"> all columns </w:t>
      </w:r>
      <w:r w:rsidR="00C20D88" w:rsidRPr="00377A8C">
        <w:t xml:space="preserve">are no longer </w:t>
      </w:r>
      <w:r w:rsidR="00E22EE3" w:rsidRPr="00377A8C">
        <w:t>of NVARCHAR data type</w:t>
      </w:r>
      <w:r w:rsidR="00C20D88" w:rsidRPr="00377A8C">
        <w:t xml:space="preserve"> and </w:t>
      </w:r>
      <w:r w:rsidR="00F37A7B" w:rsidRPr="00377A8C">
        <w:t xml:space="preserve">have </w:t>
      </w:r>
      <w:r w:rsidR="00C20D88" w:rsidRPr="00377A8C">
        <w:t>their</w:t>
      </w:r>
      <w:r w:rsidR="00F37A7B" w:rsidRPr="00377A8C">
        <w:t xml:space="preserve"> target </w:t>
      </w:r>
      <w:r w:rsidR="36BD84D1" w:rsidRPr="00377A8C">
        <w:t xml:space="preserve">data </w:t>
      </w:r>
      <w:r w:rsidR="00F37A7B" w:rsidRPr="00377A8C">
        <w:t>types</w:t>
      </w:r>
      <w:r w:rsidR="00C20D88" w:rsidRPr="00377A8C">
        <w:t xml:space="preserve"> </w:t>
      </w:r>
      <w:r w:rsidR="36BD84D1" w:rsidRPr="00377A8C">
        <w:t>specified e.g.</w:t>
      </w:r>
      <w:r w:rsidR="00C20D88" w:rsidRPr="00377A8C">
        <w:t xml:space="preserve"> Date, Decimal, Integer</w:t>
      </w:r>
      <w:r w:rsidR="008D7DCF" w:rsidRPr="00377A8C">
        <w:t xml:space="preserve"> etc</w:t>
      </w:r>
      <w:r w:rsidR="00F37A7B" w:rsidRPr="00377A8C">
        <w:t>.</w:t>
      </w:r>
      <w:r w:rsidR="008D7DCF" w:rsidRPr="00377A8C">
        <w:t xml:space="preserve"> </w:t>
      </w:r>
      <w:r w:rsidR="007C0E0C" w:rsidRPr="00377A8C">
        <w:t xml:space="preserve">There is </w:t>
      </w:r>
      <w:r w:rsidR="009B42AC" w:rsidRPr="00377A8C">
        <w:t>a single</w:t>
      </w:r>
      <w:r w:rsidR="007C0E0C" w:rsidRPr="00377A8C">
        <w:t xml:space="preserve"> table per entity.</w:t>
      </w:r>
    </w:p>
    <w:p w14:paraId="6057D798" w14:textId="11601319" w:rsidR="007430BA" w:rsidRPr="00377A8C" w:rsidRDefault="00CF3F99" w:rsidP="002763FB">
      <w:pPr>
        <w:rPr>
          <w:rFonts w:hint="eastAsia"/>
        </w:rPr>
      </w:pPr>
      <w:r w:rsidRPr="00377A8C">
        <w:t>P</w:t>
      </w:r>
      <w:r w:rsidR="007430BA" w:rsidRPr="00377A8C">
        <w:t>ersisted table</w:t>
      </w:r>
      <w:r w:rsidRPr="00377A8C">
        <w:t xml:space="preserve">s </w:t>
      </w:r>
      <w:r w:rsidR="00A748C8" w:rsidRPr="00377A8C">
        <w:t xml:space="preserve">are </w:t>
      </w:r>
      <w:r w:rsidR="007430BA" w:rsidRPr="00377A8C">
        <w:t xml:space="preserve">created in </w:t>
      </w:r>
      <w:r w:rsidR="36BD84D1" w:rsidRPr="00377A8C">
        <w:t>Visual Studio</w:t>
      </w:r>
      <w:r w:rsidR="00A748C8" w:rsidRPr="00377A8C">
        <w:t xml:space="preserve"> as table objects.</w:t>
      </w:r>
    </w:p>
    <w:p w14:paraId="67724C76" w14:textId="653E30EB" w:rsidR="005F3595" w:rsidRPr="00377A8C" w:rsidRDefault="00BA2F7A" w:rsidP="002763FB">
      <w:pPr>
        <w:rPr>
          <w:rFonts w:hint="eastAsia"/>
        </w:rPr>
      </w:pPr>
      <w:r>
        <w:drawing>
          <wp:inline distT="0" distB="0" distL="0" distR="0" wp14:anchorId="1DE7A255" wp14:editId="64BE8783">
            <wp:extent cx="2979662" cy="3800475"/>
            <wp:effectExtent l="0" t="0" r="0" b="0"/>
            <wp:docPr id="11050153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2979662" cy="3800475"/>
                    </a:xfrm>
                    <a:prstGeom prst="rect">
                      <a:avLst/>
                    </a:prstGeom>
                  </pic:spPr>
                </pic:pic>
              </a:graphicData>
            </a:graphic>
          </wp:inline>
        </w:drawing>
      </w:r>
    </w:p>
    <w:p w14:paraId="11C479EA" w14:textId="1B9DDB1A" w:rsidR="007C0E0C" w:rsidRPr="00377A8C" w:rsidRDefault="73419998" w:rsidP="002763FB">
      <w:pPr>
        <w:rPr>
          <w:rFonts w:hint="eastAsia"/>
        </w:rPr>
      </w:pPr>
      <w:r w:rsidRPr="00377A8C">
        <w:t>The table</w:t>
      </w:r>
      <w:r w:rsidR="007C0E0C" w:rsidRPr="00377A8C">
        <w:t xml:space="preserve"> </w:t>
      </w:r>
      <w:r w:rsidR="00F2672B" w:rsidRPr="00377A8C">
        <w:t xml:space="preserve">definition </w:t>
      </w:r>
      <w:r w:rsidRPr="00377A8C">
        <w:t>needs</w:t>
      </w:r>
      <w:r w:rsidR="00F2672B" w:rsidRPr="00377A8C">
        <w:t xml:space="preserve"> to </w:t>
      </w:r>
      <w:r w:rsidRPr="00377A8C">
        <w:t>follow the</w:t>
      </w:r>
      <w:r w:rsidR="00F2672B" w:rsidRPr="00377A8C">
        <w:t xml:space="preserve"> example below</w:t>
      </w:r>
      <w:r w:rsidRPr="00377A8C">
        <w:t>:</w:t>
      </w:r>
    </w:p>
    <w:p w14:paraId="639537F4" w14:textId="5DBAA577" w:rsidR="00F82730" w:rsidRPr="00377A8C" w:rsidRDefault="00F30AD8" w:rsidP="002763FB">
      <w:pPr>
        <w:rPr>
          <w:rFonts w:hint="eastAsia"/>
        </w:rPr>
      </w:pPr>
      <w:r w:rsidRPr="00377A8C">
        <w:lastRenderedPageBreak/>
        <w:drawing>
          <wp:inline distT="0" distB="0" distL="0" distR="0" wp14:anchorId="78A922F6" wp14:editId="1A1BAC73">
            <wp:extent cx="6095998" cy="5791202"/>
            <wp:effectExtent l="0" t="0" r="0" b="0"/>
            <wp:docPr id="1384079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6095998" cy="5791202"/>
                    </a:xfrm>
                    <a:prstGeom prst="rect">
                      <a:avLst/>
                    </a:prstGeom>
                  </pic:spPr>
                </pic:pic>
              </a:graphicData>
            </a:graphic>
          </wp:inline>
        </w:drawing>
      </w:r>
    </w:p>
    <w:p w14:paraId="79EC9C0B" w14:textId="2FD7E812" w:rsidR="00965E0B" w:rsidRPr="00377A8C" w:rsidRDefault="1AA70F7A" w:rsidP="002763FB">
      <w:pPr>
        <w:rPr>
          <w:rFonts w:hint="eastAsia"/>
        </w:rPr>
      </w:pPr>
      <w:r w:rsidRPr="00377A8C">
        <w:t>A table</w:t>
      </w:r>
      <w:r w:rsidR="008F5986" w:rsidRPr="00377A8C">
        <w:t xml:space="preserve"> definition will have two sections</w:t>
      </w:r>
      <w:r w:rsidR="00E25E51" w:rsidRPr="00377A8C">
        <w:t xml:space="preserve">. </w:t>
      </w:r>
      <w:r w:rsidRPr="00377A8C">
        <w:t>In</w:t>
      </w:r>
      <w:r w:rsidR="00E25E51" w:rsidRPr="00377A8C">
        <w:t xml:space="preserve"> the </w:t>
      </w:r>
      <w:r w:rsidR="3E29FE33" w:rsidRPr="00377A8C">
        <w:t>first</w:t>
      </w:r>
      <w:r w:rsidR="00E25E51" w:rsidRPr="00377A8C">
        <w:t xml:space="preserve"> section (1) all columns need to be defined with </w:t>
      </w:r>
      <w:r w:rsidR="36BE07DD" w:rsidRPr="00377A8C">
        <w:t xml:space="preserve">the </w:t>
      </w:r>
      <w:r w:rsidR="001952ED" w:rsidRPr="00377A8C">
        <w:t xml:space="preserve">expected </w:t>
      </w:r>
      <w:r w:rsidR="36BE07DD" w:rsidRPr="00377A8C">
        <w:t xml:space="preserve">data </w:t>
      </w:r>
      <w:r w:rsidR="00E25E51" w:rsidRPr="00377A8C">
        <w:t>type</w:t>
      </w:r>
      <w:r w:rsidR="00225D75" w:rsidRPr="00377A8C">
        <w:t xml:space="preserve">, </w:t>
      </w:r>
      <w:r w:rsidR="36BE07DD" w:rsidRPr="00377A8C">
        <w:t xml:space="preserve">the </w:t>
      </w:r>
      <w:r w:rsidR="00225D75" w:rsidRPr="00377A8C">
        <w:t xml:space="preserve">maximum length </w:t>
      </w:r>
      <w:r w:rsidR="003A66B7" w:rsidRPr="00377A8C">
        <w:t xml:space="preserve">and </w:t>
      </w:r>
      <w:r w:rsidR="00225D75" w:rsidRPr="00377A8C">
        <w:t xml:space="preserve">if </w:t>
      </w:r>
      <w:r w:rsidR="36BE07DD" w:rsidRPr="00377A8C">
        <w:t>the column</w:t>
      </w:r>
      <w:r w:rsidR="00225D75" w:rsidRPr="00377A8C">
        <w:t xml:space="preserve"> is mandatory.</w:t>
      </w:r>
      <w:r w:rsidR="00F40DCD" w:rsidRPr="00377A8C">
        <w:t xml:space="preserve"> </w:t>
      </w:r>
      <w:r w:rsidR="36BE07DD" w:rsidRPr="00377A8C">
        <w:t>In</w:t>
      </w:r>
      <w:r w:rsidR="00F40DCD" w:rsidRPr="00377A8C">
        <w:t xml:space="preserve"> the </w:t>
      </w:r>
      <w:r w:rsidR="36BE07DD" w:rsidRPr="00377A8C">
        <w:t>second</w:t>
      </w:r>
      <w:r w:rsidR="00F40DCD" w:rsidRPr="00377A8C">
        <w:t xml:space="preserve"> section (2) </w:t>
      </w:r>
      <w:r w:rsidR="36BE07DD" w:rsidRPr="00377A8C">
        <w:t xml:space="preserve">the </w:t>
      </w:r>
      <w:r w:rsidR="00F40DCD" w:rsidRPr="00377A8C">
        <w:t xml:space="preserve">index </w:t>
      </w:r>
      <w:r w:rsidR="36BE07DD" w:rsidRPr="00377A8C">
        <w:t>type needs</w:t>
      </w:r>
      <w:r w:rsidR="00F40DCD" w:rsidRPr="00377A8C">
        <w:t xml:space="preserve"> to be </w:t>
      </w:r>
      <w:r w:rsidR="36BE07DD" w:rsidRPr="00377A8C">
        <w:t>define</w:t>
      </w:r>
      <w:r w:rsidR="007562D7" w:rsidRPr="00377A8C">
        <w:t>d</w:t>
      </w:r>
      <w:r w:rsidR="36BE07DD" w:rsidRPr="00377A8C">
        <w:t xml:space="preserve"> alongside </w:t>
      </w:r>
      <w:r w:rsidR="00364B3A" w:rsidRPr="00377A8C">
        <w:t xml:space="preserve">with </w:t>
      </w:r>
      <w:r w:rsidR="36BE07DD" w:rsidRPr="00377A8C">
        <w:t>the</w:t>
      </w:r>
      <w:r w:rsidR="00A40D51" w:rsidRPr="00377A8C">
        <w:t xml:space="preserve"> </w:t>
      </w:r>
      <w:r w:rsidR="001D26EC" w:rsidRPr="00377A8C">
        <w:t>distribution type</w:t>
      </w:r>
      <w:r w:rsidR="00A40D51" w:rsidRPr="00377A8C">
        <w:t>.</w:t>
      </w:r>
      <w:r w:rsidR="00AD158C" w:rsidRPr="00377A8C">
        <w:t xml:space="preserve"> </w:t>
      </w:r>
    </w:p>
    <w:p w14:paraId="074473E6" w14:textId="77777777" w:rsidR="00431265" w:rsidRPr="00377A8C" w:rsidRDefault="00431265" w:rsidP="002763FB">
      <w:pPr>
        <w:rPr>
          <w:rFonts w:hint="eastAsia"/>
        </w:rPr>
      </w:pPr>
    </w:p>
    <w:p w14:paraId="21E9BD17" w14:textId="546A3C40" w:rsidR="00533513" w:rsidRPr="00377A8C" w:rsidRDefault="002B7439" w:rsidP="00C90A3F">
      <w:pPr>
        <w:pStyle w:val="Heading4"/>
        <w:rPr>
          <w:rFonts w:hint="eastAsia"/>
        </w:rPr>
      </w:pPr>
      <w:r w:rsidRPr="00377A8C">
        <w:t>Stored Procedure</w:t>
      </w:r>
    </w:p>
    <w:p w14:paraId="5D3E75A4" w14:textId="37818E85" w:rsidR="0057473A" w:rsidRPr="00377A8C" w:rsidRDefault="00F24C16" w:rsidP="00416BA2">
      <w:pPr>
        <w:rPr>
          <w:rFonts w:hint="eastAsia"/>
        </w:rPr>
      </w:pPr>
      <w:r w:rsidRPr="00377A8C">
        <w:t>The d</w:t>
      </w:r>
      <w:r w:rsidR="005458D0" w:rsidRPr="00377A8C">
        <w:t xml:space="preserve">ata stored in </w:t>
      </w:r>
      <w:r w:rsidR="00070475" w:rsidRPr="00377A8C">
        <w:t xml:space="preserve">a </w:t>
      </w:r>
      <w:r w:rsidR="005458D0" w:rsidRPr="00377A8C">
        <w:t xml:space="preserve">persisted table </w:t>
      </w:r>
      <w:r w:rsidR="0031512B" w:rsidRPr="00377A8C">
        <w:t xml:space="preserve">is </w:t>
      </w:r>
      <w:r w:rsidR="00B2277C" w:rsidRPr="00377A8C">
        <w:t xml:space="preserve">loaded </w:t>
      </w:r>
      <w:r w:rsidR="00F44E6C" w:rsidRPr="00377A8C">
        <w:t xml:space="preserve">and transformed via </w:t>
      </w:r>
      <w:r w:rsidR="00DA3879" w:rsidRPr="00377A8C">
        <w:t>Stored Procedure</w:t>
      </w:r>
      <w:r w:rsidR="00A90BE9" w:rsidRPr="00377A8C">
        <w:t xml:space="preserve">. </w:t>
      </w:r>
      <w:r w:rsidR="000D6180" w:rsidRPr="00377A8C">
        <w:t>The</w:t>
      </w:r>
      <w:r w:rsidR="00A90BE9" w:rsidRPr="00377A8C">
        <w:t xml:space="preserve"> Stored Procedure </w:t>
      </w:r>
      <w:r w:rsidR="00A9138F" w:rsidRPr="00377A8C">
        <w:t>performs a full data load</w:t>
      </w:r>
      <w:r w:rsidR="0020639C" w:rsidRPr="00377A8C">
        <w:t xml:space="preserve">, </w:t>
      </w:r>
      <w:r w:rsidR="36BE07DD" w:rsidRPr="00377A8C">
        <w:t xml:space="preserve">as </w:t>
      </w:r>
      <w:r w:rsidR="0020639C" w:rsidRPr="00377A8C">
        <w:t xml:space="preserve">there is no support </w:t>
      </w:r>
      <w:r w:rsidR="12383E13" w:rsidRPr="00377A8C">
        <w:t xml:space="preserve">in the solution </w:t>
      </w:r>
      <w:r w:rsidR="0020639C" w:rsidRPr="00377A8C">
        <w:t>for incremental loads</w:t>
      </w:r>
      <w:r w:rsidR="004D4A93" w:rsidRPr="00377A8C">
        <w:t>.</w:t>
      </w:r>
      <w:r w:rsidR="001E569E" w:rsidRPr="00377A8C">
        <w:t xml:space="preserve"> </w:t>
      </w:r>
    </w:p>
    <w:p w14:paraId="30A24EAD" w14:textId="4667BDCD" w:rsidR="000B23AC" w:rsidRPr="00377A8C" w:rsidRDefault="62B57FDC" w:rsidP="000B23AC">
      <w:pPr>
        <w:rPr>
          <w:rFonts w:hint="eastAsia"/>
        </w:rPr>
      </w:pPr>
      <w:r w:rsidRPr="00377A8C">
        <w:t>To create a new stored procedure</w:t>
      </w:r>
      <w:r w:rsidR="6B556206" w:rsidRPr="00377A8C">
        <w:t>,</w:t>
      </w:r>
      <w:r w:rsidRPr="00377A8C">
        <w:t xml:space="preserve"> follow the </w:t>
      </w:r>
      <w:r w:rsidR="6B556206" w:rsidRPr="00377A8C">
        <w:t xml:space="preserve">steps </w:t>
      </w:r>
      <w:r w:rsidRPr="00377A8C">
        <w:t>below:</w:t>
      </w:r>
    </w:p>
    <w:p w14:paraId="5DB12035" w14:textId="59604694" w:rsidR="000B23AC" w:rsidRPr="00377A8C" w:rsidRDefault="000B23AC" w:rsidP="006F2D6D">
      <w:pPr>
        <w:pStyle w:val="ListParagraph"/>
        <w:numPr>
          <w:ilvl w:val="0"/>
          <w:numId w:val="58"/>
        </w:numPr>
        <w:rPr>
          <w:rFonts w:hint="eastAsia"/>
        </w:rPr>
      </w:pPr>
      <w:r w:rsidRPr="00377A8C">
        <w:t>Open</w:t>
      </w:r>
      <w:r w:rsidR="422846E1" w:rsidRPr="00377A8C">
        <w:t xml:space="preserve"> the</w:t>
      </w:r>
      <w:r w:rsidRPr="00377A8C">
        <w:t xml:space="preserve"> solution’s database project with Visual Studio 2019</w:t>
      </w:r>
      <w:r w:rsidR="422846E1" w:rsidRPr="00377A8C">
        <w:t>.</w:t>
      </w:r>
    </w:p>
    <w:p w14:paraId="6F2D7787" w14:textId="0C1A101B" w:rsidR="000B23AC" w:rsidRPr="00377A8C" w:rsidRDefault="000B23AC" w:rsidP="006F2D6D">
      <w:pPr>
        <w:pStyle w:val="ListParagraph"/>
        <w:numPr>
          <w:ilvl w:val="0"/>
          <w:numId w:val="58"/>
        </w:numPr>
        <w:rPr>
          <w:rFonts w:hint="eastAsia"/>
        </w:rPr>
      </w:pPr>
      <w:r w:rsidRPr="00377A8C">
        <w:t xml:space="preserve">Navigate to </w:t>
      </w:r>
      <w:r w:rsidR="422846E1" w:rsidRPr="00377A8C">
        <w:t xml:space="preserve">the </w:t>
      </w:r>
      <w:r w:rsidRPr="00377A8C">
        <w:t>Stored Procedures folder in Persisted</w:t>
      </w:r>
      <w:r w:rsidR="422846E1" w:rsidRPr="00377A8C">
        <w:t>.</w:t>
      </w:r>
    </w:p>
    <w:p w14:paraId="3E4F73EC" w14:textId="7B67DE8A" w:rsidR="000B23AC" w:rsidRPr="00377A8C" w:rsidRDefault="000B23AC" w:rsidP="006F2D6D">
      <w:pPr>
        <w:pStyle w:val="ListParagraph"/>
        <w:numPr>
          <w:ilvl w:val="0"/>
          <w:numId w:val="58"/>
        </w:numPr>
        <w:rPr>
          <w:rFonts w:hint="eastAsia"/>
        </w:rPr>
      </w:pPr>
      <w:r w:rsidRPr="00377A8C">
        <w:t xml:space="preserve">Right click on “Stored Procedures” folder, “Add” and </w:t>
      </w:r>
      <w:r w:rsidR="422846E1" w:rsidRPr="00377A8C">
        <w:t>the</w:t>
      </w:r>
      <w:r w:rsidR="006B662E" w:rsidRPr="00377A8C">
        <w:t>n</w:t>
      </w:r>
      <w:r w:rsidRPr="00377A8C">
        <w:t xml:space="preserve"> choose “Stored Procedure…”</w:t>
      </w:r>
      <w:r w:rsidR="422846E1" w:rsidRPr="00377A8C">
        <w:t xml:space="preserve"> from the list presented.</w:t>
      </w:r>
    </w:p>
    <w:p w14:paraId="091F0492" w14:textId="153A5F82" w:rsidR="000B23AC" w:rsidRPr="00377A8C" w:rsidRDefault="00053947" w:rsidP="000B23AC">
      <w:pPr>
        <w:rPr>
          <w:rFonts w:hint="eastAsia"/>
        </w:rPr>
      </w:pPr>
      <w:r w:rsidRPr="00377A8C">
        <w:lastRenderedPageBreak/>
        <w:drawing>
          <wp:inline distT="0" distB="0" distL="0" distR="0" wp14:anchorId="12DD2A74" wp14:editId="31D1A0C1">
            <wp:extent cx="6111877" cy="2108200"/>
            <wp:effectExtent l="0" t="0" r="3175" b="6350"/>
            <wp:docPr id="947858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6111877" cy="2108200"/>
                    </a:xfrm>
                    <a:prstGeom prst="rect">
                      <a:avLst/>
                    </a:prstGeom>
                  </pic:spPr>
                </pic:pic>
              </a:graphicData>
            </a:graphic>
          </wp:inline>
        </w:drawing>
      </w:r>
    </w:p>
    <w:p w14:paraId="05FF14BB" w14:textId="24A7ABC3" w:rsidR="000B23AC" w:rsidRPr="00377A8C" w:rsidRDefault="422846E1" w:rsidP="006F2D6D">
      <w:pPr>
        <w:pStyle w:val="ListParagraph"/>
        <w:numPr>
          <w:ilvl w:val="0"/>
          <w:numId w:val="58"/>
        </w:numPr>
        <w:rPr>
          <w:rFonts w:hint="eastAsia"/>
        </w:rPr>
      </w:pPr>
      <w:r w:rsidRPr="00377A8C">
        <w:t>Within</w:t>
      </w:r>
      <w:r w:rsidR="000B23AC" w:rsidRPr="00377A8C">
        <w:t xml:space="preserve"> the solution explorer</w:t>
      </w:r>
      <w:r w:rsidRPr="00377A8C">
        <w:t>,</w:t>
      </w:r>
      <w:r w:rsidR="000B23AC" w:rsidRPr="00377A8C">
        <w:t xml:space="preserve"> double click on the file that has been created and replace </w:t>
      </w:r>
      <w:r w:rsidR="000150C6" w:rsidRPr="00377A8C">
        <w:t xml:space="preserve">the </w:t>
      </w:r>
      <w:r w:rsidR="000B23AC" w:rsidRPr="00377A8C">
        <w:t xml:space="preserve">content of the file with template code of the stored procedure. This stored procedure will need to be updated to reflect </w:t>
      </w:r>
      <w:r w:rsidR="421E8E52" w:rsidRPr="00377A8C">
        <w:t xml:space="preserve">the </w:t>
      </w:r>
      <w:r w:rsidR="000B23AC" w:rsidRPr="00377A8C">
        <w:t>entity to be processed.</w:t>
      </w:r>
    </w:p>
    <w:p w14:paraId="25CB0C8C" w14:textId="006FD383" w:rsidR="000B23AC" w:rsidRPr="00377A8C" w:rsidRDefault="00A616FF" w:rsidP="000B23AC">
      <w:pPr>
        <w:rPr>
          <w:rFonts w:hint="eastAsia"/>
        </w:rPr>
      </w:pPr>
      <w:r>
        <w:drawing>
          <wp:inline distT="0" distB="0" distL="0" distR="0" wp14:anchorId="5D11E67C" wp14:editId="2E5D4A49">
            <wp:extent cx="6120765" cy="3180715"/>
            <wp:effectExtent l="0" t="0" r="0" b="635"/>
            <wp:docPr id="6784473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5">
                      <a:extLst>
                        <a:ext uri="{28A0092B-C50C-407E-A947-70E740481C1C}">
                          <a14:useLocalDpi xmlns:a14="http://schemas.microsoft.com/office/drawing/2010/main" val="0"/>
                        </a:ext>
                      </a:extLst>
                    </a:blip>
                    <a:stretch>
                      <a:fillRect/>
                    </a:stretch>
                  </pic:blipFill>
                  <pic:spPr>
                    <a:xfrm>
                      <a:off x="0" y="0"/>
                      <a:ext cx="6120765" cy="3180715"/>
                    </a:xfrm>
                    <a:prstGeom prst="rect">
                      <a:avLst/>
                    </a:prstGeom>
                  </pic:spPr>
                </pic:pic>
              </a:graphicData>
            </a:graphic>
          </wp:inline>
        </w:drawing>
      </w:r>
    </w:p>
    <w:p w14:paraId="79AD1CB0" w14:textId="1DB78C2D" w:rsidR="000B23AC" w:rsidRPr="00377A8C" w:rsidRDefault="000B23AC" w:rsidP="006F2D6D">
      <w:pPr>
        <w:pStyle w:val="ListParagraph"/>
        <w:numPr>
          <w:ilvl w:val="0"/>
          <w:numId w:val="58"/>
        </w:numPr>
        <w:rPr>
          <w:rFonts w:hint="eastAsia"/>
        </w:rPr>
      </w:pPr>
      <w:r w:rsidRPr="00377A8C">
        <w:t>Save the code</w:t>
      </w:r>
      <w:r w:rsidR="421E8E52" w:rsidRPr="00377A8C">
        <w:t>.</w:t>
      </w:r>
    </w:p>
    <w:p w14:paraId="0132973C" w14:textId="46D740E5" w:rsidR="000B23AC" w:rsidRPr="00377A8C" w:rsidRDefault="199C3372" w:rsidP="006F2D6D">
      <w:pPr>
        <w:pStyle w:val="ListParagraph"/>
        <w:numPr>
          <w:ilvl w:val="0"/>
          <w:numId w:val="58"/>
        </w:numPr>
        <w:rPr>
          <w:rFonts w:hint="eastAsia"/>
        </w:rPr>
      </w:pPr>
      <w:r w:rsidRPr="00377A8C">
        <w:t>Open</w:t>
      </w:r>
      <w:r w:rsidR="000B23AC" w:rsidRPr="00377A8C">
        <w:t xml:space="preserve"> SQL Server Management Studio</w:t>
      </w:r>
      <w:r w:rsidRPr="00377A8C">
        <w:t>,</w:t>
      </w:r>
      <w:r w:rsidR="000B23AC" w:rsidRPr="00377A8C">
        <w:t xml:space="preserve"> deploy </w:t>
      </w:r>
      <w:r w:rsidRPr="00377A8C">
        <w:t xml:space="preserve">the </w:t>
      </w:r>
      <w:r w:rsidR="000B23AC" w:rsidRPr="00377A8C">
        <w:t>created stored procedure to Synapse Analytics</w:t>
      </w:r>
      <w:r w:rsidR="421E8E52" w:rsidRPr="00377A8C">
        <w:t>.</w:t>
      </w:r>
    </w:p>
    <w:p w14:paraId="0E3B123B" w14:textId="69DBC8A8" w:rsidR="004F596F" w:rsidRPr="00377A8C" w:rsidRDefault="00EB6C58" w:rsidP="004852AF">
      <w:pPr>
        <w:rPr>
          <w:rFonts w:hint="eastAsia"/>
        </w:rPr>
      </w:pPr>
      <w:r w:rsidRPr="00377A8C">
        <w:t xml:space="preserve">The Stored Procedures </w:t>
      </w:r>
      <w:r w:rsidR="004F596F" w:rsidRPr="00377A8C">
        <w:t xml:space="preserve">generally </w:t>
      </w:r>
      <w:r w:rsidRPr="00377A8C">
        <w:t xml:space="preserve">follow the same </w:t>
      </w:r>
      <w:r w:rsidR="00933AFA" w:rsidRPr="00377A8C">
        <w:t>pattern as outline</w:t>
      </w:r>
      <w:r w:rsidR="00A462D8">
        <w:t>d</w:t>
      </w:r>
      <w:r w:rsidR="00933AFA" w:rsidRPr="00377A8C">
        <w:t xml:space="preserve"> </w:t>
      </w:r>
      <w:r w:rsidR="004F596F" w:rsidRPr="00377A8C">
        <w:t>below.</w:t>
      </w:r>
    </w:p>
    <w:p w14:paraId="68210114" w14:textId="3F4F1C4D" w:rsidR="00CC5750" w:rsidRPr="00377A8C" w:rsidRDefault="004852AF" w:rsidP="004852AF">
      <w:pPr>
        <w:rPr>
          <w:rFonts w:hint="eastAsia"/>
        </w:rPr>
      </w:pPr>
      <w:r w:rsidRPr="00377A8C">
        <w:t>The</w:t>
      </w:r>
      <w:r w:rsidR="00B94201" w:rsidRPr="00377A8C">
        <w:t xml:space="preserve"> first part of the</w:t>
      </w:r>
      <w:r w:rsidRPr="00377A8C">
        <w:t xml:space="preserve"> Stored Procedure </w:t>
      </w:r>
      <w:r w:rsidR="002872E8" w:rsidRPr="00377A8C">
        <w:t>makes use of nested tables</w:t>
      </w:r>
      <w:r w:rsidR="00746FDF" w:rsidRPr="00377A8C">
        <w:t xml:space="preserve">, where </w:t>
      </w:r>
      <w:r w:rsidR="00584CC9" w:rsidRPr="00377A8C">
        <w:t xml:space="preserve">Table </w:t>
      </w:r>
      <w:r w:rsidR="00746FDF" w:rsidRPr="00377A8C">
        <w:t xml:space="preserve">A is the innermost table, </w:t>
      </w:r>
      <w:r w:rsidR="00F62108" w:rsidRPr="00377A8C">
        <w:t xml:space="preserve">followed by table B. </w:t>
      </w:r>
      <w:r w:rsidR="79AE9AEB" w:rsidRPr="00377A8C">
        <w:t>The result set</w:t>
      </w:r>
      <w:r w:rsidR="0086014C" w:rsidRPr="00377A8C">
        <w:t xml:space="preserve"> of Table B is then used in the CTAS statement.</w:t>
      </w:r>
    </w:p>
    <w:p w14:paraId="1DB18100" w14:textId="41191E27" w:rsidR="00E52316" w:rsidRPr="00377A8C" w:rsidRDefault="00F94473" w:rsidP="004852AF">
      <w:pPr>
        <w:rPr>
          <w:rFonts w:hint="eastAsia"/>
        </w:rPr>
      </w:pPr>
      <w:r w:rsidRPr="00377A8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105.75pt" o:ole="">
            <v:imagedata r:id="rId96" o:title=""/>
          </v:shape>
          <o:OLEObject Type="Embed" ProgID="Visio.Drawing.15" ShapeID="_x0000_i1025" DrawAspect="Content" ObjectID="_1648040267" r:id="rId97"/>
        </w:object>
      </w:r>
    </w:p>
    <w:p w14:paraId="3F58C5BE" w14:textId="2707A4B5" w:rsidR="00CC5750" w:rsidRPr="00377A8C" w:rsidRDefault="00CC5750" w:rsidP="004852AF">
      <w:pPr>
        <w:rPr>
          <w:rFonts w:hint="eastAsia"/>
        </w:rPr>
      </w:pPr>
      <w:r w:rsidRPr="00377A8C">
        <w:t>Table A does the following</w:t>
      </w:r>
      <w:r w:rsidR="00CE530F" w:rsidRPr="00377A8C">
        <w:t>;</w:t>
      </w:r>
      <w:r w:rsidRPr="00377A8C">
        <w:t xml:space="preserve"> </w:t>
      </w:r>
    </w:p>
    <w:p w14:paraId="4F58FBD5" w14:textId="7E96D419" w:rsidR="00291D3F" w:rsidRPr="00377A8C" w:rsidRDefault="00CC5750" w:rsidP="006F2D6D">
      <w:pPr>
        <w:pStyle w:val="ListParagraph"/>
        <w:numPr>
          <w:ilvl w:val="0"/>
          <w:numId w:val="54"/>
        </w:numPr>
        <w:rPr>
          <w:rFonts w:hint="eastAsia"/>
        </w:rPr>
      </w:pPr>
      <w:r w:rsidRPr="00377A8C">
        <w:t>Q</w:t>
      </w:r>
      <w:r w:rsidR="000731E9" w:rsidRPr="00377A8C">
        <w:t>uer</w:t>
      </w:r>
      <w:r w:rsidRPr="00377A8C">
        <w:t xml:space="preserve">ies </w:t>
      </w:r>
      <w:r w:rsidR="009F1C04" w:rsidRPr="00377A8C">
        <w:t xml:space="preserve">the </w:t>
      </w:r>
      <w:r w:rsidR="00AA76DE" w:rsidRPr="00377A8C">
        <w:t>metadata stored in</w:t>
      </w:r>
      <w:r w:rsidR="00017758" w:rsidRPr="00377A8C">
        <w:t xml:space="preserve"> the external table </w:t>
      </w:r>
      <w:r w:rsidR="00F80A9B" w:rsidRPr="00377A8C">
        <w:t>t</w:t>
      </w:r>
      <w:r w:rsidR="00017758" w:rsidRPr="00377A8C">
        <w:t xml:space="preserve">o retrieve data from </w:t>
      </w:r>
      <w:r w:rsidR="00584069" w:rsidRPr="00377A8C">
        <w:t>ADLS</w:t>
      </w:r>
      <w:r w:rsidR="007C2465" w:rsidRPr="00377A8C">
        <w:t>.</w:t>
      </w:r>
      <w:r w:rsidR="00584069" w:rsidRPr="00377A8C">
        <w:t xml:space="preserve"> </w:t>
      </w:r>
    </w:p>
    <w:p w14:paraId="1612D719" w14:textId="27D9336C" w:rsidR="000A3761" w:rsidRPr="00377A8C" w:rsidRDefault="00291D3F" w:rsidP="006F2D6D">
      <w:pPr>
        <w:pStyle w:val="ListParagraph"/>
        <w:numPr>
          <w:ilvl w:val="0"/>
          <w:numId w:val="54"/>
        </w:numPr>
        <w:rPr>
          <w:rFonts w:hint="eastAsia"/>
        </w:rPr>
      </w:pPr>
      <w:r w:rsidRPr="00377A8C">
        <w:t>Us</w:t>
      </w:r>
      <w:r w:rsidR="004852AF" w:rsidRPr="00377A8C">
        <w:t>e</w:t>
      </w:r>
      <w:r w:rsidRPr="00377A8C">
        <w:t>s</w:t>
      </w:r>
      <w:r w:rsidR="004852AF" w:rsidRPr="00377A8C">
        <w:t xml:space="preserve"> ROW_NUMBER</w:t>
      </w:r>
      <w:r w:rsidRPr="00377A8C">
        <w:t xml:space="preserve"> (windowing function)</w:t>
      </w:r>
      <w:r w:rsidR="004852AF" w:rsidRPr="00377A8C">
        <w:t xml:space="preserve"> to ensure the uniqueness of records</w:t>
      </w:r>
      <w:r w:rsidR="007C2465" w:rsidRPr="00377A8C">
        <w:t>.</w:t>
      </w:r>
    </w:p>
    <w:p w14:paraId="5772FD02" w14:textId="68C59797" w:rsidR="004852AF" w:rsidRPr="00377A8C" w:rsidRDefault="004852AF" w:rsidP="004852AF">
      <w:pPr>
        <w:rPr>
          <w:rFonts w:hint="eastAsia"/>
        </w:rPr>
      </w:pPr>
      <w:r w:rsidRPr="00377A8C">
        <w:t xml:space="preserve">The trick is to ensure that the columns </w:t>
      </w:r>
      <w:r w:rsidR="6AC2173D" w:rsidRPr="00377A8C">
        <w:t>used to “partition</w:t>
      </w:r>
      <w:r w:rsidRPr="00377A8C">
        <w:t xml:space="preserve"> by” are sufficient to uniquely identify each record. Additionally, the column(s) </w:t>
      </w:r>
      <w:r w:rsidR="6AC2173D" w:rsidRPr="00377A8C">
        <w:t>used to</w:t>
      </w:r>
      <w:r w:rsidRPr="00377A8C">
        <w:t xml:space="preserve"> “</w:t>
      </w:r>
      <w:r w:rsidR="3FB1F96F" w:rsidRPr="00377A8C">
        <w:t>order</w:t>
      </w:r>
      <w:r w:rsidRPr="00377A8C">
        <w:t xml:space="preserve"> by” </w:t>
      </w:r>
      <w:r w:rsidR="70C9D920" w:rsidRPr="00377A8C">
        <w:t>should be</w:t>
      </w:r>
      <w:r w:rsidRPr="00377A8C">
        <w:t xml:space="preserve"> </w:t>
      </w:r>
      <w:r w:rsidR="00AF36E3" w:rsidRPr="00377A8C">
        <w:t>t</w:t>
      </w:r>
      <w:r w:rsidRPr="00377A8C">
        <w:t>he ones that help you obtain the latest record</w:t>
      </w:r>
      <w:r w:rsidR="7933EAAA" w:rsidRPr="00377A8C">
        <w:t>. Date and ID</w:t>
      </w:r>
      <w:r w:rsidRPr="00377A8C">
        <w:t xml:space="preserve"> columns</w:t>
      </w:r>
      <w:r w:rsidR="7933EAAA" w:rsidRPr="00377A8C">
        <w:t xml:space="preserve"> are usually appropriate</w:t>
      </w:r>
      <w:r w:rsidRPr="00377A8C">
        <w:t xml:space="preserve">. </w:t>
      </w:r>
    </w:p>
    <w:p w14:paraId="46E64B77" w14:textId="0E9E3EB0" w:rsidR="00B07FA1" w:rsidRPr="00377A8C" w:rsidRDefault="0076350F" w:rsidP="004852AF">
      <w:pPr>
        <w:rPr>
          <w:rFonts w:hint="eastAsia"/>
        </w:rPr>
      </w:pPr>
      <w:r w:rsidRPr="00377A8C">
        <w:t xml:space="preserve">Table </w:t>
      </w:r>
      <w:r w:rsidR="008054B3" w:rsidRPr="00377A8C">
        <w:t xml:space="preserve">B then </w:t>
      </w:r>
      <w:r w:rsidR="00B07FA1" w:rsidRPr="00377A8C">
        <w:t>does the following</w:t>
      </w:r>
      <w:r w:rsidR="7933EAAA" w:rsidRPr="00377A8C">
        <w:t>:</w:t>
      </w:r>
    </w:p>
    <w:p w14:paraId="5BC1B5F6" w14:textId="767420A9" w:rsidR="00894250" w:rsidRPr="00377A8C" w:rsidRDefault="00B07FA1" w:rsidP="006F2D6D">
      <w:pPr>
        <w:pStyle w:val="ListParagraph"/>
        <w:numPr>
          <w:ilvl w:val="0"/>
          <w:numId w:val="53"/>
        </w:numPr>
        <w:rPr>
          <w:rFonts w:hint="eastAsia"/>
        </w:rPr>
      </w:pPr>
      <w:r w:rsidRPr="00377A8C">
        <w:t>Return</w:t>
      </w:r>
      <w:r w:rsidR="00D15991" w:rsidRPr="00377A8C">
        <w:t>s</w:t>
      </w:r>
      <w:r w:rsidRPr="00377A8C">
        <w:t xml:space="preserve"> columns from </w:t>
      </w:r>
      <w:r w:rsidR="007875AB" w:rsidRPr="00377A8C">
        <w:t>Table A</w:t>
      </w:r>
      <w:r w:rsidR="008C13FA" w:rsidRPr="00377A8C">
        <w:t>.</w:t>
      </w:r>
    </w:p>
    <w:p w14:paraId="7BFE99EA" w14:textId="6015ED4D" w:rsidR="00C04082" w:rsidRPr="00377A8C" w:rsidRDefault="00894250" w:rsidP="006F2D6D">
      <w:pPr>
        <w:pStyle w:val="ListParagraph"/>
        <w:numPr>
          <w:ilvl w:val="0"/>
          <w:numId w:val="53"/>
        </w:numPr>
        <w:rPr>
          <w:rFonts w:hint="eastAsia"/>
        </w:rPr>
      </w:pPr>
      <w:r w:rsidRPr="00377A8C">
        <w:t xml:space="preserve">Adds </w:t>
      </w:r>
      <w:r w:rsidR="7933EAAA" w:rsidRPr="00377A8C">
        <w:t xml:space="preserve">a </w:t>
      </w:r>
      <w:r w:rsidRPr="00377A8C">
        <w:t>hash column</w:t>
      </w:r>
      <w:r w:rsidR="7933EAAA" w:rsidRPr="00377A8C">
        <w:t>,</w:t>
      </w:r>
      <w:r w:rsidR="00C04082" w:rsidRPr="00377A8C">
        <w:t xml:space="preserve"> </w:t>
      </w:r>
      <w:r w:rsidR="00EF7259" w:rsidRPr="00377A8C">
        <w:t>which will be used to compare existing records in the persisted table</w:t>
      </w:r>
      <w:r w:rsidR="00CD3D24" w:rsidRPr="00377A8C">
        <w:t xml:space="preserve"> with incoming records in </w:t>
      </w:r>
      <w:r w:rsidR="7933EAAA" w:rsidRPr="00377A8C">
        <w:t xml:space="preserve">the </w:t>
      </w:r>
      <w:r w:rsidR="002569D7" w:rsidRPr="00377A8C">
        <w:t>Scratch</w:t>
      </w:r>
      <w:r w:rsidR="7933EAAA" w:rsidRPr="00377A8C">
        <w:t xml:space="preserve"> table</w:t>
      </w:r>
      <w:r w:rsidR="008C13FA" w:rsidRPr="00377A8C">
        <w:t>.</w:t>
      </w:r>
    </w:p>
    <w:p w14:paraId="7D7AD463" w14:textId="443D9131" w:rsidR="00FF316C" w:rsidRPr="00377A8C" w:rsidRDefault="000D46DB" w:rsidP="006F2D6D">
      <w:pPr>
        <w:pStyle w:val="ListParagraph"/>
        <w:numPr>
          <w:ilvl w:val="0"/>
          <w:numId w:val="53"/>
        </w:numPr>
        <w:rPr>
          <w:rFonts w:hint="eastAsia"/>
        </w:rPr>
      </w:pPr>
      <w:r w:rsidRPr="00377A8C">
        <w:t>Only select</w:t>
      </w:r>
      <w:r w:rsidR="005D2AC0" w:rsidRPr="00377A8C">
        <w:t>s</w:t>
      </w:r>
      <w:r w:rsidRPr="00377A8C">
        <w:t xml:space="preserve"> </w:t>
      </w:r>
      <w:r w:rsidR="001E420F" w:rsidRPr="00377A8C">
        <w:t xml:space="preserve">the </w:t>
      </w:r>
      <w:r w:rsidR="005D2AC0" w:rsidRPr="00377A8C">
        <w:t>latest</w:t>
      </w:r>
      <w:r w:rsidR="001E420F" w:rsidRPr="00377A8C">
        <w:t xml:space="preserve"> unique records</w:t>
      </w:r>
      <w:r w:rsidR="008C13FA" w:rsidRPr="00377A8C">
        <w:t>.</w:t>
      </w:r>
    </w:p>
    <w:p w14:paraId="05E9149A" w14:textId="778DA721" w:rsidR="004570CE" w:rsidRPr="00377A8C" w:rsidRDefault="00EE0D82" w:rsidP="00416BA2">
      <w:pPr>
        <w:rPr>
          <w:rFonts w:hint="eastAsia"/>
        </w:rPr>
      </w:pPr>
      <w:r w:rsidRPr="00377A8C">
        <w:t xml:space="preserve">The </w:t>
      </w:r>
      <w:r w:rsidR="00030404" w:rsidRPr="00377A8C">
        <w:t xml:space="preserve">CTAS </w:t>
      </w:r>
      <w:r w:rsidR="00556814" w:rsidRPr="00377A8C">
        <w:t>statement does the following</w:t>
      </w:r>
      <w:r w:rsidR="7933EAAA" w:rsidRPr="00377A8C">
        <w:t>:</w:t>
      </w:r>
    </w:p>
    <w:p w14:paraId="268D6B74" w14:textId="08F7E610" w:rsidR="004570CE" w:rsidRPr="00377A8C" w:rsidRDefault="00BC1438" w:rsidP="006F2D6D">
      <w:pPr>
        <w:pStyle w:val="ListParagraph"/>
        <w:numPr>
          <w:ilvl w:val="0"/>
          <w:numId w:val="55"/>
        </w:numPr>
        <w:rPr>
          <w:rFonts w:hint="eastAsia"/>
        </w:rPr>
      </w:pPr>
      <w:r w:rsidRPr="00377A8C">
        <w:t xml:space="preserve">Drops </w:t>
      </w:r>
      <w:r w:rsidR="009D364E" w:rsidRPr="00377A8C">
        <w:t xml:space="preserve">pre-existing </w:t>
      </w:r>
      <w:r w:rsidR="006D635D" w:rsidRPr="00377A8C">
        <w:t>transient table</w:t>
      </w:r>
      <w:r w:rsidR="008C13FA" w:rsidRPr="00377A8C">
        <w:t>.</w:t>
      </w:r>
    </w:p>
    <w:p w14:paraId="6476BAAE" w14:textId="29419E73" w:rsidR="00A346E7" w:rsidRPr="00377A8C" w:rsidRDefault="00A346E7" w:rsidP="006F2D6D">
      <w:pPr>
        <w:pStyle w:val="ListParagraph"/>
        <w:numPr>
          <w:ilvl w:val="0"/>
          <w:numId w:val="55"/>
        </w:numPr>
        <w:rPr>
          <w:rFonts w:hint="eastAsia"/>
        </w:rPr>
      </w:pPr>
      <w:r w:rsidRPr="00377A8C">
        <w:t>Crea</w:t>
      </w:r>
      <w:r w:rsidR="00BE6FD9" w:rsidRPr="00377A8C">
        <w:t>te</w:t>
      </w:r>
      <w:r w:rsidR="00DB36EA" w:rsidRPr="00377A8C">
        <w:t xml:space="preserve">s transient table </w:t>
      </w:r>
      <w:r w:rsidR="004151D1" w:rsidRPr="00377A8C">
        <w:t>under the “Scratch” schema</w:t>
      </w:r>
      <w:r w:rsidR="008C13FA" w:rsidRPr="00377A8C">
        <w:t>.</w:t>
      </w:r>
    </w:p>
    <w:p w14:paraId="1B1B1282" w14:textId="556862D0" w:rsidR="00E268AD" w:rsidRPr="00377A8C" w:rsidRDefault="00E268AD" w:rsidP="006F2D6D">
      <w:pPr>
        <w:pStyle w:val="ListParagraph"/>
        <w:numPr>
          <w:ilvl w:val="0"/>
          <w:numId w:val="55"/>
        </w:numPr>
        <w:rPr>
          <w:rFonts w:hint="eastAsia"/>
        </w:rPr>
      </w:pPr>
      <w:r w:rsidRPr="00377A8C">
        <w:t xml:space="preserve">Populates </w:t>
      </w:r>
      <w:r w:rsidR="7933EAAA" w:rsidRPr="00377A8C">
        <w:t xml:space="preserve">the </w:t>
      </w:r>
      <w:r w:rsidRPr="00377A8C">
        <w:t>Scratch table with</w:t>
      </w:r>
      <w:r w:rsidR="004A179A" w:rsidRPr="00377A8C">
        <w:t xml:space="preserve"> </w:t>
      </w:r>
      <w:r w:rsidR="006101F4" w:rsidRPr="00377A8C">
        <w:t>records from Table B</w:t>
      </w:r>
      <w:r w:rsidR="008C13FA" w:rsidRPr="00377A8C">
        <w:t>.</w:t>
      </w:r>
    </w:p>
    <w:p w14:paraId="7642C0E4" w14:textId="45411780" w:rsidR="001875AA" w:rsidRPr="00377A8C" w:rsidRDefault="005C07F2" w:rsidP="004570CE">
      <w:pPr>
        <w:rPr>
          <w:rFonts w:hint="eastAsia"/>
        </w:rPr>
      </w:pPr>
      <w:r w:rsidRPr="00377A8C">
        <w:t>It should be noted that t</w:t>
      </w:r>
      <w:r w:rsidR="001E569E" w:rsidRPr="00377A8C">
        <w:t>he pattern used for loading</w:t>
      </w:r>
      <w:r w:rsidR="00904AF8" w:rsidRPr="00377A8C">
        <w:t xml:space="preserve"> data takes advantage </w:t>
      </w:r>
      <w:r w:rsidR="00F1637A" w:rsidRPr="00377A8C">
        <w:t xml:space="preserve">of </w:t>
      </w:r>
      <w:r w:rsidR="00FE6325" w:rsidRPr="00377A8C">
        <w:t>Synapse Analytics</w:t>
      </w:r>
      <w:r w:rsidR="00F1637A" w:rsidRPr="00377A8C">
        <w:t>’</w:t>
      </w:r>
      <w:r w:rsidR="00FE6325" w:rsidRPr="00377A8C">
        <w:t xml:space="preserve"> </w:t>
      </w:r>
      <w:r w:rsidR="7933EAAA" w:rsidRPr="00377A8C">
        <w:t>parallelisation</w:t>
      </w:r>
      <w:r w:rsidR="00FE6325" w:rsidRPr="00377A8C">
        <w:t xml:space="preserve"> capabilities </w:t>
      </w:r>
      <w:r w:rsidR="00C12758" w:rsidRPr="00377A8C">
        <w:t xml:space="preserve">through the use of </w:t>
      </w:r>
      <w:r w:rsidR="008820D2" w:rsidRPr="00377A8C">
        <w:t xml:space="preserve">the </w:t>
      </w:r>
      <w:r w:rsidR="00D941B2" w:rsidRPr="00377A8C">
        <w:t>CTAS</w:t>
      </w:r>
      <w:r w:rsidR="008820D2" w:rsidRPr="00377A8C">
        <w:t xml:space="preserve"> statement</w:t>
      </w:r>
      <w:r w:rsidR="0087049B" w:rsidRPr="00377A8C">
        <w:t>. W</w:t>
      </w:r>
      <w:r w:rsidR="00F26B23" w:rsidRPr="00377A8C">
        <w:t xml:space="preserve">hilst it </w:t>
      </w:r>
      <w:r w:rsidR="00D0145D" w:rsidRPr="00377A8C">
        <w:t>needs</w:t>
      </w:r>
      <w:r w:rsidR="008344F1" w:rsidRPr="00377A8C">
        <w:t xml:space="preserve"> </w:t>
      </w:r>
      <w:r w:rsidR="0087049B" w:rsidRPr="00377A8C">
        <w:t xml:space="preserve">the creation of </w:t>
      </w:r>
      <w:r w:rsidR="008344F1" w:rsidRPr="00377A8C">
        <w:t>a</w:t>
      </w:r>
      <w:r w:rsidR="000F5AC8" w:rsidRPr="00377A8C">
        <w:t xml:space="preserve"> transie</w:t>
      </w:r>
      <w:r w:rsidR="00163BAA" w:rsidRPr="00377A8C">
        <w:t>n</w:t>
      </w:r>
      <w:r w:rsidR="000F5AC8" w:rsidRPr="00377A8C">
        <w:t xml:space="preserve">t </w:t>
      </w:r>
      <w:r w:rsidR="008344F1" w:rsidRPr="00377A8C">
        <w:t>table</w:t>
      </w:r>
      <w:r w:rsidR="004E3837" w:rsidRPr="00377A8C">
        <w:t xml:space="preserve"> to </w:t>
      </w:r>
      <w:r w:rsidR="00487D50" w:rsidRPr="00377A8C">
        <w:t>te</w:t>
      </w:r>
      <w:r w:rsidR="000F5AC8" w:rsidRPr="00377A8C">
        <w:t>mporarily store data</w:t>
      </w:r>
      <w:r w:rsidR="00F26B23" w:rsidRPr="00377A8C">
        <w:t>, the performance gain</w:t>
      </w:r>
      <w:r w:rsidR="00A926A7" w:rsidRPr="00377A8C">
        <w:t xml:space="preserve">s </w:t>
      </w:r>
      <w:r w:rsidR="004B658E" w:rsidRPr="00377A8C">
        <w:t>obtai</w:t>
      </w:r>
      <w:r w:rsidR="007107EB" w:rsidRPr="00377A8C">
        <w:t xml:space="preserve">ned by processing data </w:t>
      </w:r>
      <w:r w:rsidR="00A61723" w:rsidRPr="00377A8C">
        <w:t>in par</w:t>
      </w:r>
      <w:r w:rsidR="003E2EEA" w:rsidRPr="00377A8C">
        <w:t>allel</w:t>
      </w:r>
      <w:r w:rsidR="003B6B38" w:rsidRPr="00377A8C">
        <w:t xml:space="preserve"> </w:t>
      </w:r>
      <w:r w:rsidR="00842B10" w:rsidRPr="00377A8C">
        <w:t>are</w:t>
      </w:r>
      <w:r w:rsidR="006047FC" w:rsidRPr="00377A8C">
        <w:t xml:space="preserve"> significant </w:t>
      </w:r>
      <w:r w:rsidR="00842B10" w:rsidRPr="00377A8C">
        <w:t xml:space="preserve">enough to </w:t>
      </w:r>
      <w:r w:rsidR="001875AA" w:rsidRPr="00377A8C">
        <w:t>warrant this approach.</w:t>
      </w:r>
      <w:r w:rsidR="00030505" w:rsidRPr="00377A8C">
        <w:t xml:space="preserve"> </w:t>
      </w:r>
    </w:p>
    <w:p w14:paraId="364D55F0" w14:textId="3C9A260F" w:rsidR="00ED412C" w:rsidRPr="00377A8C" w:rsidRDefault="00ED412C" w:rsidP="00416BA2">
      <w:pPr>
        <w:rPr>
          <w:rFonts w:hint="eastAsia"/>
        </w:rPr>
      </w:pPr>
      <w:r w:rsidRPr="00377A8C">
        <w:t>The second part of the stored procedure</w:t>
      </w:r>
      <w:r w:rsidR="002335E4" w:rsidRPr="00377A8C">
        <w:t xml:space="preserve"> </w:t>
      </w:r>
      <w:r w:rsidR="00A71FD5" w:rsidRPr="00377A8C">
        <w:t xml:space="preserve">also </w:t>
      </w:r>
      <w:r w:rsidR="001C2900" w:rsidRPr="00377A8C">
        <w:t xml:space="preserve">uses CTAS to create another transient </w:t>
      </w:r>
      <w:r w:rsidR="00724273" w:rsidRPr="00377A8C">
        <w:t>table</w:t>
      </w:r>
      <w:r w:rsidR="00A71FD5" w:rsidRPr="00377A8C">
        <w:t>. On this occasion</w:t>
      </w:r>
      <w:r w:rsidR="7933EAAA" w:rsidRPr="00377A8C">
        <w:t>,</w:t>
      </w:r>
      <w:r w:rsidR="00A71FD5" w:rsidRPr="00377A8C">
        <w:t xml:space="preserve"> </w:t>
      </w:r>
      <w:r w:rsidR="006E2DFD" w:rsidRPr="00377A8C">
        <w:t xml:space="preserve">the transient table </w:t>
      </w:r>
      <w:r w:rsidR="00953139" w:rsidRPr="00377A8C">
        <w:t xml:space="preserve">{Persisted}.{EntityName_Upsert} </w:t>
      </w:r>
      <w:r w:rsidR="008200D3" w:rsidRPr="00377A8C">
        <w:t xml:space="preserve">will </w:t>
      </w:r>
      <w:r w:rsidR="00FC59CB" w:rsidRPr="00377A8C">
        <w:t xml:space="preserve">hold the </w:t>
      </w:r>
      <w:r w:rsidR="7933EAAA" w:rsidRPr="00377A8C">
        <w:t>result set</w:t>
      </w:r>
      <w:r w:rsidR="00E82029" w:rsidRPr="00377A8C">
        <w:t xml:space="preserve"> of a </w:t>
      </w:r>
      <w:r w:rsidR="00B51385" w:rsidRPr="00377A8C">
        <w:t>v</w:t>
      </w:r>
      <w:r w:rsidR="00DB07DC" w:rsidRPr="00377A8C">
        <w:t>ertical join (Union)</w:t>
      </w:r>
      <w:r w:rsidR="00C37FC4" w:rsidRPr="00377A8C">
        <w:t xml:space="preserve"> between</w:t>
      </w:r>
      <w:r w:rsidR="0029537F" w:rsidRPr="00377A8C">
        <w:t xml:space="preserve"> the </w:t>
      </w:r>
      <w:r w:rsidR="00971CFE" w:rsidRPr="00377A8C">
        <w:t xml:space="preserve">incoming </w:t>
      </w:r>
      <w:r w:rsidR="00B865A3" w:rsidRPr="00377A8C">
        <w:t>records</w:t>
      </w:r>
      <w:r w:rsidR="00971CFE" w:rsidRPr="00377A8C">
        <w:t xml:space="preserve"> </w:t>
      </w:r>
      <w:r w:rsidR="00C37FC4" w:rsidRPr="00377A8C">
        <w:t>(Scratch) and pre</w:t>
      </w:r>
      <w:r w:rsidR="000E1883" w:rsidRPr="00377A8C">
        <w:t xml:space="preserve">-existing </w:t>
      </w:r>
      <w:r w:rsidR="00E4292D" w:rsidRPr="00377A8C">
        <w:t>records (Persisted).</w:t>
      </w:r>
      <w:r w:rsidR="0078088F" w:rsidRPr="00377A8C">
        <w:t xml:space="preserve"> </w:t>
      </w:r>
    </w:p>
    <w:p w14:paraId="72E7ACAC" w14:textId="2A9A7F2E" w:rsidR="004D6DF3" w:rsidRPr="00377A8C" w:rsidRDefault="00E83217" w:rsidP="00416BA2">
      <w:pPr>
        <w:rPr>
          <w:rFonts w:hint="eastAsia"/>
        </w:rPr>
      </w:pPr>
      <w:r w:rsidRPr="00377A8C">
        <w:object w:dxaOrig="4729" w:dyaOrig="4921" w14:anchorId="2B6A1F93">
          <v:shape id="_x0000_i1026" type="#_x0000_t75" style="width:99.75pt;height:105pt" o:ole="">
            <v:imagedata r:id="rId98" o:title=""/>
          </v:shape>
          <o:OLEObject Type="Embed" ProgID="Visio.Drawing.15" ShapeID="_x0000_i1026" DrawAspect="Content" ObjectID="_1648040268" r:id="rId99"/>
        </w:object>
      </w:r>
    </w:p>
    <w:p w14:paraId="6294E344" w14:textId="63987CA0" w:rsidR="001B3F16" w:rsidRPr="00377A8C" w:rsidRDefault="00EE0D82" w:rsidP="00416BA2">
      <w:pPr>
        <w:rPr>
          <w:rFonts w:hint="eastAsia"/>
        </w:rPr>
      </w:pPr>
      <w:r w:rsidRPr="00377A8C">
        <w:t xml:space="preserve">The </w:t>
      </w:r>
      <w:r w:rsidR="7933EAAA" w:rsidRPr="00377A8C">
        <w:t>union</w:t>
      </w:r>
      <w:r w:rsidR="0007307F" w:rsidRPr="00377A8C">
        <w:t xml:space="preserve"> between Scratch and Persisted does the following</w:t>
      </w:r>
      <w:r w:rsidR="003F0F4B" w:rsidRPr="00377A8C">
        <w:t>:</w:t>
      </w:r>
    </w:p>
    <w:p w14:paraId="1D12B097" w14:textId="20A3B8E1" w:rsidR="0007307F" w:rsidRPr="00377A8C" w:rsidRDefault="00313738" w:rsidP="006F2D6D">
      <w:pPr>
        <w:pStyle w:val="ListParagraph"/>
        <w:numPr>
          <w:ilvl w:val="0"/>
          <w:numId w:val="56"/>
        </w:numPr>
        <w:rPr>
          <w:rFonts w:hint="eastAsia"/>
        </w:rPr>
      </w:pPr>
      <w:r w:rsidRPr="00377A8C">
        <w:t>K</w:t>
      </w:r>
      <w:r w:rsidR="0037445C" w:rsidRPr="00377A8C">
        <w:t>eeps original rows</w:t>
      </w:r>
      <w:r w:rsidR="00A67A7A" w:rsidRPr="00377A8C">
        <w:t xml:space="preserve"> currently in </w:t>
      </w:r>
      <w:r w:rsidR="00255C58" w:rsidRPr="00377A8C">
        <w:t xml:space="preserve">the </w:t>
      </w:r>
      <w:r w:rsidR="0051124C" w:rsidRPr="00377A8C">
        <w:t>P</w:t>
      </w:r>
      <w:r w:rsidR="00255C58" w:rsidRPr="00377A8C">
        <w:t>ersisted table</w:t>
      </w:r>
      <w:r w:rsidR="008C13FA" w:rsidRPr="00377A8C">
        <w:t>.</w:t>
      </w:r>
    </w:p>
    <w:p w14:paraId="4AFFB8A3" w14:textId="29596292" w:rsidR="00285C7B" w:rsidRPr="00377A8C" w:rsidRDefault="00072B56" w:rsidP="006F2D6D">
      <w:pPr>
        <w:pStyle w:val="ListParagraph"/>
        <w:numPr>
          <w:ilvl w:val="0"/>
          <w:numId w:val="56"/>
        </w:numPr>
        <w:rPr>
          <w:rFonts w:hint="eastAsia"/>
        </w:rPr>
      </w:pPr>
      <w:r w:rsidRPr="00377A8C">
        <w:t>Uses</w:t>
      </w:r>
      <w:r w:rsidR="7933EAAA" w:rsidRPr="00377A8C">
        <w:t xml:space="preserve"> the</w:t>
      </w:r>
      <w:r w:rsidR="00285C7B" w:rsidRPr="00377A8C">
        <w:t xml:space="preserve"> hash column created in Table B to append only </w:t>
      </w:r>
      <w:r w:rsidR="00CE43DD" w:rsidRPr="00377A8C">
        <w:t>N</w:t>
      </w:r>
      <w:r w:rsidR="00285C7B" w:rsidRPr="00377A8C">
        <w:t>ew</w:t>
      </w:r>
      <w:r w:rsidR="0051124C" w:rsidRPr="00377A8C">
        <w:t>/Changed</w:t>
      </w:r>
      <w:r w:rsidR="00285C7B" w:rsidRPr="00377A8C">
        <w:t xml:space="preserve"> records</w:t>
      </w:r>
      <w:r w:rsidR="00687E2B" w:rsidRPr="00377A8C">
        <w:t xml:space="preserve"> from Scratch table</w:t>
      </w:r>
      <w:r w:rsidR="008C13FA" w:rsidRPr="00377A8C">
        <w:t>.</w:t>
      </w:r>
    </w:p>
    <w:p w14:paraId="078E0D3C" w14:textId="43F8581E" w:rsidR="009727D8" w:rsidRPr="00377A8C" w:rsidRDefault="00CE43DD" w:rsidP="006F2D6D">
      <w:pPr>
        <w:pStyle w:val="ListParagraph"/>
        <w:numPr>
          <w:ilvl w:val="0"/>
          <w:numId w:val="56"/>
        </w:numPr>
        <w:rPr>
          <w:rFonts w:hint="eastAsia"/>
        </w:rPr>
      </w:pPr>
      <w:r w:rsidRPr="00377A8C">
        <w:t>Add</w:t>
      </w:r>
      <w:r w:rsidR="008A7ED8" w:rsidRPr="00377A8C">
        <w:t>s a P</w:t>
      </w:r>
      <w:r w:rsidR="00B56350" w:rsidRPr="00377A8C">
        <w:t xml:space="preserve">rimary </w:t>
      </w:r>
      <w:r w:rsidR="008A7ED8" w:rsidRPr="00377A8C">
        <w:t>K</w:t>
      </w:r>
      <w:r w:rsidR="00B56350" w:rsidRPr="00377A8C">
        <w:t>ey (PK)</w:t>
      </w:r>
      <w:r w:rsidR="008A7ED8" w:rsidRPr="00377A8C">
        <w:t xml:space="preserve"> </w:t>
      </w:r>
      <w:r w:rsidR="00BD78B1" w:rsidRPr="00377A8C">
        <w:t xml:space="preserve">by adding </w:t>
      </w:r>
      <w:r w:rsidR="009727D8" w:rsidRPr="00377A8C">
        <w:t>the last PK in Persisted table and incrementing by 1</w:t>
      </w:r>
      <w:r w:rsidR="008C13FA" w:rsidRPr="00377A8C">
        <w:t>.</w:t>
      </w:r>
    </w:p>
    <w:p w14:paraId="2A827B10" w14:textId="3C03F78E" w:rsidR="009727D8" w:rsidRPr="00377A8C" w:rsidRDefault="009727D8" w:rsidP="009727D8">
      <w:pPr>
        <w:rPr>
          <w:rFonts w:hint="eastAsia"/>
        </w:rPr>
      </w:pPr>
      <w:r w:rsidRPr="00377A8C">
        <w:t>The CTAS statement does the following</w:t>
      </w:r>
      <w:r w:rsidR="003F0F4B" w:rsidRPr="00377A8C">
        <w:t>:</w:t>
      </w:r>
    </w:p>
    <w:p w14:paraId="03935A13" w14:textId="3109EC3F" w:rsidR="009727D8" w:rsidRPr="00377A8C" w:rsidRDefault="009727D8" w:rsidP="006F2D6D">
      <w:pPr>
        <w:pStyle w:val="ListParagraph"/>
        <w:numPr>
          <w:ilvl w:val="0"/>
          <w:numId w:val="57"/>
        </w:numPr>
        <w:rPr>
          <w:rFonts w:hint="eastAsia"/>
        </w:rPr>
      </w:pPr>
      <w:r w:rsidRPr="00377A8C">
        <w:t>Creates a transient table within the Persisted schema</w:t>
      </w:r>
      <w:r w:rsidR="00C45134" w:rsidRPr="00377A8C">
        <w:t xml:space="preserve"> in the following manner {Persisted}.{EntityName_Upsert</w:t>
      </w:r>
      <w:r w:rsidR="7933EAAA" w:rsidRPr="00377A8C">
        <w:t>}.</w:t>
      </w:r>
    </w:p>
    <w:p w14:paraId="62BDBFF3" w14:textId="2EF5C92C" w:rsidR="00391540" w:rsidRPr="00377A8C" w:rsidRDefault="001B3F16" w:rsidP="00C45134">
      <w:pPr>
        <w:rPr>
          <w:rFonts w:hint="eastAsia"/>
        </w:rPr>
      </w:pPr>
      <w:r w:rsidRPr="00377A8C">
        <w:lastRenderedPageBreak/>
        <w:t xml:space="preserve">The last </w:t>
      </w:r>
      <w:r w:rsidR="000A3C76" w:rsidRPr="00377A8C">
        <w:t xml:space="preserve">section </w:t>
      </w:r>
      <w:r w:rsidR="00391540" w:rsidRPr="00377A8C">
        <w:t xml:space="preserve">involves renaming tables, to </w:t>
      </w:r>
      <w:r w:rsidR="7933EAAA" w:rsidRPr="00377A8C">
        <w:t>swapping</w:t>
      </w:r>
      <w:r w:rsidR="00391540" w:rsidRPr="00377A8C">
        <w:t xml:space="preserve"> in </w:t>
      </w:r>
      <w:r w:rsidR="7933EAAA" w:rsidRPr="00377A8C">
        <w:t>the</w:t>
      </w:r>
      <w:r w:rsidR="00391540" w:rsidRPr="00377A8C">
        <w:t xml:space="preserve"> new table</w:t>
      </w:r>
      <w:r w:rsidR="00FE1271" w:rsidRPr="00377A8C">
        <w:t xml:space="preserve"> </w:t>
      </w:r>
      <w:r w:rsidR="00391540" w:rsidRPr="00377A8C">
        <w:t xml:space="preserve">and then </w:t>
      </w:r>
      <w:r w:rsidR="7933EAAA" w:rsidRPr="00377A8C">
        <w:t>dropping the</w:t>
      </w:r>
      <w:r w:rsidR="00391540" w:rsidRPr="00377A8C">
        <w:t xml:space="preserve"> old table.</w:t>
      </w:r>
    </w:p>
    <w:p w14:paraId="6D5CF56B" w14:textId="319A028C" w:rsidR="00391540" w:rsidRPr="00377A8C" w:rsidRDefault="00196E76" w:rsidP="00C45134">
      <w:pPr>
        <w:rPr>
          <w:rFonts w:hint="eastAsia"/>
        </w:rPr>
      </w:pPr>
      <w:r w:rsidRPr="00377A8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0">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377A8C" w:rsidRDefault="0082426B" w:rsidP="0082426B">
      <w:pPr>
        <w:rPr>
          <w:rFonts w:hint="eastAsia"/>
        </w:rPr>
      </w:pPr>
    </w:p>
    <w:p w14:paraId="75AAFBAA" w14:textId="0A964975" w:rsidR="002B7439" w:rsidRPr="00377A8C" w:rsidRDefault="00C02E17" w:rsidP="00277AC1">
      <w:pPr>
        <w:pStyle w:val="Heading4"/>
        <w:rPr>
          <w:rFonts w:hint="eastAsia"/>
        </w:rPr>
      </w:pPr>
      <w:r w:rsidRPr="00377A8C">
        <w:t>Presentation View</w:t>
      </w:r>
    </w:p>
    <w:p w14:paraId="69EDC0F3" w14:textId="54A41A76" w:rsidR="007C2FE5" w:rsidRPr="00377A8C" w:rsidRDefault="004165C8" w:rsidP="00CB559C">
      <w:pPr>
        <w:rPr>
          <w:rFonts w:hint="eastAsia"/>
        </w:rPr>
      </w:pPr>
      <w:r w:rsidRPr="00377A8C">
        <w:t>The d</w:t>
      </w:r>
      <w:r w:rsidR="006A51D7" w:rsidRPr="00377A8C">
        <w:t xml:space="preserve">ata stored in </w:t>
      </w:r>
      <w:r w:rsidR="007D4575" w:rsidRPr="00377A8C">
        <w:t>Synapse Analytics</w:t>
      </w:r>
      <w:r w:rsidR="006A51D7" w:rsidRPr="00377A8C">
        <w:t xml:space="preserve"> </w:t>
      </w:r>
      <w:r w:rsidRPr="00377A8C">
        <w:t>is</w:t>
      </w:r>
      <w:r w:rsidR="004D48CA" w:rsidRPr="00377A8C">
        <w:t xml:space="preserve"> accessed by </w:t>
      </w:r>
      <w:r w:rsidR="7933EAAA" w:rsidRPr="00377A8C">
        <w:t>Power BI</w:t>
      </w:r>
      <w:r w:rsidR="004D48CA" w:rsidRPr="00377A8C">
        <w:t xml:space="preserve"> </w:t>
      </w:r>
      <w:r w:rsidR="00537709" w:rsidRPr="00377A8C">
        <w:t xml:space="preserve">via a set of SQL views. </w:t>
      </w:r>
      <w:r w:rsidR="00133810" w:rsidRPr="00377A8C">
        <w:t xml:space="preserve">Views are created in </w:t>
      </w:r>
      <w:r w:rsidR="7933EAAA" w:rsidRPr="00377A8C">
        <w:t xml:space="preserve">the </w:t>
      </w:r>
      <w:r w:rsidR="00133810" w:rsidRPr="00377A8C">
        <w:t>Presentation schema.</w:t>
      </w:r>
      <w:r w:rsidR="00537709" w:rsidRPr="00377A8C">
        <w:t xml:space="preserve"> </w:t>
      </w:r>
      <w:r w:rsidR="00E708E8" w:rsidRPr="00377A8C">
        <w:t xml:space="preserve">There </w:t>
      </w:r>
      <w:r w:rsidR="7933EAAA" w:rsidRPr="00377A8C">
        <w:t>will</w:t>
      </w:r>
      <w:r w:rsidR="00E708E8" w:rsidRPr="00377A8C">
        <w:t xml:space="preserve"> be</w:t>
      </w:r>
      <w:r w:rsidR="00436947" w:rsidRPr="00377A8C">
        <w:t xml:space="preserve"> </w:t>
      </w:r>
      <w:r w:rsidR="7933EAAA" w:rsidRPr="00377A8C">
        <w:t xml:space="preserve">a </w:t>
      </w:r>
      <w:r w:rsidR="00436947" w:rsidRPr="00377A8C">
        <w:t>single</w:t>
      </w:r>
      <w:r w:rsidR="00537709" w:rsidRPr="00377A8C">
        <w:t xml:space="preserve"> view per entity.</w:t>
      </w:r>
    </w:p>
    <w:p w14:paraId="7DA1D98A" w14:textId="7DDF3651" w:rsidR="00BB17CD" w:rsidRPr="00377A8C" w:rsidRDefault="00F87E98" w:rsidP="00CB559C">
      <w:pPr>
        <w:rPr>
          <w:rFonts w:hint="eastAsia"/>
        </w:rPr>
      </w:pPr>
      <w:r w:rsidRPr="00377A8C">
        <w:t xml:space="preserve">To </w:t>
      </w:r>
      <w:r w:rsidR="00F004C9" w:rsidRPr="00377A8C">
        <w:t xml:space="preserve">create </w:t>
      </w:r>
      <w:r w:rsidR="00C3756D" w:rsidRPr="00377A8C">
        <w:t xml:space="preserve">a </w:t>
      </w:r>
      <w:r w:rsidRPr="00377A8C">
        <w:t xml:space="preserve">new </w:t>
      </w:r>
      <w:r w:rsidR="00944AFC" w:rsidRPr="00377A8C">
        <w:t>view</w:t>
      </w:r>
      <w:r w:rsidR="7933EAAA" w:rsidRPr="00377A8C">
        <w:t>, follow the steps</w:t>
      </w:r>
      <w:r w:rsidR="00F004C9" w:rsidRPr="00377A8C">
        <w:t xml:space="preserve"> below:</w:t>
      </w:r>
    </w:p>
    <w:p w14:paraId="331B08CD" w14:textId="2AD4A904" w:rsidR="00F004C9" w:rsidRPr="00377A8C" w:rsidRDefault="00F004C9" w:rsidP="006F2D6D">
      <w:pPr>
        <w:pStyle w:val="ListParagraph"/>
        <w:numPr>
          <w:ilvl w:val="6"/>
          <w:numId w:val="58"/>
        </w:numPr>
        <w:ind w:left="567"/>
        <w:rPr>
          <w:rFonts w:hint="eastAsia"/>
        </w:rPr>
      </w:pPr>
      <w:r w:rsidRPr="00377A8C">
        <w:t xml:space="preserve">Open </w:t>
      </w:r>
      <w:r w:rsidR="00A0683F" w:rsidRPr="00377A8C">
        <w:t xml:space="preserve">solution’s </w:t>
      </w:r>
      <w:r w:rsidR="00A7133A" w:rsidRPr="00377A8C">
        <w:t>d</w:t>
      </w:r>
      <w:r w:rsidRPr="00377A8C">
        <w:t xml:space="preserve">atabase </w:t>
      </w:r>
      <w:r w:rsidR="00A7133A" w:rsidRPr="00377A8C">
        <w:t>p</w:t>
      </w:r>
      <w:r w:rsidRPr="00377A8C">
        <w:t>rojec</w:t>
      </w:r>
      <w:r w:rsidR="00A0683F" w:rsidRPr="00377A8C">
        <w:t>t</w:t>
      </w:r>
      <w:r w:rsidR="00AB519A" w:rsidRPr="00377A8C">
        <w:t xml:space="preserve"> </w:t>
      </w:r>
      <w:r w:rsidR="003F35FD" w:rsidRPr="00377A8C">
        <w:t>with Visual Studio</w:t>
      </w:r>
      <w:r w:rsidR="00A0683F" w:rsidRPr="00377A8C">
        <w:t xml:space="preserve"> 2019</w:t>
      </w:r>
      <w:r w:rsidR="00BA520E" w:rsidRPr="00377A8C">
        <w:t>.</w:t>
      </w:r>
    </w:p>
    <w:p w14:paraId="73FF6AF8" w14:textId="3B64C7F5" w:rsidR="00F004C9" w:rsidRPr="00377A8C" w:rsidRDefault="00395633" w:rsidP="006F2D6D">
      <w:pPr>
        <w:pStyle w:val="ListParagraph"/>
        <w:numPr>
          <w:ilvl w:val="6"/>
          <w:numId w:val="58"/>
        </w:numPr>
        <w:ind w:left="567"/>
        <w:rPr>
          <w:rFonts w:hint="eastAsia"/>
        </w:rPr>
      </w:pPr>
      <w:r w:rsidRPr="00377A8C">
        <w:t xml:space="preserve">Navigate to View folder in </w:t>
      </w:r>
      <w:r w:rsidR="006312EA" w:rsidRPr="00377A8C">
        <w:t>p</w:t>
      </w:r>
      <w:r w:rsidRPr="00377A8C">
        <w:t>res</w:t>
      </w:r>
      <w:r w:rsidR="00080409" w:rsidRPr="00377A8C">
        <w:t>entation</w:t>
      </w:r>
      <w:r w:rsidR="00BA520E" w:rsidRPr="00377A8C">
        <w:t>.</w:t>
      </w:r>
    </w:p>
    <w:p w14:paraId="13D4F931" w14:textId="2A5B4C51" w:rsidR="00AC4DF1" w:rsidRPr="00377A8C" w:rsidRDefault="0027500A" w:rsidP="006F2D6D">
      <w:pPr>
        <w:pStyle w:val="ListParagraph"/>
        <w:numPr>
          <w:ilvl w:val="6"/>
          <w:numId w:val="58"/>
        </w:numPr>
        <w:ind w:left="567"/>
        <w:rPr>
          <w:rFonts w:hint="eastAsia"/>
        </w:rPr>
      </w:pPr>
      <w:r w:rsidRPr="00377A8C">
        <w:t xml:space="preserve">Right </w:t>
      </w:r>
      <w:r w:rsidR="00A7133A" w:rsidRPr="00377A8C">
        <w:t>c</w:t>
      </w:r>
      <w:r w:rsidRPr="00377A8C">
        <w:t xml:space="preserve">lick on </w:t>
      </w:r>
      <w:r w:rsidR="006779ED" w:rsidRPr="00377A8C">
        <w:t>“</w:t>
      </w:r>
      <w:r w:rsidRPr="00377A8C">
        <w:t>View</w:t>
      </w:r>
      <w:r w:rsidR="006779ED" w:rsidRPr="00377A8C">
        <w:t>”</w:t>
      </w:r>
      <w:r w:rsidRPr="00377A8C">
        <w:t xml:space="preserve"> </w:t>
      </w:r>
      <w:r w:rsidR="00A7133A" w:rsidRPr="00377A8C">
        <w:t>f</w:t>
      </w:r>
      <w:r w:rsidRPr="00377A8C">
        <w:t>older</w:t>
      </w:r>
      <w:r w:rsidR="006779ED" w:rsidRPr="00377A8C">
        <w:t>, “Add”</w:t>
      </w:r>
      <w:r w:rsidRPr="00377A8C">
        <w:t xml:space="preserve"> and </w:t>
      </w:r>
      <w:r w:rsidR="00EE1EBB" w:rsidRPr="00377A8C">
        <w:t>choose from the list “View…”</w:t>
      </w:r>
    </w:p>
    <w:p w14:paraId="0C2638B7" w14:textId="6698587A" w:rsidR="00EE1EBB" w:rsidRPr="00377A8C" w:rsidRDefault="00EE1EBB" w:rsidP="00EE1EBB">
      <w:pPr>
        <w:pStyle w:val="ListParagraph"/>
        <w:ind w:left="567"/>
        <w:rPr>
          <w:rFonts w:hint="eastAsia"/>
        </w:rPr>
      </w:pPr>
      <w:r>
        <w:drawing>
          <wp:inline distT="0" distB="0" distL="0" distR="0" wp14:anchorId="4B2814E6" wp14:editId="14BB8600">
            <wp:extent cx="3262965" cy="1668573"/>
            <wp:effectExtent l="0" t="0" r="0" b="8255"/>
            <wp:docPr id="3193168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3F8D76" w:rsidR="00627B61" w:rsidRPr="00377A8C" w:rsidRDefault="2F4F1CE7" w:rsidP="006F2D6D">
      <w:pPr>
        <w:pStyle w:val="ListParagraph"/>
        <w:numPr>
          <w:ilvl w:val="6"/>
          <w:numId w:val="58"/>
        </w:numPr>
        <w:ind w:left="567"/>
        <w:rPr>
          <w:rFonts w:hint="eastAsia"/>
        </w:rPr>
      </w:pPr>
      <w:r w:rsidRPr="00377A8C">
        <w:t xml:space="preserve">Then on the solution explorer double click on the file that has been created and replace </w:t>
      </w:r>
      <w:r w:rsidR="7933EAAA" w:rsidRPr="00377A8C">
        <w:t>the content</w:t>
      </w:r>
      <w:r w:rsidRPr="00377A8C">
        <w:t xml:space="preserve"> of the file with </w:t>
      </w:r>
      <w:r w:rsidR="7933EAAA" w:rsidRPr="00377A8C">
        <w:t xml:space="preserve">the </w:t>
      </w:r>
      <w:r w:rsidRPr="00377A8C">
        <w:t xml:space="preserve">template code of the view. This </w:t>
      </w:r>
      <w:r w:rsidR="7933EAAA" w:rsidRPr="00377A8C">
        <w:t>view</w:t>
      </w:r>
      <w:r w:rsidRPr="00377A8C">
        <w:t xml:space="preserve"> will need to be </w:t>
      </w:r>
      <w:r w:rsidR="7933EAAA" w:rsidRPr="00377A8C">
        <w:t>updated</w:t>
      </w:r>
      <w:r w:rsidRPr="00377A8C">
        <w:t xml:space="preserve"> to reflect </w:t>
      </w:r>
      <w:r w:rsidR="7933EAAA" w:rsidRPr="00377A8C">
        <w:t xml:space="preserve">the </w:t>
      </w:r>
      <w:r w:rsidRPr="00377A8C">
        <w:t>entity to be processed.</w:t>
      </w:r>
      <w:r w:rsidR="00F56A72" w:rsidRPr="00377A8C">
        <w:br/>
      </w:r>
      <w:r w:rsidR="00C8584C">
        <w:drawing>
          <wp:inline distT="0" distB="0" distL="0" distR="0" wp14:anchorId="3D22D3EA" wp14:editId="0511D6BC">
            <wp:extent cx="5469543" cy="2847975"/>
            <wp:effectExtent l="0" t="0" r="0" b="0"/>
            <wp:docPr id="1567249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2">
                      <a:extLst>
                        <a:ext uri="{28A0092B-C50C-407E-A947-70E740481C1C}">
                          <a14:useLocalDpi xmlns:a14="http://schemas.microsoft.com/office/drawing/2010/main" val="0"/>
                        </a:ext>
                      </a:extLst>
                    </a:blip>
                    <a:stretch>
                      <a:fillRect/>
                    </a:stretch>
                  </pic:blipFill>
                  <pic:spPr>
                    <a:xfrm>
                      <a:off x="0" y="0"/>
                      <a:ext cx="5469543" cy="2847975"/>
                    </a:xfrm>
                    <a:prstGeom prst="rect">
                      <a:avLst/>
                    </a:prstGeom>
                  </pic:spPr>
                </pic:pic>
              </a:graphicData>
            </a:graphic>
          </wp:inline>
        </w:drawing>
      </w:r>
    </w:p>
    <w:p w14:paraId="71C2F229" w14:textId="0A0A6E06" w:rsidR="00627B61" w:rsidRPr="00377A8C" w:rsidRDefault="00627B61" w:rsidP="006F2D6D">
      <w:pPr>
        <w:pStyle w:val="ListParagraph"/>
        <w:numPr>
          <w:ilvl w:val="6"/>
          <w:numId w:val="58"/>
        </w:numPr>
        <w:ind w:left="567"/>
        <w:rPr>
          <w:rFonts w:hint="eastAsia"/>
        </w:rPr>
      </w:pPr>
      <w:r w:rsidRPr="00377A8C">
        <w:t>Save the code</w:t>
      </w:r>
      <w:r w:rsidR="7933EAAA" w:rsidRPr="00377A8C">
        <w:t>.</w:t>
      </w:r>
    </w:p>
    <w:p w14:paraId="1826EA90" w14:textId="681EECEF" w:rsidR="00583EBD" w:rsidRPr="00377A8C" w:rsidRDefault="00532F96" w:rsidP="006F2D6D">
      <w:pPr>
        <w:pStyle w:val="ListParagraph"/>
        <w:numPr>
          <w:ilvl w:val="6"/>
          <w:numId w:val="58"/>
        </w:numPr>
        <w:ind w:left="567"/>
        <w:rPr>
          <w:rFonts w:hint="eastAsia"/>
        </w:rPr>
      </w:pPr>
      <w:r w:rsidRPr="00377A8C">
        <w:t>Open S</w:t>
      </w:r>
      <w:r w:rsidR="00D80632" w:rsidRPr="00377A8C">
        <w:t xml:space="preserve">QL Server </w:t>
      </w:r>
      <w:r w:rsidRPr="00377A8C">
        <w:t>M</w:t>
      </w:r>
      <w:r w:rsidR="00D80632" w:rsidRPr="00377A8C">
        <w:t xml:space="preserve">anagement </w:t>
      </w:r>
      <w:r w:rsidRPr="00377A8C">
        <w:t>S</w:t>
      </w:r>
      <w:r w:rsidR="00D80632" w:rsidRPr="00377A8C">
        <w:t>tudio</w:t>
      </w:r>
      <w:r w:rsidRPr="00377A8C">
        <w:t xml:space="preserve"> and </w:t>
      </w:r>
      <w:r w:rsidR="00D80632" w:rsidRPr="00377A8C">
        <w:t>deploy</w:t>
      </w:r>
      <w:r w:rsidR="00315666" w:rsidRPr="00377A8C">
        <w:t xml:space="preserve"> </w:t>
      </w:r>
      <w:r w:rsidR="7933EAAA" w:rsidRPr="00377A8C">
        <w:t xml:space="preserve">the </w:t>
      </w:r>
      <w:r w:rsidR="00315666" w:rsidRPr="00377A8C">
        <w:t>created view to</w:t>
      </w:r>
      <w:r w:rsidR="00936850" w:rsidRPr="00377A8C">
        <w:t xml:space="preserve"> Synapse Analytics</w:t>
      </w:r>
      <w:r w:rsidR="7933EAAA" w:rsidRPr="00377A8C">
        <w:t>.</w:t>
      </w:r>
    </w:p>
    <w:p w14:paraId="05747760" w14:textId="77777777" w:rsidR="00431265" w:rsidRPr="00377A8C" w:rsidRDefault="00431265" w:rsidP="00431265">
      <w:pPr>
        <w:ind w:left="207"/>
        <w:rPr>
          <w:rFonts w:hint="eastAsia"/>
        </w:rPr>
      </w:pPr>
    </w:p>
    <w:p w14:paraId="31D84CEE" w14:textId="3C2A7EB9" w:rsidR="00716D10" w:rsidRPr="00377A8C" w:rsidRDefault="00731003" w:rsidP="00965F8A">
      <w:pPr>
        <w:pStyle w:val="Heading3"/>
        <w:rPr>
          <w:rFonts w:hint="eastAsia"/>
        </w:rPr>
      </w:pPr>
      <w:bookmarkStart w:id="66" w:name="_Toc30618701"/>
      <w:r w:rsidRPr="00377A8C">
        <w:lastRenderedPageBreak/>
        <w:t>How to c</w:t>
      </w:r>
      <w:r w:rsidR="00716D10" w:rsidRPr="00377A8C">
        <w:t xml:space="preserve">onfigure </w:t>
      </w:r>
      <w:r w:rsidR="007D4575" w:rsidRPr="00377A8C">
        <w:t>Synapse Analytics</w:t>
      </w:r>
      <w:bookmarkEnd w:id="66"/>
      <w:r w:rsidR="00716D10" w:rsidRPr="00377A8C">
        <w:t xml:space="preserve"> </w:t>
      </w:r>
    </w:p>
    <w:p w14:paraId="64B029D5" w14:textId="5284A6F2" w:rsidR="00717D9C" w:rsidRPr="00377A8C" w:rsidRDefault="007C19B9" w:rsidP="00717D9C">
      <w:pPr>
        <w:rPr>
          <w:rFonts w:hint="eastAsia"/>
        </w:rPr>
      </w:pPr>
      <w:r w:rsidRPr="00377A8C">
        <w:t xml:space="preserve">The transform stage uses </w:t>
      </w:r>
      <w:r w:rsidR="00650B07" w:rsidRPr="00377A8C">
        <w:t>the same orchestration mechanism,</w:t>
      </w:r>
      <w:r w:rsidR="00752571" w:rsidRPr="00377A8C">
        <w:t xml:space="preserve"> as described</w:t>
      </w:r>
      <w:r w:rsidR="00741B45" w:rsidRPr="00377A8C">
        <w:t xml:space="preserve"> in the “</w:t>
      </w:r>
      <w:r w:rsidR="003E354F" w:rsidRPr="00377A8C">
        <w:fldChar w:fldCharType="begin"/>
      </w:r>
      <w:r w:rsidR="003E354F" w:rsidRPr="00377A8C">
        <w:instrText xml:space="preserve"> REF _Ref29367162 \h </w:instrText>
      </w:r>
      <w:r w:rsidR="00377A8C">
        <w:instrText xml:space="preserve"> \* MERGEFORMAT </w:instrText>
      </w:r>
      <w:r w:rsidR="003E354F" w:rsidRPr="00377A8C">
        <w:fldChar w:fldCharType="separate"/>
      </w:r>
      <w:r w:rsidR="003E354F" w:rsidRPr="00377A8C">
        <w:t>Configure Synapse Analtyics</w:t>
      </w:r>
      <w:r w:rsidR="003E354F" w:rsidRPr="00377A8C">
        <w:fldChar w:fldCharType="end"/>
      </w:r>
      <w:r w:rsidR="00741B45" w:rsidRPr="00377A8C">
        <w:t xml:space="preserve">” </w:t>
      </w:r>
      <w:r w:rsidR="00DA651C" w:rsidRPr="00377A8C">
        <w:t xml:space="preserve">Ingestion </w:t>
      </w:r>
      <w:r w:rsidR="00741B45" w:rsidRPr="00377A8C">
        <w:t>section</w:t>
      </w:r>
      <w:r w:rsidR="00650B07" w:rsidRPr="00377A8C">
        <w:t>.</w:t>
      </w:r>
      <w:r w:rsidR="000B54D2" w:rsidRPr="00377A8C">
        <w:t xml:space="preserve"> This stage uses the same Control</w:t>
      </w:r>
      <w:r w:rsidR="00FD5B34" w:rsidRPr="00377A8C">
        <w:t>.Entity</w:t>
      </w:r>
      <w:r w:rsidR="000B54D2" w:rsidRPr="00377A8C">
        <w:t xml:space="preserve"> </w:t>
      </w:r>
      <w:r w:rsidR="00650B07" w:rsidRPr="00377A8C">
        <w:t>table</w:t>
      </w:r>
      <w:r w:rsidR="006B4B9B" w:rsidRPr="00377A8C">
        <w:t xml:space="preserve"> as ingestion, just with different colum</w:t>
      </w:r>
      <w:r w:rsidR="00367782" w:rsidRPr="00377A8C">
        <w:t>ns being populated</w:t>
      </w:r>
      <w:r w:rsidR="000B54D2" w:rsidRPr="00377A8C">
        <w:t xml:space="preserve">. </w:t>
      </w:r>
      <w:r w:rsidR="0077196D" w:rsidRPr="00377A8C">
        <w:t>Control.</w:t>
      </w:r>
      <w:r w:rsidR="000B54D2" w:rsidRPr="00377A8C">
        <w:t>SourceSystem</w:t>
      </w:r>
      <w:r w:rsidR="00A8049A" w:rsidRPr="00377A8C">
        <w:t xml:space="preserve"> </w:t>
      </w:r>
      <w:r w:rsidR="004F664E" w:rsidRPr="00377A8C">
        <w:t>should be already populated as Source System record has been created for Ingestion.</w:t>
      </w:r>
    </w:p>
    <w:p w14:paraId="69C5A856" w14:textId="1DF10346" w:rsidR="005D5B7D" w:rsidRPr="00377A8C" w:rsidRDefault="00DA651C" w:rsidP="005D5B7D">
      <w:pPr>
        <w:rPr>
          <w:rFonts w:hint="eastAsia"/>
        </w:rPr>
      </w:pPr>
      <w:r w:rsidRPr="00377A8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AD043D" w:rsidRPr="00377A8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377A8C" w:rsidRDefault="00AD043D" w:rsidP="00E920DE">
            <w:pPr>
              <w:spacing w:after="0"/>
              <w:rPr>
                <w:rFonts w:hint="eastAsia"/>
                <w:b w:val="0"/>
                <w:bCs w:val="0"/>
                <w:color w:val="FEFFFF" w:themeColor="text2"/>
              </w:rPr>
            </w:pPr>
            <w:r w:rsidRPr="00377A8C">
              <w:rPr>
                <w:b w:val="0"/>
                <w:bCs w:val="0"/>
                <w:color w:val="FEFFFF" w:themeColor="text2"/>
              </w:rPr>
              <w:t>Column Name</w:t>
            </w:r>
          </w:p>
        </w:tc>
        <w:tc>
          <w:tcPr>
            <w:tcW w:w="4566" w:type="dxa"/>
          </w:tcPr>
          <w:p w14:paraId="51990A1D" w14:textId="77777777"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725D3FF" w14:textId="770A5776"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7572F3">
              <w:rPr>
                <w:b w:val="0"/>
                <w:bCs w:val="0"/>
                <w:color w:val="FEFFFF" w:themeColor="text2"/>
              </w:rPr>
              <w:t>Characters</w:t>
            </w:r>
          </w:p>
        </w:tc>
        <w:tc>
          <w:tcPr>
            <w:tcW w:w="2266" w:type="dxa"/>
          </w:tcPr>
          <w:p w14:paraId="0142D933" w14:textId="10081E79"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Transform stage</w:t>
            </w:r>
          </w:p>
        </w:tc>
      </w:tr>
      <w:tr w:rsidR="00F37FFE" w:rsidRPr="00377A8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377A8C" w:rsidRDefault="00F37FFE" w:rsidP="00F37FFE">
            <w:pPr>
              <w:spacing w:after="0"/>
              <w:rPr>
                <w:rFonts w:hint="eastAsia"/>
                <w:color w:val="FEFFFF" w:themeColor="text2"/>
              </w:rPr>
            </w:pPr>
            <w:r w:rsidRPr="00377A8C">
              <w:rPr>
                <w:color w:val="FEFFFF" w:themeColor="text2"/>
              </w:rPr>
              <w:t>EntityId</w:t>
            </w:r>
          </w:p>
        </w:tc>
        <w:tc>
          <w:tcPr>
            <w:tcW w:w="4566" w:type="dxa"/>
            <w:tcBorders>
              <w:top w:val="none" w:sz="0" w:space="0" w:color="auto"/>
              <w:bottom w:val="none" w:sz="0" w:space="0" w:color="auto"/>
            </w:tcBorders>
          </w:tcPr>
          <w:p w14:paraId="27CB91A9" w14:textId="6568203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source. This value can’t be duplicated</w:t>
            </w:r>
            <w:r w:rsidR="00950062">
              <w:t>.</w:t>
            </w:r>
          </w:p>
        </w:tc>
        <w:tc>
          <w:tcPr>
            <w:tcW w:w="637" w:type="dxa"/>
            <w:tcBorders>
              <w:top w:val="none" w:sz="0" w:space="0" w:color="auto"/>
              <w:bottom w:val="none" w:sz="0" w:space="0" w:color="auto"/>
            </w:tcBorders>
          </w:tcPr>
          <w:p w14:paraId="479FBFA2"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56878F6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F37FFE" w:rsidRPr="00377A8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377A8C" w:rsidRDefault="00F37FFE" w:rsidP="00F37FFE">
            <w:pPr>
              <w:spacing w:after="0"/>
              <w:rPr>
                <w:rFonts w:hint="eastAsia"/>
                <w:color w:val="FEFFFF" w:themeColor="text2"/>
              </w:rPr>
            </w:pPr>
            <w:r w:rsidRPr="00377A8C">
              <w:rPr>
                <w:color w:val="FEFFFF" w:themeColor="text2"/>
              </w:rPr>
              <w:t>EntityCode</w:t>
            </w:r>
          </w:p>
        </w:tc>
        <w:tc>
          <w:tcPr>
            <w:tcW w:w="4566" w:type="dxa"/>
          </w:tcPr>
          <w:p w14:paraId="3F18F5B0" w14:textId="1B7E1F0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code that uniquely identifies a source system. Files uploaded to a Blob Storage should be located in the same folder as the Source System Code.</w:t>
            </w:r>
          </w:p>
        </w:tc>
        <w:tc>
          <w:tcPr>
            <w:tcW w:w="637" w:type="dxa"/>
          </w:tcPr>
          <w:p w14:paraId="3B9646C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F25A147"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F37FFE" w:rsidRPr="00377A8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377A8C" w:rsidRDefault="00F37FFE" w:rsidP="00F37FFE">
            <w:pPr>
              <w:spacing w:after="0"/>
              <w:rPr>
                <w:rFonts w:hint="eastAsia"/>
                <w:color w:val="FEFFFF" w:themeColor="text2"/>
              </w:rPr>
            </w:pPr>
            <w:r w:rsidRPr="00377A8C">
              <w:rPr>
                <w:color w:val="FEFFFF" w:themeColor="text2"/>
              </w:rPr>
              <w:t>EntityName</w:t>
            </w:r>
          </w:p>
        </w:tc>
        <w:tc>
          <w:tcPr>
            <w:tcW w:w="4566" w:type="dxa"/>
            <w:tcBorders>
              <w:top w:val="none" w:sz="0" w:space="0" w:color="auto"/>
              <w:bottom w:val="none" w:sz="0" w:space="0" w:color="auto"/>
            </w:tcBorders>
          </w:tcPr>
          <w:p w14:paraId="4086F734" w14:textId="76D34C0C"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37" w:type="dxa"/>
            <w:tcBorders>
              <w:top w:val="none" w:sz="0" w:space="0" w:color="auto"/>
              <w:bottom w:val="none" w:sz="0" w:space="0" w:color="auto"/>
            </w:tcBorders>
          </w:tcPr>
          <w:p w14:paraId="14C6544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179B8E6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377A8C" w:rsidRDefault="00AD043D" w:rsidP="00E920DE">
            <w:pPr>
              <w:spacing w:after="0"/>
              <w:rPr>
                <w:rFonts w:hint="eastAsia"/>
                <w:color w:val="FEFFFF" w:themeColor="text2"/>
              </w:rPr>
            </w:pPr>
            <w:r w:rsidRPr="00377A8C">
              <w:rPr>
                <w:color w:val="FEFFFF" w:themeColor="text2"/>
              </w:rPr>
              <w:t>SourceContainer</w:t>
            </w:r>
          </w:p>
        </w:tc>
        <w:tc>
          <w:tcPr>
            <w:tcW w:w="4566" w:type="dxa"/>
            <w:shd w:val="clear" w:color="auto" w:fill="D3D3D3" w:themeFill="background2" w:themeFillShade="E6"/>
          </w:tcPr>
          <w:p w14:paraId="11C0399F" w14:textId="0A748BC5" w:rsidR="00AD043D" w:rsidRPr="00377A8C" w:rsidRDefault="00502B24" w:rsidP="00E920DE">
            <w:pPr>
              <w:cnfStyle w:val="000000000000" w:firstRow="0" w:lastRow="0" w:firstColumn="0" w:lastColumn="0" w:oddVBand="0" w:evenVBand="0" w:oddHBand="0" w:evenHBand="0" w:firstRowFirstColumn="0" w:firstRowLastColumn="0" w:lastRowFirstColumn="0" w:lastRowLastColumn="0"/>
              <w:rPr>
                <w:rFonts w:hint="eastAsia"/>
                <w:bCs/>
              </w:rPr>
            </w:pPr>
            <w:r w:rsidRPr="00377A8C">
              <w:t xml:space="preserve">Not populated </w:t>
            </w:r>
            <w:r w:rsidR="00C7744F" w:rsidRPr="00377A8C">
              <w:t>when defining</w:t>
            </w:r>
            <w:r w:rsidRPr="00377A8C">
              <w:t xml:space="preserve"> transform</w:t>
            </w:r>
            <w:r w:rsidR="00F37FFE" w:rsidRPr="00377A8C">
              <w:t>ation</w:t>
            </w:r>
            <w:r w:rsidRPr="00377A8C">
              <w:t xml:space="preserve"> Entity</w:t>
            </w:r>
            <w:r w:rsidR="00C7744F" w:rsidRPr="00377A8C">
              <w:t xml:space="preserve">. Value </w:t>
            </w:r>
            <w:r w:rsidR="00F37FFE" w:rsidRPr="00377A8C">
              <w:t>is</w:t>
            </w:r>
            <w:r w:rsidR="00C7744F" w:rsidRPr="00377A8C">
              <w:t xml:space="preserve"> NULL</w:t>
            </w:r>
            <w:r w:rsidR="00405542">
              <w:t>.</w:t>
            </w:r>
          </w:p>
        </w:tc>
        <w:tc>
          <w:tcPr>
            <w:tcW w:w="637" w:type="dxa"/>
            <w:shd w:val="clear" w:color="auto" w:fill="D3D3D3" w:themeFill="background2" w:themeFillShade="E6"/>
          </w:tcPr>
          <w:p w14:paraId="166F374C"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43A90A5E"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377A8C" w:rsidRDefault="00F37FFE" w:rsidP="00F37FFE">
            <w:pPr>
              <w:spacing w:after="0"/>
              <w:rPr>
                <w:rFonts w:hint="eastAsia"/>
                <w:color w:val="FEFFFF" w:themeColor="text2"/>
              </w:rPr>
            </w:pPr>
            <w:r w:rsidRPr="00377A8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3422C2AF"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377A8C" w:rsidRDefault="00F37FFE" w:rsidP="00F37FFE">
            <w:pPr>
              <w:spacing w:after="0"/>
              <w:rPr>
                <w:rFonts w:hint="eastAsia"/>
                <w:color w:val="FEFFFF" w:themeColor="text2"/>
              </w:rPr>
            </w:pPr>
            <w:r w:rsidRPr="00377A8C">
              <w:rPr>
                <w:color w:val="FEFFFF" w:themeColor="text2"/>
              </w:rPr>
              <w:t>SourceFileName</w:t>
            </w:r>
          </w:p>
        </w:tc>
        <w:tc>
          <w:tcPr>
            <w:tcW w:w="4566" w:type="dxa"/>
            <w:shd w:val="clear" w:color="auto" w:fill="D3D3D3" w:themeFill="background2" w:themeFillShade="E6"/>
          </w:tcPr>
          <w:p w14:paraId="13A9989C" w14:textId="34937D4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6C506339"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75</w:t>
            </w:r>
          </w:p>
        </w:tc>
        <w:tc>
          <w:tcPr>
            <w:tcW w:w="2266" w:type="dxa"/>
            <w:shd w:val="clear" w:color="auto" w:fill="D3D3D3" w:themeFill="background2" w:themeFillShade="E6"/>
          </w:tcPr>
          <w:p w14:paraId="62FB77A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377A8C" w:rsidRDefault="00F37FFE" w:rsidP="00F37FFE">
            <w:pPr>
              <w:spacing w:after="0"/>
              <w:rPr>
                <w:rFonts w:hint="eastAsia"/>
                <w:color w:val="FEFFFF" w:themeColor="text2"/>
              </w:rPr>
            </w:pPr>
            <w:r w:rsidRPr="00377A8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93AE8FD"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377A8C" w:rsidRDefault="00F37FFE" w:rsidP="00F37FFE">
            <w:pPr>
              <w:spacing w:after="0"/>
              <w:rPr>
                <w:rFonts w:hint="eastAsia"/>
                <w:color w:val="FEFFFF" w:themeColor="text2"/>
              </w:rPr>
            </w:pPr>
            <w:r w:rsidRPr="00377A8C">
              <w:rPr>
                <w:color w:val="FEFFFF" w:themeColor="text2"/>
              </w:rPr>
              <w:t>TargetFolderPath</w:t>
            </w:r>
          </w:p>
        </w:tc>
        <w:tc>
          <w:tcPr>
            <w:tcW w:w="4566" w:type="dxa"/>
            <w:shd w:val="clear" w:color="auto" w:fill="D3D3D3" w:themeFill="background2" w:themeFillShade="E6"/>
          </w:tcPr>
          <w:p w14:paraId="374955EB" w14:textId="0408E89D"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1371F150"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shd w:val="clear" w:color="auto" w:fill="D3D3D3" w:themeFill="background2" w:themeFillShade="E6"/>
          </w:tcPr>
          <w:p w14:paraId="154354D8"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377A8C" w:rsidRDefault="00F37FFE" w:rsidP="00F37FFE">
            <w:pPr>
              <w:spacing w:after="0"/>
              <w:rPr>
                <w:rFonts w:hint="eastAsia"/>
                <w:color w:val="FEFFFF" w:themeColor="text2"/>
              </w:rPr>
            </w:pPr>
            <w:r w:rsidRPr="00377A8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64D07313"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AD043D" w:rsidRPr="00377A8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377A8C" w:rsidRDefault="00AD043D" w:rsidP="00E920DE">
            <w:pPr>
              <w:spacing w:after="0"/>
              <w:rPr>
                <w:rFonts w:hint="eastAsia"/>
                <w:color w:val="FEFFFF" w:themeColor="text2"/>
              </w:rPr>
            </w:pPr>
            <w:r w:rsidRPr="00377A8C">
              <w:rPr>
                <w:color w:val="FEFFFF" w:themeColor="text2"/>
              </w:rPr>
              <w:t>TargetSchema</w:t>
            </w:r>
          </w:p>
        </w:tc>
        <w:tc>
          <w:tcPr>
            <w:tcW w:w="4566" w:type="dxa"/>
          </w:tcPr>
          <w:p w14:paraId="4F600488" w14:textId="66A8B947" w:rsidR="00AD043D" w:rsidRPr="00377A8C" w:rsidRDefault="00DF6647"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SQL </w:t>
            </w:r>
            <w:r w:rsidR="001C102B" w:rsidRPr="00377A8C">
              <w:t>s</w:t>
            </w:r>
            <w:r w:rsidR="00AD043D" w:rsidRPr="00377A8C">
              <w:t>chema where data will be processed</w:t>
            </w:r>
            <w:r w:rsidR="00950062">
              <w:t>.</w:t>
            </w:r>
          </w:p>
        </w:tc>
        <w:tc>
          <w:tcPr>
            <w:tcW w:w="637" w:type="dxa"/>
          </w:tcPr>
          <w:p w14:paraId="319AA32F"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14730A62" w14:textId="651F79A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AD043D" w:rsidRPr="00377A8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377A8C" w:rsidRDefault="00AD043D" w:rsidP="00E920DE">
            <w:pPr>
              <w:spacing w:after="0"/>
              <w:rPr>
                <w:rFonts w:hint="eastAsia"/>
                <w:color w:val="FEFFFF" w:themeColor="text2"/>
              </w:rPr>
            </w:pPr>
            <w:r w:rsidRPr="00377A8C">
              <w:rPr>
                <w:color w:val="FEFFFF" w:themeColor="text2"/>
              </w:rPr>
              <w:t>TargetTable</w:t>
            </w:r>
          </w:p>
        </w:tc>
        <w:tc>
          <w:tcPr>
            <w:tcW w:w="4566" w:type="dxa"/>
            <w:tcBorders>
              <w:top w:val="none" w:sz="0" w:space="0" w:color="auto"/>
              <w:bottom w:val="none" w:sz="0" w:space="0" w:color="auto"/>
            </w:tcBorders>
          </w:tcPr>
          <w:p w14:paraId="205847BA" w14:textId="71D8BE51" w:rsidR="00AD043D" w:rsidRPr="00377A8C" w:rsidRDefault="002C1CA4"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t</w:t>
            </w:r>
            <w:r w:rsidR="00AD043D" w:rsidRPr="00377A8C">
              <w:t xml:space="preserve">able where data will be </w:t>
            </w:r>
            <w:r w:rsidRPr="00377A8C">
              <w:t>persisted</w:t>
            </w:r>
            <w:r w:rsidR="00950062">
              <w:t>.</w:t>
            </w:r>
          </w:p>
        </w:tc>
        <w:tc>
          <w:tcPr>
            <w:tcW w:w="637" w:type="dxa"/>
            <w:tcBorders>
              <w:top w:val="none" w:sz="0" w:space="0" w:color="auto"/>
              <w:bottom w:val="none" w:sz="0" w:space="0" w:color="auto"/>
            </w:tcBorders>
          </w:tcPr>
          <w:p w14:paraId="75C4628A" w14:textId="77777777" w:rsidR="00AD043D" w:rsidRPr="00377A8C" w:rsidRDefault="00AD043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0A053C46" w14:textId="682E9A09" w:rsidR="00AD043D" w:rsidRPr="00377A8C" w:rsidRDefault="009D724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377A8C" w:rsidRDefault="00AD043D" w:rsidP="00E920DE">
            <w:pPr>
              <w:spacing w:after="0"/>
              <w:rPr>
                <w:rFonts w:hint="eastAsia"/>
                <w:color w:val="FEFFFF" w:themeColor="text2"/>
              </w:rPr>
            </w:pPr>
            <w:r w:rsidRPr="00377A8C">
              <w:rPr>
                <w:color w:val="FEFFFF" w:themeColor="text2"/>
              </w:rPr>
              <w:t>TargetStoredProcedure</w:t>
            </w:r>
          </w:p>
        </w:tc>
        <w:tc>
          <w:tcPr>
            <w:tcW w:w="4566" w:type="dxa"/>
          </w:tcPr>
          <w:p w14:paraId="193B386B" w14:textId="7DED644C" w:rsidR="00AD043D" w:rsidRPr="00377A8C" w:rsidRDefault="00577232"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s</w:t>
            </w:r>
            <w:r w:rsidR="00AD043D" w:rsidRPr="00377A8C">
              <w:t xml:space="preserve">tored </w:t>
            </w:r>
            <w:r w:rsidRPr="00377A8C">
              <w:t>p</w:t>
            </w:r>
            <w:r w:rsidR="00AD043D" w:rsidRPr="00377A8C">
              <w:t xml:space="preserve">rocedure that will process </w:t>
            </w:r>
            <w:r w:rsidRPr="00377A8C">
              <w:t xml:space="preserve">the </w:t>
            </w:r>
            <w:r w:rsidR="00AD043D" w:rsidRPr="00377A8C">
              <w:t>data</w:t>
            </w:r>
            <w:r w:rsidR="00950062">
              <w:t>.</w:t>
            </w:r>
          </w:p>
        </w:tc>
        <w:tc>
          <w:tcPr>
            <w:tcW w:w="637" w:type="dxa"/>
          </w:tcPr>
          <w:p w14:paraId="0FF024E9"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AC4AF6D" w14:textId="2631080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377A8C" w:rsidRDefault="00D26B4F" w:rsidP="00D26B4F">
            <w:pPr>
              <w:spacing w:after="0"/>
              <w:rPr>
                <w:rFonts w:hint="eastAsia"/>
                <w:color w:val="FEFFFF" w:themeColor="text2"/>
              </w:rPr>
            </w:pPr>
            <w:r w:rsidRPr="00377A8C">
              <w:rPr>
                <w:color w:val="FEFFFF" w:themeColor="text2"/>
              </w:rPr>
              <w:t>SourceSystemId</w:t>
            </w:r>
          </w:p>
        </w:tc>
        <w:tc>
          <w:tcPr>
            <w:tcW w:w="4566" w:type="dxa"/>
            <w:tcBorders>
              <w:top w:val="none" w:sz="0" w:space="0" w:color="auto"/>
              <w:bottom w:val="none" w:sz="0" w:space="0" w:color="auto"/>
            </w:tcBorders>
          </w:tcPr>
          <w:p w14:paraId="03FEA6E9" w14:textId="172DB2CB"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SourceSystemId from Control.SourceSystem table</w:t>
            </w:r>
            <w:r w:rsidR="00950062">
              <w:t>.</w:t>
            </w:r>
          </w:p>
        </w:tc>
        <w:tc>
          <w:tcPr>
            <w:tcW w:w="637" w:type="dxa"/>
            <w:tcBorders>
              <w:top w:val="none" w:sz="0" w:space="0" w:color="auto"/>
              <w:bottom w:val="none" w:sz="0" w:space="0" w:color="auto"/>
            </w:tcBorders>
          </w:tcPr>
          <w:p w14:paraId="5B55E9B9"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9F43713"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D26B4F" w:rsidRPr="00377A8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377A8C" w:rsidRDefault="00D26B4F" w:rsidP="00D26B4F">
            <w:pPr>
              <w:spacing w:after="0"/>
              <w:rPr>
                <w:rFonts w:hint="eastAsia"/>
                <w:color w:val="FEFFFF" w:themeColor="text2"/>
              </w:rPr>
            </w:pPr>
            <w:r w:rsidRPr="00377A8C">
              <w:rPr>
                <w:color w:val="FEFFFF" w:themeColor="text2"/>
              </w:rPr>
              <w:t>CurationStageId</w:t>
            </w:r>
          </w:p>
        </w:tc>
        <w:tc>
          <w:tcPr>
            <w:tcW w:w="4566" w:type="dxa"/>
          </w:tcPr>
          <w:p w14:paraId="6ABFA132" w14:textId="4F30E0E6"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950062">
              <w:t>.</w:t>
            </w:r>
          </w:p>
        </w:tc>
        <w:tc>
          <w:tcPr>
            <w:tcW w:w="637" w:type="dxa"/>
          </w:tcPr>
          <w:p w14:paraId="5497F4B2"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64934254"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377A8C" w:rsidRDefault="00D26B4F" w:rsidP="00D26B4F">
            <w:pPr>
              <w:spacing w:after="0"/>
              <w:rPr>
                <w:rFonts w:hint="eastAsia"/>
                <w:color w:val="FEFFFF" w:themeColor="text2"/>
              </w:rPr>
            </w:pPr>
            <w:r w:rsidRPr="00377A8C">
              <w:rPr>
                <w:color w:val="FEFFFF" w:themeColor="text2"/>
              </w:rPr>
              <w:t>Active</w:t>
            </w:r>
          </w:p>
        </w:tc>
        <w:tc>
          <w:tcPr>
            <w:tcW w:w="4566" w:type="dxa"/>
            <w:tcBorders>
              <w:top w:val="none" w:sz="0" w:space="0" w:color="auto"/>
              <w:bottom w:val="none" w:sz="0" w:space="0" w:color="auto"/>
            </w:tcBorders>
          </w:tcPr>
          <w:p w14:paraId="73607899" w14:textId="71857E11"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2AE0DE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10DA511D" w14:textId="77777777" w:rsidR="0046757F" w:rsidRPr="00377A8C" w:rsidRDefault="0046757F" w:rsidP="0046757F">
      <w:pPr>
        <w:rPr>
          <w:rFonts w:hint="eastAsia"/>
        </w:rPr>
      </w:pPr>
    </w:p>
    <w:p w14:paraId="7E729E2F" w14:textId="1CBAAD62" w:rsidR="00DC6606" w:rsidRPr="00377A8C" w:rsidRDefault="00BE3F07" w:rsidP="00DC6606">
      <w:pPr>
        <w:rPr>
          <w:rFonts w:hint="eastAsia"/>
        </w:rPr>
      </w:pPr>
      <w:r w:rsidRPr="00377A8C">
        <w:t xml:space="preserve">This will result with values </w:t>
      </w:r>
      <w:r w:rsidR="00F4053F" w:rsidRPr="00377A8C">
        <w:t xml:space="preserve">for </w:t>
      </w:r>
      <w:r w:rsidR="00502B24" w:rsidRPr="00377A8C">
        <w:t xml:space="preserve">transform </w:t>
      </w:r>
      <w:r w:rsidR="002A6936" w:rsidRPr="00377A8C">
        <w:t>entities</w:t>
      </w:r>
      <w:r w:rsidR="00502B24" w:rsidRPr="00377A8C">
        <w:t xml:space="preserve"> in</w:t>
      </w:r>
      <w:r w:rsidR="001A34B8" w:rsidRPr="00377A8C">
        <w:t xml:space="preserve"> the </w:t>
      </w:r>
      <w:r w:rsidR="00502B24" w:rsidRPr="00377A8C">
        <w:t xml:space="preserve">Control.Entity </w:t>
      </w:r>
      <w:r w:rsidR="001A34B8" w:rsidRPr="00377A8C">
        <w:t>table</w:t>
      </w:r>
      <w:r w:rsidR="00484A86">
        <w:t xml:space="preserve"> that</w:t>
      </w:r>
      <w:r w:rsidR="001A34B8" w:rsidRPr="00377A8C">
        <w:t xml:space="preserve"> look like the example below</w:t>
      </w:r>
      <w:r w:rsidR="00502B24" w:rsidRPr="00377A8C">
        <w:t>:</w:t>
      </w:r>
    </w:p>
    <w:p w14:paraId="2A1B4099" w14:textId="1217972B" w:rsidR="003E3CF1" w:rsidRPr="00377A8C" w:rsidRDefault="003E3CF1" w:rsidP="00DC6606">
      <w:pPr>
        <w:rPr>
          <w:rFonts w:hint="eastAsia"/>
        </w:rPr>
      </w:pPr>
    </w:p>
    <w:p w14:paraId="77258E04" w14:textId="59D6AD91" w:rsidR="00502B24" w:rsidRPr="00377A8C" w:rsidRDefault="00D6005B" w:rsidP="00153A8E">
      <w:pPr>
        <w:rPr>
          <w:rFonts w:hint="eastAsia"/>
        </w:rPr>
      </w:pPr>
      <w:r>
        <w:drawing>
          <wp:inline distT="0" distB="0" distL="0" distR="0" wp14:anchorId="1BCD73F6" wp14:editId="35AD2340">
            <wp:extent cx="6120765" cy="546100"/>
            <wp:effectExtent l="0" t="0" r="0" b="6350"/>
            <wp:docPr id="1839095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3">
                      <a:extLst>
                        <a:ext uri="{28A0092B-C50C-407E-A947-70E740481C1C}">
                          <a14:useLocalDpi xmlns:a14="http://schemas.microsoft.com/office/drawing/2010/main" val="0"/>
                        </a:ext>
                      </a:extLst>
                    </a:blip>
                    <a:stretch>
                      <a:fillRect/>
                    </a:stretch>
                  </pic:blipFill>
                  <pic:spPr>
                    <a:xfrm>
                      <a:off x="0" y="0"/>
                      <a:ext cx="6120765" cy="546100"/>
                    </a:xfrm>
                    <a:prstGeom prst="rect">
                      <a:avLst/>
                    </a:prstGeom>
                  </pic:spPr>
                </pic:pic>
              </a:graphicData>
            </a:graphic>
          </wp:inline>
        </w:drawing>
      </w:r>
    </w:p>
    <w:p w14:paraId="01D4F336" w14:textId="77777777" w:rsidR="00DE0DB4" w:rsidRPr="00377A8C" w:rsidRDefault="00DE0DB4" w:rsidP="00153A8E">
      <w:pPr>
        <w:rPr>
          <w:rFonts w:hint="eastAsia"/>
        </w:rPr>
      </w:pPr>
    </w:p>
    <w:p w14:paraId="401F9C70" w14:textId="279ABCA9" w:rsidR="00223988" w:rsidRPr="00377A8C" w:rsidRDefault="00A85A9C" w:rsidP="00223988">
      <w:pPr>
        <w:pStyle w:val="Heading3"/>
        <w:rPr>
          <w:rFonts w:hint="eastAsia"/>
        </w:rPr>
      </w:pPr>
      <w:bookmarkStart w:id="67" w:name="_Toc30618702"/>
      <w:r w:rsidRPr="00377A8C">
        <w:t>Power BI Model</w:t>
      </w:r>
      <w:bookmarkEnd w:id="67"/>
    </w:p>
    <w:p w14:paraId="65E30EC7" w14:textId="04F552B9" w:rsidR="004E4448" w:rsidRPr="00377A8C" w:rsidRDefault="000A5084" w:rsidP="004E4448">
      <w:pPr>
        <w:rPr>
          <w:rFonts w:hint="eastAsia"/>
        </w:rPr>
      </w:pPr>
      <w:r w:rsidRPr="00377A8C">
        <w:t>The Power BI Template provided as part of the solution</w:t>
      </w:r>
      <w:r w:rsidR="003F19C4" w:rsidRPr="00377A8C">
        <w:t xml:space="preserve"> contains the </w:t>
      </w:r>
      <w:r w:rsidR="008B2743" w:rsidRPr="00377A8C">
        <w:t xml:space="preserve">layout, data model and queries necessary to </w:t>
      </w:r>
      <w:r w:rsidR="00D655B4" w:rsidRPr="00377A8C">
        <w:t xml:space="preserve">visualize </w:t>
      </w:r>
      <w:r w:rsidR="005E734F" w:rsidRPr="00377A8C">
        <w:t>the</w:t>
      </w:r>
      <w:r w:rsidR="005D5B7D" w:rsidRPr="00377A8C">
        <w:t xml:space="preserve"> </w:t>
      </w:r>
      <w:r w:rsidR="00D655B4" w:rsidRPr="00377A8C">
        <w:t>da</w:t>
      </w:r>
      <w:r w:rsidR="00717D9C" w:rsidRPr="00377A8C">
        <w:t>ta</w:t>
      </w:r>
      <w:r w:rsidR="001A1DBC" w:rsidRPr="00377A8C">
        <w:t>.</w:t>
      </w:r>
      <w:r w:rsidR="007F2DDC" w:rsidRPr="00377A8C">
        <w:t xml:space="preserve"> The </w:t>
      </w:r>
      <w:r w:rsidR="00F827ED" w:rsidRPr="00377A8C">
        <w:t>template</w:t>
      </w:r>
      <w:r w:rsidR="00F27FD7" w:rsidRPr="00377A8C">
        <w:t xml:space="preserve"> omits the</w:t>
      </w:r>
      <w:r w:rsidR="00B55AD1" w:rsidRPr="00377A8C">
        <w:t xml:space="preserve"> </w:t>
      </w:r>
      <w:r w:rsidR="0046757F" w:rsidRPr="00377A8C">
        <w:t xml:space="preserve">report’s </w:t>
      </w:r>
      <w:r w:rsidR="008C463B" w:rsidRPr="00377A8C">
        <w:t>underlying data</w:t>
      </w:r>
      <w:r w:rsidR="00E4200C" w:rsidRPr="00377A8C">
        <w:t xml:space="preserve"> as this </w:t>
      </w:r>
      <w:r w:rsidR="00BF4BD5" w:rsidRPr="00377A8C">
        <w:t xml:space="preserve">is imported </w:t>
      </w:r>
      <w:r w:rsidR="009A4D40" w:rsidRPr="00377A8C">
        <w:t xml:space="preserve">when </w:t>
      </w:r>
      <w:r w:rsidR="00203D01" w:rsidRPr="00377A8C">
        <w:t xml:space="preserve">the template is </w:t>
      </w:r>
      <w:r w:rsidR="009A4D40" w:rsidRPr="00377A8C">
        <w:t>initially open</w:t>
      </w:r>
      <w:r w:rsidR="00203D01" w:rsidRPr="00377A8C">
        <w:t>ed</w:t>
      </w:r>
      <w:r w:rsidR="005774D1" w:rsidRPr="00377A8C">
        <w:t>.</w:t>
      </w:r>
      <w:r w:rsidR="00DC6606" w:rsidRPr="00377A8C">
        <w:t xml:space="preserve"> </w:t>
      </w:r>
      <w:r w:rsidR="00CB3265" w:rsidRPr="00377A8C">
        <w:t>It is required</w:t>
      </w:r>
      <w:r w:rsidR="00DC6606" w:rsidRPr="00377A8C">
        <w:t xml:space="preserve"> to point Power BI to </w:t>
      </w:r>
      <w:r w:rsidR="00CB3265" w:rsidRPr="00377A8C">
        <w:t xml:space="preserve">the </w:t>
      </w:r>
      <w:r w:rsidR="00DC6606" w:rsidRPr="00377A8C">
        <w:t>instance of Synapse Analytics.</w:t>
      </w:r>
    </w:p>
    <w:p w14:paraId="45818BAC" w14:textId="1040326D" w:rsidR="005774D1" w:rsidRPr="00377A8C" w:rsidRDefault="00611218" w:rsidP="004E4448">
      <w:pPr>
        <w:rPr>
          <w:rFonts w:hint="eastAsia"/>
        </w:rPr>
      </w:pPr>
      <w:r w:rsidRPr="00377A8C">
        <w:t>When open</w:t>
      </w:r>
      <w:r w:rsidR="00CB3265" w:rsidRPr="00377A8C">
        <w:t>ing</w:t>
      </w:r>
      <w:r w:rsidRPr="00377A8C">
        <w:t xml:space="preserve"> the template</w:t>
      </w:r>
      <w:r w:rsidR="00CB3265" w:rsidRPr="00377A8C">
        <w:t>,</w:t>
      </w:r>
      <w:r w:rsidR="00DC6606" w:rsidRPr="00377A8C">
        <w:t xml:space="preserve"> </w:t>
      </w:r>
      <w:r w:rsidR="00CB3265" w:rsidRPr="00377A8C">
        <w:t>it is requested</w:t>
      </w:r>
      <w:r w:rsidR="00F84CE2" w:rsidRPr="00377A8C">
        <w:t xml:space="preserve"> to provide </w:t>
      </w:r>
      <w:r w:rsidR="003B3358" w:rsidRPr="00377A8C">
        <w:t xml:space="preserve">values for </w:t>
      </w:r>
      <w:r w:rsidR="00CB3265" w:rsidRPr="00377A8C">
        <w:t>the</w:t>
      </w:r>
      <w:r w:rsidR="003B3358" w:rsidRPr="00377A8C">
        <w:t xml:space="preserve"> </w:t>
      </w:r>
      <w:r w:rsidR="00295505" w:rsidRPr="00377A8C">
        <w:t>Synapse Analytics Server and Database</w:t>
      </w:r>
      <w:r w:rsidR="00246B5D" w:rsidRPr="00377A8C">
        <w:t xml:space="preserve">, </w:t>
      </w:r>
      <w:r w:rsidR="008B33E8" w:rsidRPr="00377A8C">
        <w:t>specific to your resources</w:t>
      </w:r>
      <w:r w:rsidR="00246B5D" w:rsidRPr="00377A8C">
        <w:t xml:space="preserve"> as shown in the figure below</w:t>
      </w:r>
      <w:r w:rsidR="00295505" w:rsidRPr="00377A8C">
        <w:t xml:space="preserve">. These values </w:t>
      </w:r>
      <w:r w:rsidR="00CB3265" w:rsidRPr="00377A8C">
        <w:t>are</w:t>
      </w:r>
      <w:r w:rsidR="00AF5E7E" w:rsidRPr="00377A8C">
        <w:t xml:space="preserve"> </w:t>
      </w:r>
      <w:r w:rsidR="007F6121" w:rsidRPr="00377A8C">
        <w:t xml:space="preserve">stored as </w:t>
      </w:r>
      <w:r w:rsidR="00AF5E7E" w:rsidRPr="00377A8C">
        <w:t>parameter</w:t>
      </w:r>
      <w:r w:rsidR="007F6121" w:rsidRPr="00377A8C">
        <w:t>s a</w:t>
      </w:r>
      <w:r w:rsidR="00760158" w:rsidRPr="00377A8C">
        <w:t xml:space="preserve">nd can be amended by </w:t>
      </w:r>
      <w:r w:rsidR="00715DA1" w:rsidRPr="00377A8C">
        <w:t>select</w:t>
      </w:r>
      <w:r w:rsidR="00D93009" w:rsidRPr="00377A8C">
        <w:t xml:space="preserve">ing </w:t>
      </w:r>
      <w:r w:rsidR="00D93009" w:rsidRPr="00377A8C">
        <w:rPr>
          <w:b/>
        </w:rPr>
        <w:t>Home &gt; Edit Queries &gt; Edit Parameters</w:t>
      </w:r>
      <w:r w:rsidR="00581906" w:rsidRPr="00377A8C">
        <w:t xml:space="preserve">, </w:t>
      </w:r>
      <w:r w:rsidR="003257F8" w:rsidRPr="00377A8C">
        <w:t>or</w:t>
      </w:r>
      <w:r w:rsidR="00581906" w:rsidRPr="00377A8C">
        <w:t xml:space="preserve"> </w:t>
      </w:r>
      <w:r w:rsidR="00FB37CD" w:rsidRPr="00377A8C">
        <w:t>in Power Query under</w:t>
      </w:r>
      <w:r w:rsidR="001E3FDE" w:rsidRPr="00377A8C">
        <w:t xml:space="preserve"> the </w:t>
      </w:r>
      <w:r w:rsidR="00DF4690" w:rsidRPr="00377A8C">
        <w:t>O</w:t>
      </w:r>
      <w:r w:rsidR="00FB37CD" w:rsidRPr="00377A8C">
        <w:t xml:space="preserve">ther </w:t>
      </w:r>
      <w:r w:rsidR="00DF4690" w:rsidRPr="00377A8C">
        <w:t>Q</w:t>
      </w:r>
      <w:r w:rsidR="00FB37CD" w:rsidRPr="00377A8C">
        <w:t xml:space="preserve">ueries </w:t>
      </w:r>
      <w:r w:rsidR="001E3FDE" w:rsidRPr="00377A8C">
        <w:t>folder</w:t>
      </w:r>
      <w:r w:rsidR="00921B9B" w:rsidRPr="00377A8C">
        <w:t xml:space="preserve"> </w:t>
      </w:r>
      <w:r w:rsidR="00DF4690" w:rsidRPr="00377A8C">
        <w:t>(</w:t>
      </w:r>
      <w:r w:rsidR="003257F8" w:rsidRPr="00377A8C">
        <w:t xml:space="preserve">see </w:t>
      </w:r>
      <w:r w:rsidR="00921B9B" w:rsidRPr="00377A8C">
        <w:t>section 3</w:t>
      </w:r>
      <w:r w:rsidR="00DF4690" w:rsidRPr="00377A8C">
        <w:t>.1.3.2)</w:t>
      </w:r>
    </w:p>
    <w:p w14:paraId="25FF1FBE" w14:textId="78BA1932" w:rsidR="00AD0CDE" w:rsidRPr="00377A8C" w:rsidRDefault="00B307D0" w:rsidP="004E4448">
      <w:pPr>
        <w:rPr>
          <w:rFonts w:hint="eastAsia"/>
        </w:rPr>
      </w:pPr>
      <w:r w:rsidRPr="00377A8C">
        <w:drawing>
          <wp:inline distT="0" distB="0" distL="0" distR="0" wp14:anchorId="166593BE" wp14:editId="0F9BCB02">
            <wp:extent cx="4542790" cy="1614070"/>
            <wp:effectExtent l="0" t="0" r="0" b="5715"/>
            <wp:docPr id="1995442069" name="Picture 199544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71"/>
                    <a:stretch/>
                  </pic:blipFill>
                  <pic:spPr bwMode="auto">
                    <a:xfrm>
                      <a:off x="0" y="0"/>
                      <a:ext cx="4551861" cy="1617293"/>
                    </a:xfrm>
                    <a:prstGeom prst="rect">
                      <a:avLst/>
                    </a:prstGeom>
                    <a:ln>
                      <a:noFill/>
                    </a:ln>
                    <a:extLst>
                      <a:ext uri="{53640926-AAD7-44D8-BBD7-CCE9431645EC}">
                        <a14:shadowObscured xmlns:a14="http://schemas.microsoft.com/office/drawing/2010/main"/>
                      </a:ext>
                    </a:extLst>
                  </pic:spPr>
                </pic:pic>
              </a:graphicData>
            </a:graphic>
          </wp:inline>
        </w:drawing>
      </w:r>
    </w:p>
    <w:p w14:paraId="56D4FDC1" w14:textId="25E49B66" w:rsidR="007A1664" w:rsidRPr="00377A8C" w:rsidRDefault="00DE4E48" w:rsidP="004E4448">
      <w:pPr>
        <w:rPr>
          <w:rFonts w:hint="eastAsia"/>
        </w:rPr>
      </w:pPr>
      <w:r w:rsidRPr="00377A8C">
        <w:t>Upon successful</w:t>
      </w:r>
      <w:r w:rsidR="007A1664" w:rsidRPr="00377A8C">
        <w:t xml:space="preserve"> authent</w:t>
      </w:r>
      <w:r w:rsidR="00D40CFF" w:rsidRPr="00377A8C">
        <w:t>ication</w:t>
      </w:r>
      <w:r w:rsidR="00EE67D3" w:rsidRPr="00377A8C">
        <w:t xml:space="preserve">, the </w:t>
      </w:r>
      <w:r w:rsidR="0072569D" w:rsidRPr="00377A8C">
        <w:t>report’s data get</w:t>
      </w:r>
      <w:r w:rsidR="00DF34DC" w:rsidRPr="00377A8C">
        <w:t>s loaded into the Data Model</w:t>
      </w:r>
      <w:r w:rsidR="00A76FDA" w:rsidRPr="00377A8C">
        <w:t xml:space="preserve">. </w:t>
      </w:r>
    </w:p>
    <w:p w14:paraId="4574AF5F" w14:textId="1EA80865" w:rsidR="00AF5E7E" w:rsidRPr="00377A8C" w:rsidRDefault="007A1664" w:rsidP="004E4448">
      <w:pPr>
        <w:rPr>
          <w:rFonts w:hint="eastAsia"/>
        </w:rPr>
      </w:pPr>
      <w:r w:rsidRPr="00377A8C">
        <w:drawing>
          <wp:inline distT="0" distB="0" distL="0" distR="0" wp14:anchorId="2F56C5E3" wp14:editId="12DA0173">
            <wp:extent cx="2969097" cy="2315306"/>
            <wp:effectExtent l="0" t="0" r="3175"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5">
                      <a:extLst>
                        <a:ext uri="{28A0092B-C50C-407E-A947-70E740481C1C}">
                          <a14:useLocalDpi xmlns:a14="http://schemas.microsoft.com/office/drawing/2010/main" val="0"/>
                        </a:ext>
                      </a:extLst>
                    </a:blip>
                    <a:stretch>
                      <a:fillRect/>
                    </a:stretch>
                  </pic:blipFill>
                  <pic:spPr>
                    <a:xfrm>
                      <a:off x="0" y="0"/>
                      <a:ext cx="2969097" cy="2315306"/>
                    </a:xfrm>
                    <a:prstGeom prst="rect">
                      <a:avLst/>
                    </a:prstGeom>
                  </pic:spPr>
                </pic:pic>
              </a:graphicData>
            </a:graphic>
          </wp:inline>
        </w:drawing>
      </w:r>
      <w:r w:rsidR="2F4F1CE7" w:rsidRPr="00377A8C">
        <w:t xml:space="preserve"> </w:t>
      </w:r>
    </w:p>
    <w:p w14:paraId="4C8E594E" w14:textId="26E548BC" w:rsidR="00431265" w:rsidRPr="00377A8C" w:rsidRDefault="00665626" w:rsidP="004E4448">
      <w:pPr>
        <w:rPr>
          <w:rFonts w:hint="eastAsia"/>
        </w:rPr>
      </w:pPr>
      <w:r w:rsidRPr="00377A8C">
        <w:t>This prompts the creation of the report including all the pages, visuals, data model art</w:t>
      </w:r>
      <w:r w:rsidR="00DE6FD3" w:rsidRPr="00377A8C">
        <w:t>e</w:t>
      </w:r>
      <w:r w:rsidRPr="00377A8C">
        <w:t>facts</w:t>
      </w:r>
      <w:r w:rsidR="007B7712" w:rsidRPr="00377A8C">
        <w:t xml:space="preserve">, and queries </w:t>
      </w:r>
      <w:r w:rsidR="00C55D0F" w:rsidRPr="00377A8C">
        <w:t>which the report is based on.</w:t>
      </w:r>
    </w:p>
    <w:p w14:paraId="742E83B3" w14:textId="77777777" w:rsidR="00431265" w:rsidRPr="00377A8C" w:rsidRDefault="00431265">
      <w:pPr>
        <w:spacing w:after="200" w:line="276" w:lineRule="auto"/>
        <w:rPr>
          <w:rFonts w:hint="eastAsia"/>
        </w:rPr>
      </w:pPr>
      <w:r w:rsidRPr="00377A8C">
        <w:br w:type="page"/>
      </w:r>
    </w:p>
    <w:p w14:paraId="20B291F7" w14:textId="1B716503" w:rsidR="00977C14" w:rsidRPr="00377A8C" w:rsidRDefault="00223988" w:rsidP="00977C14">
      <w:pPr>
        <w:pStyle w:val="Heading4"/>
        <w:rPr>
          <w:rFonts w:hint="eastAsia"/>
        </w:rPr>
      </w:pPr>
      <w:r w:rsidRPr="00377A8C">
        <w:lastRenderedPageBreak/>
        <w:t xml:space="preserve">How to add </w:t>
      </w:r>
      <w:r w:rsidR="00EC13EC" w:rsidRPr="00377A8C">
        <w:t xml:space="preserve">a </w:t>
      </w:r>
      <w:r w:rsidRPr="00377A8C">
        <w:t xml:space="preserve">Presentation </w:t>
      </w:r>
      <w:r w:rsidR="00731003" w:rsidRPr="00377A8C">
        <w:t>v</w:t>
      </w:r>
      <w:r w:rsidRPr="00377A8C">
        <w:t xml:space="preserve">iew from </w:t>
      </w:r>
      <w:r w:rsidR="00EC13EC" w:rsidRPr="00377A8C">
        <w:t xml:space="preserve">an </w:t>
      </w:r>
      <w:r w:rsidRPr="00377A8C">
        <w:t>existing connection</w:t>
      </w:r>
    </w:p>
    <w:p w14:paraId="43FF2C82" w14:textId="02C1E2B3" w:rsidR="00977C14" w:rsidRPr="00377A8C" w:rsidRDefault="00FF32D0" w:rsidP="006F2D6D">
      <w:pPr>
        <w:pStyle w:val="ListParagraph"/>
        <w:numPr>
          <w:ilvl w:val="0"/>
          <w:numId w:val="47"/>
        </w:numPr>
        <w:rPr>
          <w:rFonts w:hint="eastAsia"/>
        </w:rPr>
      </w:pPr>
      <w:r w:rsidRPr="00377A8C">
        <w:t xml:space="preserve">To </w:t>
      </w:r>
      <w:r w:rsidR="003E0AB9" w:rsidRPr="00377A8C">
        <w:t>add a new data source from an existing connection</w:t>
      </w:r>
      <w:r w:rsidR="00F1379E" w:rsidRPr="00377A8C">
        <w:t>,</w:t>
      </w:r>
      <w:r w:rsidR="003E0AB9" w:rsidRPr="00377A8C">
        <w:t xml:space="preserve"> </w:t>
      </w:r>
      <w:r w:rsidR="009D55A4" w:rsidRPr="00377A8C">
        <w:t>navigate to</w:t>
      </w:r>
      <w:r w:rsidR="00984EE0" w:rsidRPr="00377A8C">
        <w:t xml:space="preserve"> the Home Tab under external data </w:t>
      </w:r>
      <w:r w:rsidR="00240A85" w:rsidRPr="00377A8C">
        <w:t xml:space="preserve">and </w:t>
      </w:r>
      <w:r w:rsidR="00984EE0" w:rsidRPr="00377A8C">
        <w:t>click “Get data”</w:t>
      </w:r>
      <w:r w:rsidR="001A4166" w:rsidRPr="00377A8C">
        <w:t>,</w:t>
      </w:r>
      <w:r w:rsidR="00984EE0" w:rsidRPr="00377A8C">
        <w:t xml:space="preserve"> as shown below</w:t>
      </w:r>
      <w:r w:rsidR="00240A85" w:rsidRPr="00377A8C">
        <w:t>.</w:t>
      </w:r>
      <w:r w:rsidR="003600FD" w:rsidRPr="00377A8C">
        <w:t xml:space="preserve"> </w:t>
      </w:r>
    </w:p>
    <w:p w14:paraId="2C433F16" w14:textId="290E3BE7" w:rsidR="00984EE0" w:rsidRPr="00377A8C" w:rsidRDefault="00C32DF2" w:rsidP="00BB6C00">
      <w:pPr>
        <w:ind w:firstLine="360"/>
        <w:rPr>
          <w:rFonts w:hint="eastAsia"/>
        </w:rPr>
      </w:pPr>
      <w:r w:rsidRPr="00377A8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377A8C" w:rsidRDefault="00A97C26" w:rsidP="00113B16">
      <w:pPr>
        <w:ind w:left="360"/>
        <w:rPr>
          <w:rFonts w:hint="eastAsia"/>
        </w:rPr>
      </w:pPr>
      <w:r w:rsidRPr="00377A8C">
        <w:t>T</w:t>
      </w:r>
      <w:r w:rsidR="00AE2AF7" w:rsidRPr="00377A8C">
        <w:t xml:space="preserve">o </w:t>
      </w:r>
      <w:r w:rsidRPr="00377A8C">
        <w:t>select Azure SQL Data Warehouse (</w:t>
      </w:r>
      <w:r w:rsidR="002F6A11" w:rsidRPr="00377A8C">
        <w:t>previous name for Synapse Analytics)</w:t>
      </w:r>
      <w:r w:rsidR="00B920B0" w:rsidRPr="00377A8C">
        <w:t>,</w:t>
      </w:r>
      <w:r w:rsidR="00AE2AF7" w:rsidRPr="00377A8C">
        <w:t xml:space="preserve"> click on more</w:t>
      </w:r>
      <w:r w:rsidR="003653D8" w:rsidRPr="00377A8C">
        <w:t xml:space="preserve"> to get </w:t>
      </w:r>
      <w:r w:rsidR="00B920B0" w:rsidRPr="00377A8C">
        <w:t>access to a wider range of sources</w:t>
      </w:r>
      <w:r w:rsidR="000C225B" w:rsidRPr="00377A8C">
        <w:t xml:space="preserve">. </w:t>
      </w:r>
      <w:r w:rsidR="00B17F46" w:rsidRPr="00377A8C">
        <w:t>N</w:t>
      </w:r>
      <w:r w:rsidR="00B33A08" w:rsidRPr="00377A8C">
        <w:t xml:space="preserve">avigate to </w:t>
      </w:r>
      <w:r w:rsidR="00C87A77" w:rsidRPr="00377A8C">
        <w:t>Azure</w:t>
      </w:r>
      <w:r w:rsidR="00B17F46" w:rsidRPr="00377A8C">
        <w:t xml:space="preserve"> and select</w:t>
      </w:r>
      <w:r w:rsidR="00C87A77" w:rsidRPr="00377A8C">
        <w:t xml:space="preserve"> Azure SQL Data Warehouse.</w:t>
      </w:r>
    </w:p>
    <w:p w14:paraId="6BF0A1CE" w14:textId="2463F931" w:rsidR="000C225B" w:rsidRPr="00377A8C" w:rsidRDefault="000C225B" w:rsidP="004B681B">
      <w:pPr>
        <w:ind w:firstLine="360"/>
        <w:rPr>
          <w:rFonts w:hint="eastAsia"/>
        </w:rPr>
      </w:pPr>
      <w:r w:rsidRPr="00377A8C">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377A8C" w:rsidRDefault="00815272" w:rsidP="006F2D6D">
      <w:pPr>
        <w:pStyle w:val="ListParagraph"/>
        <w:numPr>
          <w:ilvl w:val="0"/>
          <w:numId w:val="47"/>
        </w:numPr>
        <w:rPr>
          <w:rFonts w:hint="eastAsia"/>
        </w:rPr>
      </w:pPr>
      <w:r w:rsidRPr="00377A8C">
        <w:t>A</w:t>
      </w:r>
      <w:r w:rsidR="003A2670" w:rsidRPr="00377A8C">
        <w:t xml:space="preserve"> dialog box</w:t>
      </w:r>
      <w:r w:rsidR="00BA702F" w:rsidRPr="00377A8C">
        <w:t xml:space="preserve"> </w:t>
      </w:r>
      <w:r w:rsidR="003A2670" w:rsidRPr="00377A8C">
        <w:t xml:space="preserve">asking to confirm </w:t>
      </w:r>
      <w:r w:rsidRPr="00377A8C">
        <w:t>the</w:t>
      </w:r>
      <w:r w:rsidR="00316B18" w:rsidRPr="00377A8C">
        <w:t xml:space="preserve"> </w:t>
      </w:r>
      <w:r w:rsidR="00BA702F" w:rsidRPr="00377A8C">
        <w:t>S</w:t>
      </w:r>
      <w:r w:rsidR="00552EDC" w:rsidRPr="00377A8C">
        <w:t>erver and Database details</w:t>
      </w:r>
      <w:r w:rsidR="00E76087" w:rsidRPr="00377A8C">
        <w:t xml:space="preserve"> is prompted</w:t>
      </w:r>
      <w:r w:rsidR="00552EDC" w:rsidRPr="00377A8C">
        <w:t xml:space="preserve">. </w:t>
      </w:r>
      <w:r w:rsidR="00446A87" w:rsidRPr="00377A8C">
        <w:t>These</w:t>
      </w:r>
      <w:r w:rsidR="00F754F4" w:rsidRPr="00377A8C">
        <w:t xml:space="preserve"> details </w:t>
      </w:r>
      <w:r w:rsidR="00170E64" w:rsidRPr="00377A8C">
        <w:t>are</w:t>
      </w:r>
      <w:r w:rsidR="00866691" w:rsidRPr="00377A8C">
        <w:t xml:space="preserve"> </w:t>
      </w:r>
      <w:r w:rsidR="00F754F4" w:rsidRPr="00377A8C">
        <w:t>stored in parameter</w:t>
      </w:r>
      <w:r w:rsidR="007A2639" w:rsidRPr="00377A8C">
        <w:t>s</w:t>
      </w:r>
      <w:r w:rsidR="0041516F" w:rsidRPr="00377A8C">
        <w:t xml:space="preserve">. </w:t>
      </w:r>
      <w:r w:rsidR="00B72E73" w:rsidRPr="00377A8C">
        <w:t>Once map</w:t>
      </w:r>
      <w:r w:rsidR="001B5258" w:rsidRPr="00377A8C">
        <w:t>ped,</w:t>
      </w:r>
      <w:r w:rsidR="00B72E73" w:rsidRPr="00377A8C">
        <w:t xml:space="preserve"> leave the default Data Connectivity mode selected</w:t>
      </w:r>
      <w:r w:rsidR="003E5D6F" w:rsidRPr="00377A8C">
        <w:t>.</w:t>
      </w:r>
    </w:p>
    <w:p w14:paraId="55BE4CFD" w14:textId="49FA42A8" w:rsidR="00047FCD" w:rsidRPr="00377A8C" w:rsidRDefault="00047FCD" w:rsidP="004B681B">
      <w:pPr>
        <w:ind w:firstLine="360"/>
        <w:rPr>
          <w:rFonts w:hint="eastAsia"/>
        </w:rPr>
      </w:pPr>
      <w:r w:rsidRPr="00377A8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0C83032D" w14:textId="77777777" w:rsidR="008E05C8" w:rsidRDefault="001B5258" w:rsidP="006F2D6D">
      <w:pPr>
        <w:pStyle w:val="ListParagraph"/>
        <w:numPr>
          <w:ilvl w:val="0"/>
          <w:numId w:val="47"/>
        </w:numPr>
        <w:ind w:left="360"/>
        <w:rPr>
          <w:rFonts w:hint="eastAsia"/>
        </w:rPr>
      </w:pPr>
      <w:r w:rsidRPr="00377A8C">
        <w:t>T</w:t>
      </w:r>
      <w:r w:rsidR="001D2989" w:rsidRPr="00377A8C">
        <w:t>he Navigator</w:t>
      </w:r>
      <w:r w:rsidR="00873CA4" w:rsidRPr="00377A8C">
        <w:t xml:space="preserve"> menu</w:t>
      </w:r>
      <w:r w:rsidR="005B0335" w:rsidRPr="00377A8C">
        <w:t xml:space="preserve"> </w:t>
      </w:r>
      <w:r w:rsidR="007C5FC8" w:rsidRPr="00377A8C">
        <w:t>allows</w:t>
      </w:r>
      <w:r w:rsidR="00D40A57" w:rsidRPr="00377A8C">
        <w:t xml:space="preserve"> </w:t>
      </w:r>
      <w:r w:rsidR="00721DB1" w:rsidRPr="00377A8C">
        <w:t xml:space="preserve">the </w:t>
      </w:r>
      <w:r w:rsidR="00D40A57" w:rsidRPr="00377A8C">
        <w:t>select</w:t>
      </w:r>
      <w:r w:rsidR="00721DB1" w:rsidRPr="00377A8C">
        <w:t>ion of</w:t>
      </w:r>
      <w:r w:rsidR="00D40A57" w:rsidRPr="00377A8C">
        <w:t xml:space="preserve"> </w:t>
      </w:r>
      <w:r w:rsidR="002E0F71" w:rsidRPr="00377A8C">
        <w:t xml:space="preserve">new </w:t>
      </w:r>
      <w:r w:rsidR="00D40A57" w:rsidRPr="00377A8C">
        <w:t>entity</w:t>
      </w:r>
      <w:r w:rsidR="00622BD8" w:rsidRPr="00377A8C">
        <w:t>/entities</w:t>
      </w:r>
      <w:r w:rsidR="00487C78" w:rsidRPr="00377A8C">
        <w:t>.</w:t>
      </w:r>
    </w:p>
    <w:p w14:paraId="1D991966" w14:textId="0550EC39" w:rsidR="00D435E1" w:rsidRPr="00377A8C" w:rsidRDefault="00D435E1" w:rsidP="008E05C8">
      <w:pPr>
        <w:pStyle w:val="ListParagraph"/>
        <w:ind w:left="360"/>
        <w:rPr>
          <w:rFonts w:hint="eastAsia"/>
        </w:rPr>
      </w:pPr>
      <w:r w:rsidRPr="00377A8C">
        <w:drawing>
          <wp:inline distT="0" distB="0" distL="0" distR="0" wp14:anchorId="1BBA4BD9" wp14:editId="58C0251F">
            <wp:extent cx="5383250" cy="1343259"/>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83250"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377A8C" w:rsidRDefault="00E54327" w:rsidP="00670A52">
      <w:pPr>
        <w:pStyle w:val="ListParagraph"/>
        <w:ind w:left="360"/>
        <w:rPr>
          <w:rFonts w:hint="eastAsia"/>
        </w:rPr>
      </w:pPr>
    </w:p>
    <w:p w14:paraId="1E06110E" w14:textId="3EF8F5DA" w:rsidR="00670A52" w:rsidRPr="00377A8C" w:rsidRDefault="00CA2722" w:rsidP="00670A52">
      <w:pPr>
        <w:pStyle w:val="ListParagraph"/>
        <w:ind w:left="360"/>
        <w:rPr>
          <w:rFonts w:hint="eastAsia"/>
        </w:rPr>
      </w:pPr>
      <w:r w:rsidRPr="00377A8C">
        <w:lastRenderedPageBreak/>
        <w:t>It is possible to</w:t>
      </w:r>
      <w:r w:rsidR="00D30182" w:rsidRPr="00377A8C">
        <w:t xml:space="preserve"> either load the data into</w:t>
      </w:r>
      <w:r w:rsidR="006461D8" w:rsidRPr="00377A8C">
        <w:t xml:space="preserve"> the Model without Transforming it</w:t>
      </w:r>
      <w:r w:rsidR="00941340" w:rsidRPr="00377A8C">
        <w:t xml:space="preserve"> (Load) or </w:t>
      </w:r>
      <w:r w:rsidR="00BE6AF3" w:rsidRPr="00377A8C">
        <w:t xml:space="preserve">Transforming the data in Power Query before Loading it into the Model (Transform Data). </w:t>
      </w:r>
      <w:r w:rsidR="004B5B51" w:rsidRPr="00377A8C">
        <w:t>Select “Transform Data” a</w:t>
      </w:r>
      <w:r w:rsidR="00816A39" w:rsidRPr="00377A8C">
        <w:t xml:space="preserve">s the next section </w:t>
      </w:r>
      <w:r w:rsidR="00E54327" w:rsidRPr="00377A8C">
        <w:t xml:space="preserve">is carried out in </w:t>
      </w:r>
      <w:r w:rsidRPr="00377A8C">
        <w:t>the</w:t>
      </w:r>
      <w:r w:rsidR="00E54327" w:rsidRPr="00377A8C">
        <w:t xml:space="preserve"> Power Query env</w:t>
      </w:r>
      <w:r w:rsidR="00DE465E" w:rsidRPr="00377A8C">
        <w:t>ir</w:t>
      </w:r>
      <w:r w:rsidR="00E54327" w:rsidRPr="00377A8C">
        <w:t>o</w:t>
      </w:r>
      <w:r w:rsidR="00DE465E" w:rsidRPr="00377A8C">
        <w:t>n</w:t>
      </w:r>
      <w:r w:rsidR="00E54327" w:rsidRPr="00377A8C">
        <w:t>ment.</w:t>
      </w:r>
    </w:p>
    <w:p w14:paraId="5FDA30E1" w14:textId="77777777" w:rsidR="00E54327" w:rsidRPr="00377A8C" w:rsidRDefault="00E54327" w:rsidP="00670A52">
      <w:pPr>
        <w:pStyle w:val="ListParagraph"/>
        <w:ind w:left="360"/>
        <w:rPr>
          <w:rFonts w:hint="eastAsia"/>
        </w:rPr>
      </w:pPr>
    </w:p>
    <w:p w14:paraId="6D0FEEDE" w14:textId="5318841F" w:rsidR="00D30182" w:rsidRPr="00377A8C" w:rsidRDefault="00D30182" w:rsidP="00670A52">
      <w:pPr>
        <w:pStyle w:val="ListParagraph"/>
        <w:ind w:left="360"/>
        <w:rPr>
          <w:rFonts w:hint="eastAsia"/>
        </w:rPr>
      </w:pPr>
      <w:r w:rsidRPr="00377A8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15BD80E7" w:rsidR="00CE07EA" w:rsidRPr="00377A8C" w:rsidRDefault="0067141A" w:rsidP="00670A52">
      <w:pPr>
        <w:pStyle w:val="ListParagraph"/>
        <w:ind w:left="360"/>
        <w:rPr>
          <w:rFonts w:hint="eastAsia"/>
        </w:rPr>
      </w:pPr>
      <w:r w:rsidRPr="00377A8C">
        <w:t xml:space="preserve">Power Query </w:t>
      </w:r>
      <w:r w:rsidR="00E42E34" w:rsidRPr="00377A8C">
        <w:t>has been setup with the following</w:t>
      </w:r>
      <w:r w:rsidR="00E755C8" w:rsidRPr="00377A8C">
        <w:t xml:space="preserve"> folder structure to house t</w:t>
      </w:r>
      <w:r w:rsidR="00D812B6" w:rsidRPr="00377A8C">
        <w:t xml:space="preserve">he various </w:t>
      </w:r>
      <w:r w:rsidR="000A1EF0" w:rsidRPr="00377A8C">
        <w:t>Data model</w:t>
      </w:r>
      <w:r w:rsidR="003B41EE" w:rsidRPr="00377A8C">
        <w:t xml:space="preserve"> art</w:t>
      </w:r>
      <w:r w:rsidR="00DE6FD3" w:rsidRPr="00377A8C">
        <w:t>e</w:t>
      </w:r>
      <w:r w:rsidR="003B41EE" w:rsidRPr="00377A8C">
        <w:t>f</w:t>
      </w:r>
      <w:r w:rsidR="00CA5988" w:rsidRPr="00377A8C">
        <w:t>a</w:t>
      </w:r>
      <w:r w:rsidR="003B41EE" w:rsidRPr="00377A8C">
        <w:t>cts</w:t>
      </w:r>
      <w:r w:rsidR="00CA5988" w:rsidRPr="00377A8C">
        <w:t>.</w:t>
      </w:r>
    </w:p>
    <w:p w14:paraId="630140CB" w14:textId="77777777" w:rsidR="00EE57E8" w:rsidRPr="00377A8C" w:rsidRDefault="00EE57E8" w:rsidP="00670A52">
      <w:pPr>
        <w:pStyle w:val="ListParagraph"/>
        <w:ind w:left="360"/>
        <w:rPr>
          <w:rFonts w:hint="eastAsia"/>
        </w:rPr>
      </w:pPr>
    </w:p>
    <w:p w14:paraId="299C46D0" w14:textId="199F6C25" w:rsidR="000A1EF0" w:rsidRPr="00377A8C" w:rsidRDefault="009B401D" w:rsidP="00670A52">
      <w:pPr>
        <w:pStyle w:val="ListParagraph"/>
        <w:ind w:left="360"/>
        <w:rPr>
          <w:rFonts w:hint="eastAsia"/>
        </w:rPr>
      </w:pPr>
      <w:r>
        <w:drawing>
          <wp:inline distT="0" distB="0" distL="0" distR="0" wp14:anchorId="14047B38" wp14:editId="04B2EB02">
            <wp:extent cx="2341645" cy="1318260"/>
            <wp:effectExtent l="0" t="0" r="1905" b="0"/>
            <wp:docPr id="52832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2341645" cy="1318260"/>
                    </a:xfrm>
                    <a:prstGeom prst="rect">
                      <a:avLst/>
                    </a:prstGeom>
                  </pic:spPr>
                </pic:pic>
              </a:graphicData>
            </a:graphic>
          </wp:inline>
        </w:drawing>
      </w:r>
    </w:p>
    <w:p w14:paraId="10D3A783" w14:textId="77777777" w:rsidR="00113C0E" w:rsidRPr="00377A8C" w:rsidRDefault="00113C0E" w:rsidP="00670A52">
      <w:pPr>
        <w:pStyle w:val="ListParagraph"/>
        <w:ind w:left="360"/>
        <w:rPr>
          <w:rFonts w:hint="eastAsia"/>
        </w:rPr>
      </w:pPr>
    </w:p>
    <w:p w14:paraId="59B1C41D" w14:textId="100B7727" w:rsidR="00FD6D1D" w:rsidRPr="00377A8C" w:rsidRDefault="00FD6D1D" w:rsidP="00FD6D1D">
      <w:pPr>
        <w:pStyle w:val="ListParagraph"/>
        <w:ind w:left="360"/>
        <w:rPr>
          <w:rFonts w:hint="eastAsia"/>
        </w:rPr>
      </w:pPr>
      <w:r w:rsidRPr="00377A8C">
        <w:rPr>
          <w:b/>
        </w:rPr>
        <w:t xml:space="preserve">DEFAULTVALUES </w:t>
      </w:r>
      <w:r w:rsidRPr="00377A8C">
        <w:t xml:space="preserve"> - contains all the default values that will be used in place of null values.</w:t>
      </w:r>
    </w:p>
    <w:p w14:paraId="3A5893B4" w14:textId="7909B25D" w:rsidR="00534014" w:rsidRPr="00377A8C" w:rsidRDefault="00534014" w:rsidP="00670A52">
      <w:pPr>
        <w:pStyle w:val="ListParagraph"/>
        <w:ind w:left="360"/>
        <w:rPr>
          <w:rFonts w:hint="eastAsia"/>
        </w:rPr>
      </w:pPr>
      <w:r w:rsidRPr="00377A8C">
        <w:rPr>
          <w:b/>
        </w:rPr>
        <w:t xml:space="preserve">RAW </w:t>
      </w:r>
      <w:r w:rsidR="00113C0E" w:rsidRPr="00377A8C">
        <w:rPr>
          <w:b/>
        </w:rPr>
        <w:t xml:space="preserve"> </w:t>
      </w:r>
      <w:r w:rsidRPr="00377A8C">
        <w:t xml:space="preserve">– contains all the entities in their raw form without any </w:t>
      </w:r>
      <w:r w:rsidR="00113C0E" w:rsidRPr="00377A8C">
        <w:t>transform</w:t>
      </w:r>
      <w:r w:rsidR="00C95834" w:rsidRPr="00377A8C">
        <w:t>ations</w:t>
      </w:r>
      <w:r w:rsidR="00383312" w:rsidRPr="00377A8C">
        <w:t>.</w:t>
      </w:r>
    </w:p>
    <w:p w14:paraId="2D03AD27" w14:textId="71AA7A2C" w:rsidR="002F11CC" w:rsidRPr="00377A8C" w:rsidRDefault="002F11CC" w:rsidP="00670A52">
      <w:pPr>
        <w:pStyle w:val="ListParagraph"/>
        <w:ind w:left="360"/>
        <w:rPr>
          <w:rFonts w:hint="eastAsia"/>
        </w:rPr>
      </w:pPr>
      <w:r w:rsidRPr="00377A8C">
        <w:rPr>
          <w:b/>
        </w:rPr>
        <w:t>DIMENSIONS</w:t>
      </w:r>
      <w:r w:rsidR="00C95834" w:rsidRPr="00377A8C">
        <w:rPr>
          <w:b/>
        </w:rPr>
        <w:t xml:space="preserve"> </w:t>
      </w:r>
      <w:r w:rsidR="00C95834" w:rsidRPr="00377A8C">
        <w:t xml:space="preserve">– contains </w:t>
      </w:r>
      <w:r w:rsidR="00627EED" w:rsidRPr="00377A8C">
        <w:t xml:space="preserve">transformed </w:t>
      </w:r>
      <w:r w:rsidR="00AE54FC" w:rsidRPr="00377A8C">
        <w:t xml:space="preserve">Dimensional </w:t>
      </w:r>
      <w:r w:rsidR="00653884" w:rsidRPr="00377A8C">
        <w:t>entities</w:t>
      </w:r>
      <w:r w:rsidR="00AE54FC" w:rsidRPr="00377A8C">
        <w:t xml:space="preserve"> stored as </w:t>
      </w:r>
      <w:r w:rsidR="00C95834" w:rsidRPr="00377A8C">
        <w:t xml:space="preserve">query references to the </w:t>
      </w:r>
      <w:r w:rsidR="00C866CB" w:rsidRPr="00377A8C">
        <w:t xml:space="preserve">underlying </w:t>
      </w:r>
      <w:r w:rsidR="00470760" w:rsidRPr="00377A8C">
        <w:t>raw entity</w:t>
      </w:r>
      <w:r w:rsidR="00383312" w:rsidRPr="00377A8C">
        <w:t>.</w:t>
      </w:r>
    </w:p>
    <w:p w14:paraId="14075470" w14:textId="040C9486" w:rsidR="002F11CC" w:rsidRPr="00377A8C" w:rsidRDefault="002F11CC" w:rsidP="00670A52">
      <w:pPr>
        <w:pStyle w:val="ListParagraph"/>
        <w:ind w:left="360"/>
        <w:rPr>
          <w:rFonts w:hint="eastAsia"/>
        </w:rPr>
      </w:pPr>
      <w:r w:rsidRPr="00377A8C">
        <w:rPr>
          <w:b/>
        </w:rPr>
        <w:t>FACTS</w:t>
      </w:r>
      <w:r w:rsidR="005966E0" w:rsidRPr="00377A8C">
        <w:t xml:space="preserve"> – contains transformed Fact entities stored as query references to the underlying </w:t>
      </w:r>
      <w:r w:rsidR="00470760" w:rsidRPr="00377A8C">
        <w:t xml:space="preserve">raw </w:t>
      </w:r>
      <w:r w:rsidR="005966E0" w:rsidRPr="00377A8C">
        <w:t>entity</w:t>
      </w:r>
      <w:r w:rsidR="00383312" w:rsidRPr="00377A8C">
        <w:t>.</w:t>
      </w:r>
    </w:p>
    <w:p w14:paraId="4B810D87" w14:textId="341DCB3E" w:rsidR="002F11CC" w:rsidRPr="00377A8C" w:rsidRDefault="002F11CC" w:rsidP="00670A52">
      <w:pPr>
        <w:pStyle w:val="ListParagraph"/>
        <w:ind w:left="360"/>
        <w:rPr>
          <w:rFonts w:hint="eastAsia"/>
        </w:rPr>
      </w:pPr>
      <w:r w:rsidRPr="00377A8C">
        <w:rPr>
          <w:b/>
        </w:rPr>
        <w:t>TEMPTABLE</w:t>
      </w:r>
      <w:r w:rsidR="00470760" w:rsidRPr="00377A8C">
        <w:rPr>
          <w:b/>
        </w:rPr>
        <w:t xml:space="preserve"> – </w:t>
      </w:r>
      <w:r w:rsidR="00470760" w:rsidRPr="00377A8C">
        <w:t>contains temp</w:t>
      </w:r>
      <w:r w:rsidR="00BD5FF7" w:rsidRPr="00377A8C">
        <w:t>orary t</w:t>
      </w:r>
      <w:r w:rsidR="00F001D9" w:rsidRPr="00377A8C">
        <w:t xml:space="preserve">ables that </w:t>
      </w:r>
      <w:r w:rsidR="001A6490" w:rsidRPr="00377A8C">
        <w:t>fac</w:t>
      </w:r>
      <w:r w:rsidR="0078422F" w:rsidRPr="00377A8C">
        <w:t>i</w:t>
      </w:r>
      <w:r w:rsidR="004D660C" w:rsidRPr="00377A8C">
        <w:t>l</w:t>
      </w:r>
      <w:r w:rsidR="008F6587" w:rsidRPr="00377A8C">
        <w:t>it</w:t>
      </w:r>
      <w:r w:rsidR="004D660C" w:rsidRPr="00377A8C">
        <w:t>ate</w:t>
      </w:r>
      <w:r w:rsidR="00BA4994" w:rsidRPr="00377A8C">
        <w:t xml:space="preserve"> lookup</w:t>
      </w:r>
      <w:r w:rsidR="0077478E" w:rsidRPr="00377A8C">
        <w:t>s between the Fact</w:t>
      </w:r>
      <w:r w:rsidR="0035028E" w:rsidRPr="00377A8C">
        <w:t xml:space="preserve">s and </w:t>
      </w:r>
      <w:r w:rsidR="0077478E" w:rsidRPr="00377A8C">
        <w:t>Dimension</w:t>
      </w:r>
      <w:r w:rsidR="00850CC2" w:rsidRPr="00377A8C">
        <w:t>s</w:t>
      </w:r>
      <w:r w:rsidR="0077478E" w:rsidRPr="00377A8C">
        <w:t xml:space="preserve"> </w:t>
      </w:r>
      <w:r w:rsidR="00850CC2" w:rsidRPr="00377A8C">
        <w:t>in order to store F</w:t>
      </w:r>
      <w:r w:rsidR="003B7500" w:rsidRPr="00377A8C">
        <w:t>K</w:t>
      </w:r>
      <w:r w:rsidR="00383312" w:rsidRPr="00377A8C">
        <w:t>.</w:t>
      </w:r>
    </w:p>
    <w:p w14:paraId="17B7546C" w14:textId="75C5C8F2" w:rsidR="002F11CC" w:rsidRPr="00377A8C" w:rsidRDefault="00911C8C" w:rsidP="00670A52">
      <w:pPr>
        <w:pStyle w:val="ListParagraph"/>
        <w:ind w:left="360"/>
        <w:rPr>
          <w:rFonts w:hint="eastAsia"/>
        </w:rPr>
      </w:pPr>
      <w:r w:rsidRPr="00377A8C">
        <w:rPr>
          <w:b/>
        </w:rPr>
        <w:t>Other Queries</w:t>
      </w:r>
      <w:r w:rsidR="00896297" w:rsidRPr="00377A8C">
        <w:rPr>
          <w:b/>
        </w:rPr>
        <w:t xml:space="preserve"> </w:t>
      </w:r>
      <w:r w:rsidR="00896297" w:rsidRPr="00377A8C">
        <w:t xml:space="preserve"> - contains</w:t>
      </w:r>
      <w:r w:rsidR="00E62D6D" w:rsidRPr="00377A8C">
        <w:t xml:space="preserve"> values for</w:t>
      </w:r>
      <w:r w:rsidR="00853B55" w:rsidRPr="00377A8C">
        <w:t xml:space="preserve"> the</w:t>
      </w:r>
      <w:r w:rsidR="00E62D6D" w:rsidRPr="00377A8C">
        <w:t xml:space="preserve"> </w:t>
      </w:r>
      <w:r w:rsidR="009C03A5" w:rsidRPr="00377A8C">
        <w:t>Server</w:t>
      </w:r>
      <w:r w:rsidR="006551C2" w:rsidRPr="00377A8C">
        <w:t xml:space="preserve"> </w:t>
      </w:r>
      <w:r w:rsidR="006C3FBE" w:rsidRPr="00377A8C">
        <w:t xml:space="preserve">and Database </w:t>
      </w:r>
      <w:r w:rsidR="00E62D6D" w:rsidRPr="00377A8C">
        <w:t>parameters</w:t>
      </w:r>
      <w:r w:rsidR="006C3FBE" w:rsidRPr="00377A8C">
        <w:t xml:space="preserve"> used when connec</w:t>
      </w:r>
      <w:r w:rsidR="009D574A" w:rsidRPr="00377A8C">
        <w:t>ting to Synapse Analytics</w:t>
      </w:r>
      <w:r w:rsidR="00383312" w:rsidRPr="00377A8C">
        <w:t>.</w:t>
      </w:r>
    </w:p>
    <w:p w14:paraId="3FBAE779" w14:textId="77777777" w:rsidR="00431265" w:rsidRPr="00377A8C" w:rsidRDefault="00431265" w:rsidP="00670A52">
      <w:pPr>
        <w:pStyle w:val="ListParagraph"/>
        <w:ind w:left="360"/>
        <w:rPr>
          <w:rFonts w:hint="eastAsia"/>
        </w:rPr>
      </w:pPr>
    </w:p>
    <w:p w14:paraId="3B99B9C9" w14:textId="5910E11E" w:rsidR="00223988" w:rsidRPr="00377A8C" w:rsidRDefault="00223988" w:rsidP="00114A0F">
      <w:pPr>
        <w:pStyle w:val="Heading4"/>
        <w:rPr>
          <w:rFonts w:hint="eastAsia"/>
        </w:rPr>
      </w:pPr>
      <w:r w:rsidRPr="00377A8C">
        <w:t xml:space="preserve">How to add </w:t>
      </w:r>
      <w:r w:rsidR="00360986" w:rsidRPr="00377A8C">
        <w:t xml:space="preserve">a </w:t>
      </w:r>
      <w:r w:rsidRPr="00377A8C">
        <w:t xml:space="preserve">Dimension </w:t>
      </w:r>
      <w:r w:rsidR="00731003" w:rsidRPr="00377A8C">
        <w:t>t</w:t>
      </w:r>
      <w:r w:rsidRPr="00377A8C">
        <w:t xml:space="preserve">able from </w:t>
      </w:r>
      <w:r w:rsidR="00360986" w:rsidRPr="00377A8C">
        <w:t xml:space="preserve">a </w:t>
      </w:r>
      <w:r w:rsidRPr="00377A8C">
        <w:t xml:space="preserve">Presentation </w:t>
      </w:r>
      <w:r w:rsidR="00731003" w:rsidRPr="00377A8C">
        <w:t>v</w:t>
      </w:r>
      <w:r w:rsidRPr="00377A8C">
        <w:t>iew</w:t>
      </w:r>
    </w:p>
    <w:p w14:paraId="729D0D6D" w14:textId="2B6506F3" w:rsidR="00416FA5" w:rsidRPr="00377A8C" w:rsidRDefault="00416FA5" w:rsidP="0042320E">
      <w:pPr>
        <w:rPr>
          <w:rFonts w:hint="eastAsia"/>
        </w:rPr>
      </w:pPr>
      <w:r w:rsidRPr="00377A8C">
        <w:t xml:space="preserve">Once the </w:t>
      </w:r>
      <w:r w:rsidR="00B40E32" w:rsidRPr="00377A8C">
        <w:t>entity has been imported into Power Query</w:t>
      </w:r>
      <w:r w:rsidR="004A008C" w:rsidRPr="00377A8C">
        <w:t>,</w:t>
      </w:r>
      <w:r w:rsidR="0042320E" w:rsidRPr="00377A8C">
        <w:t xml:space="preserve"> </w:t>
      </w:r>
      <w:r w:rsidR="00D16556" w:rsidRPr="00377A8C">
        <w:t>it can be transformed</w:t>
      </w:r>
      <w:r w:rsidR="00E638E5" w:rsidRPr="00377A8C">
        <w:t xml:space="preserve">. This section </w:t>
      </w:r>
      <w:r w:rsidR="00D51520" w:rsidRPr="00377A8C">
        <w:t xml:space="preserve">outlines the </w:t>
      </w:r>
      <w:r w:rsidR="00261F8C" w:rsidRPr="00377A8C">
        <w:t xml:space="preserve">pattern used to create </w:t>
      </w:r>
      <w:r w:rsidR="004E6890" w:rsidRPr="00377A8C">
        <w:t>Dimension tables</w:t>
      </w:r>
      <w:r w:rsidR="005A7842" w:rsidRPr="00377A8C">
        <w:t xml:space="preserve"> from</w:t>
      </w:r>
      <w:r w:rsidR="00C44122" w:rsidRPr="00377A8C">
        <w:t xml:space="preserve"> </w:t>
      </w:r>
      <w:r w:rsidR="00200E82" w:rsidRPr="00377A8C">
        <w:t xml:space="preserve">the underlying </w:t>
      </w:r>
      <w:r w:rsidR="00D31960" w:rsidRPr="00377A8C">
        <w:t>Present</w:t>
      </w:r>
      <w:r w:rsidR="00150369" w:rsidRPr="00377A8C">
        <w:t>ation View.</w:t>
      </w:r>
    </w:p>
    <w:p w14:paraId="1A90455F" w14:textId="67472A17" w:rsidR="001F09FD" w:rsidRPr="00377A8C" w:rsidRDefault="000A151F" w:rsidP="006F2D6D">
      <w:pPr>
        <w:pStyle w:val="ListParagraph"/>
        <w:numPr>
          <w:ilvl w:val="0"/>
          <w:numId w:val="48"/>
        </w:numPr>
        <w:rPr>
          <w:rFonts w:hint="eastAsia"/>
        </w:rPr>
      </w:pPr>
      <w:r w:rsidRPr="00377A8C">
        <w:t xml:space="preserve">Create a </w:t>
      </w:r>
      <w:r w:rsidR="004C3DEA" w:rsidRPr="00377A8C">
        <w:t>reference</w:t>
      </w:r>
      <w:r w:rsidR="00507AE3" w:rsidRPr="00377A8C">
        <w:t xml:space="preserve"> table </w:t>
      </w:r>
      <w:r w:rsidR="000167ED" w:rsidRPr="00377A8C">
        <w:t xml:space="preserve">as shown </w:t>
      </w:r>
      <w:r w:rsidR="00725A31" w:rsidRPr="00377A8C">
        <w:t>below. After that</w:t>
      </w:r>
      <w:r w:rsidR="003F5CBE" w:rsidRPr="00377A8C">
        <w:t>,</w:t>
      </w:r>
      <w:r w:rsidR="00725A31" w:rsidRPr="00377A8C">
        <w:t xml:space="preserve"> move the newly created reference table into </w:t>
      </w:r>
      <w:r w:rsidR="00255201" w:rsidRPr="00377A8C">
        <w:t>the DIMENSIONS folder as</w:t>
      </w:r>
      <w:r w:rsidR="00897FB0" w:rsidRPr="00377A8C">
        <w:t xml:space="preserve"> shown in the second step.</w:t>
      </w:r>
    </w:p>
    <w:p w14:paraId="1E66B51A" w14:textId="6E0D7146" w:rsidR="00897FB0" w:rsidRPr="00377A8C" w:rsidRDefault="00897FB0" w:rsidP="00897FB0">
      <w:pPr>
        <w:ind w:firstLine="360"/>
        <w:rPr>
          <w:rFonts w:hint="eastAsia"/>
        </w:rPr>
      </w:pPr>
      <w:r w:rsidRPr="00377A8C">
        <w:drawing>
          <wp:inline distT="0" distB="0" distL="0" distR="0" wp14:anchorId="14BF69D1" wp14:editId="5B16A376">
            <wp:extent cx="3070814" cy="2735817"/>
            <wp:effectExtent l="0" t="0" r="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2">
                      <a:extLst>
                        <a:ext uri="{28A0092B-C50C-407E-A947-70E740481C1C}">
                          <a14:useLocalDpi xmlns:a14="http://schemas.microsoft.com/office/drawing/2010/main" val="0"/>
                        </a:ext>
                      </a:extLst>
                    </a:blip>
                    <a:stretch>
                      <a:fillRect/>
                    </a:stretch>
                  </pic:blipFill>
                  <pic:spPr>
                    <a:xfrm>
                      <a:off x="0" y="0"/>
                      <a:ext cx="3070814" cy="2735817"/>
                    </a:xfrm>
                    <a:prstGeom prst="rect">
                      <a:avLst/>
                    </a:prstGeom>
                  </pic:spPr>
                </pic:pic>
              </a:graphicData>
            </a:graphic>
          </wp:inline>
        </w:drawing>
      </w:r>
    </w:p>
    <w:p w14:paraId="5FA15DDC" w14:textId="19B09D2B" w:rsidR="0036594A" w:rsidRPr="00377A8C" w:rsidRDefault="00A56273" w:rsidP="006F2D6D">
      <w:pPr>
        <w:pStyle w:val="ListParagraph"/>
        <w:numPr>
          <w:ilvl w:val="0"/>
          <w:numId w:val="48"/>
        </w:numPr>
        <w:rPr>
          <w:rFonts w:hint="eastAsia"/>
        </w:rPr>
      </w:pPr>
      <w:r w:rsidRPr="00377A8C">
        <w:lastRenderedPageBreak/>
        <w:t xml:space="preserve">Rename the </w:t>
      </w:r>
      <w:r w:rsidR="00CD6346" w:rsidRPr="00377A8C">
        <w:t xml:space="preserve">new reference table </w:t>
      </w:r>
      <w:r w:rsidR="00921C8C" w:rsidRPr="00377A8C">
        <w:t>as</w:t>
      </w:r>
      <w:r w:rsidR="00EB2E48" w:rsidRPr="00377A8C">
        <w:t xml:space="preserve"> {D</w:t>
      </w:r>
      <w:r w:rsidR="000F1E10" w:rsidRPr="00377A8C">
        <w:t>im</w:t>
      </w:r>
      <w:r w:rsidR="00EB2E48" w:rsidRPr="00377A8C">
        <w:t>}</w:t>
      </w:r>
      <w:r w:rsidR="000F1E10" w:rsidRPr="00377A8C">
        <w:t>{EntityName}</w:t>
      </w:r>
      <w:r w:rsidR="00E35266" w:rsidRPr="00377A8C">
        <w:t>.</w:t>
      </w:r>
      <w:r w:rsidR="007D40D0" w:rsidRPr="00377A8C">
        <w:t xml:space="preserve"> </w:t>
      </w:r>
      <w:r w:rsidR="000816F7" w:rsidRPr="00377A8C">
        <w:t xml:space="preserve">The pattern </w:t>
      </w:r>
      <w:r w:rsidR="0036594A" w:rsidRPr="00377A8C">
        <w:t>for creating dimension tables is:</w:t>
      </w:r>
    </w:p>
    <w:p w14:paraId="64FBBC4F" w14:textId="10D65C04" w:rsidR="0036594A" w:rsidRPr="00377A8C" w:rsidRDefault="00C8796B" w:rsidP="006F2D6D">
      <w:pPr>
        <w:pStyle w:val="ListParagraph"/>
        <w:numPr>
          <w:ilvl w:val="1"/>
          <w:numId w:val="48"/>
        </w:numPr>
        <w:rPr>
          <w:rFonts w:hint="eastAsia"/>
        </w:rPr>
      </w:pPr>
      <w:r w:rsidRPr="00377A8C">
        <w:t xml:space="preserve">Select only descriptive attributes which </w:t>
      </w:r>
      <w:r w:rsidR="00921C8C" w:rsidRPr="00377A8C">
        <w:t>will be</w:t>
      </w:r>
      <w:r w:rsidRPr="00377A8C">
        <w:t xml:space="preserve"> use</w:t>
      </w:r>
      <w:r w:rsidR="00921C8C" w:rsidRPr="00377A8C">
        <w:t>d</w:t>
      </w:r>
      <w:r w:rsidRPr="00377A8C">
        <w:t xml:space="preserve"> to slice and dice </w:t>
      </w:r>
      <w:r w:rsidR="00921C8C" w:rsidRPr="00377A8C">
        <w:t>the</w:t>
      </w:r>
      <w:r w:rsidRPr="00377A8C">
        <w:t xml:space="preserve"> data</w:t>
      </w:r>
      <w:r w:rsidR="00A6795F" w:rsidRPr="00377A8C">
        <w:t>.</w:t>
      </w:r>
      <w:r w:rsidR="00653B22" w:rsidRPr="00377A8C">
        <w:t xml:space="preserve"> </w:t>
      </w:r>
      <w:r w:rsidR="00921C8C" w:rsidRPr="00377A8C">
        <w:t>D</w:t>
      </w:r>
      <w:r w:rsidR="002B1249" w:rsidRPr="00377A8C">
        <w:t xml:space="preserve">o this </w:t>
      </w:r>
      <w:r w:rsidR="00D41050" w:rsidRPr="00377A8C">
        <w:t xml:space="preserve">by navigating to </w:t>
      </w:r>
      <w:r w:rsidR="00973824" w:rsidRPr="00377A8C">
        <w:t xml:space="preserve">the </w:t>
      </w:r>
      <w:r w:rsidR="009924A2" w:rsidRPr="00377A8C">
        <w:t>m</w:t>
      </w:r>
      <w:r w:rsidR="00D41050" w:rsidRPr="00377A8C">
        <w:t>anage columns</w:t>
      </w:r>
      <w:r w:rsidR="00973824" w:rsidRPr="00377A8C">
        <w:t xml:space="preserve"> section</w:t>
      </w:r>
      <w:r w:rsidR="00D41050" w:rsidRPr="00377A8C">
        <w:t xml:space="preserve"> </w:t>
      </w:r>
      <w:r w:rsidR="00921C8C" w:rsidRPr="00377A8C">
        <w:t xml:space="preserve">and </w:t>
      </w:r>
      <w:r w:rsidR="00D41050" w:rsidRPr="00377A8C">
        <w:t>remov</w:t>
      </w:r>
      <w:r w:rsidR="009924A2" w:rsidRPr="00377A8C">
        <w:t>e columns</w:t>
      </w:r>
      <w:r w:rsidR="001242A5" w:rsidRPr="00377A8C">
        <w:t xml:space="preserve"> as shown</w:t>
      </w:r>
      <w:r w:rsidR="00C431EB" w:rsidRPr="00377A8C">
        <w:t xml:space="preserve"> in the first step</w:t>
      </w:r>
      <w:r w:rsidR="001242A5" w:rsidRPr="00377A8C">
        <w:t>. Then</w:t>
      </w:r>
      <w:r w:rsidR="00921C8C" w:rsidRPr="00377A8C">
        <w:t>,</w:t>
      </w:r>
      <w:r w:rsidR="005B3CDD" w:rsidRPr="00377A8C">
        <w:t xml:space="preserve"> select the appropriate option</w:t>
      </w:r>
      <w:r w:rsidR="005C05AD" w:rsidRPr="00377A8C">
        <w:t xml:space="preserve"> (</w:t>
      </w:r>
      <w:r w:rsidR="0023751D" w:rsidRPr="00377A8C">
        <w:t>remove columns or remove other columns</w:t>
      </w:r>
      <w:r w:rsidR="005C05AD" w:rsidRPr="00377A8C">
        <w:t>)</w:t>
      </w:r>
      <w:r w:rsidR="009F3CB1" w:rsidRPr="00377A8C">
        <w:t>.</w:t>
      </w:r>
    </w:p>
    <w:p w14:paraId="63ABF262" w14:textId="667598FE" w:rsidR="00653B22" w:rsidRPr="00377A8C" w:rsidRDefault="00653B22" w:rsidP="00653B22">
      <w:pPr>
        <w:ind w:left="1080"/>
        <w:rPr>
          <w:rFonts w:hint="eastAsia"/>
        </w:rPr>
      </w:pPr>
      <w:r w:rsidRPr="00377A8C">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77F9B413" w:rsidR="008316BA" w:rsidRPr="00377A8C" w:rsidRDefault="00912EE0" w:rsidP="006F2D6D">
      <w:pPr>
        <w:pStyle w:val="ListParagraph"/>
        <w:numPr>
          <w:ilvl w:val="1"/>
          <w:numId w:val="48"/>
        </w:numPr>
        <w:rPr>
          <w:rFonts w:hint="eastAsia"/>
        </w:rPr>
      </w:pPr>
      <w:r w:rsidRPr="00377A8C">
        <w:t>R</w:t>
      </w:r>
      <w:r w:rsidR="0081328B" w:rsidRPr="00377A8C">
        <w:t>emove duplicates</w:t>
      </w:r>
      <w:r w:rsidR="005722B6" w:rsidRPr="00377A8C">
        <w:t xml:space="preserve"> to ensure that all records are unique. </w:t>
      </w:r>
      <w:r w:rsidR="00825154" w:rsidRPr="00377A8C">
        <w:t>D</w:t>
      </w:r>
      <w:r w:rsidR="0022609C" w:rsidRPr="00377A8C">
        <w:t xml:space="preserve">o so by selecting the remaining columns </w:t>
      </w:r>
      <w:r w:rsidR="00973824" w:rsidRPr="00377A8C">
        <w:t xml:space="preserve">and </w:t>
      </w:r>
      <w:r w:rsidR="00C431EB" w:rsidRPr="00377A8C">
        <w:t>n</w:t>
      </w:r>
      <w:r w:rsidR="00973824" w:rsidRPr="00377A8C">
        <w:t xml:space="preserve">avigating to </w:t>
      </w:r>
      <w:r w:rsidR="00C431EB" w:rsidRPr="00377A8C">
        <w:t xml:space="preserve">the </w:t>
      </w:r>
      <w:r w:rsidR="00973824" w:rsidRPr="00377A8C">
        <w:t>reduce rows</w:t>
      </w:r>
      <w:r w:rsidR="0022609C" w:rsidRPr="00377A8C">
        <w:t xml:space="preserve"> </w:t>
      </w:r>
      <w:r w:rsidR="00C431EB" w:rsidRPr="00377A8C">
        <w:t>section and then remove</w:t>
      </w:r>
      <w:r w:rsidR="00390EA2" w:rsidRPr="00377A8C">
        <w:t xml:space="preserve"> rows as shown in the second step.</w:t>
      </w:r>
      <w:r w:rsidR="007D12BF" w:rsidRPr="00377A8C">
        <w:t xml:space="preserve"> </w:t>
      </w:r>
      <w:r w:rsidR="00026BCE" w:rsidRPr="00377A8C">
        <w:t xml:space="preserve">It </w:t>
      </w:r>
      <w:r w:rsidR="004D3723" w:rsidRPr="00377A8C">
        <w:t xml:space="preserve">should be </w:t>
      </w:r>
      <w:r w:rsidR="00695A8A" w:rsidRPr="00377A8C">
        <w:t>possible</w:t>
      </w:r>
      <w:r w:rsidR="004D3723" w:rsidRPr="00377A8C">
        <w:t xml:space="preserve"> to select remove duplicates from the drop down menu as shown below</w:t>
      </w:r>
      <w:r w:rsidR="00695A8A" w:rsidRPr="00377A8C">
        <w:t>.</w:t>
      </w:r>
    </w:p>
    <w:p w14:paraId="043C436A" w14:textId="08372412" w:rsidR="00B872E0" w:rsidRPr="00377A8C" w:rsidRDefault="004D3723" w:rsidP="004D3723">
      <w:pPr>
        <w:ind w:left="1080"/>
        <w:rPr>
          <w:rFonts w:hint="eastAsia"/>
        </w:rPr>
      </w:pPr>
      <w:r w:rsidRPr="00377A8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4">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377A8C" w:rsidRDefault="002B512C" w:rsidP="00B872E0">
      <w:pPr>
        <w:ind w:left="1080"/>
        <w:rPr>
          <w:rFonts w:hint="eastAsia"/>
        </w:rPr>
      </w:pPr>
      <w:r w:rsidRPr="00377A8C">
        <w:t>Alternatively, select the table icon above row numbers and choose Remove Duplicates.</w:t>
      </w:r>
    </w:p>
    <w:p w14:paraId="1A401A99" w14:textId="1A23557C" w:rsidR="00A7728E" w:rsidRPr="00377A8C" w:rsidRDefault="00070B58" w:rsidP="006F2D6D">
      <w:pPr>
        <w:pStyle w:val="ListParagraph"/>
        <w:numPr>
          <w:ilvl w:val="1"/>
          <w:numId w:val="48"/>
        </w:numPr>
        <w:rPr>
          <w:rFonts w:hint="eastAsia"/>
        </w:rPr>
      </w:pPr>
      <w:r w:rsidRPr="00377A8C">
        <w:t>Finally</w:t>
      </w:r>
      <w:r w:rsidR="00695A8A" w:rsidRPr="00377A8C">
        <w:t xml:space="preserve">, </w:t>
      </w:r>
      <w:r w:rsidRPr="00377A8C">
        <w:t>a</w:t>
      </w:r>
      <w:r w:rsidR="00A7728E" w:rsidRPr="00377A8C">
        <w:t xml:space="preserve">dd </w:t>
      </w:r>
      <w:r w:rsidR="00DD2B31" w:rsidRPr="00377A8C">
        <w:t xml:space="preserve">an </w:t>
      </w:r>
      <w:r w:rsidR="00424252" w:rsidRPr="00377A8C">
        <w:t>index column starting from 1</w:t>
      </w:r>
      <w:r w:rsidR="00DD4F08" w:rsidRPr="00377A8C">
        <w:t>. This will be the primary key that uniquely identifies each row.</w:t>
      </w:r>
      <w:r w:rsidR="00623E3F" w:rsidRPr="00377A8C">
        <w:t xml:space="preserve"> This can be </w:t>
      </w:r>
      <w:r w:rsidR="00E10B27" w:rsidRPr="00377A8C">
        <w:t>done by</w:t>
      </w:r>
      <w:r w:rsidR="00F01142" w:rsidRPr="00377A8C">
        <w:t xml:space="preserve"> </w:t>
      </w:r>
      <w:r w:rsidR="009F3E52" w:rsidRPr="00377A8C">
        <w:t>navigating to the Add Column menu</w:t>
      </w:r>
      <w:r w:rsidR="006F5BC8" w:rsidRPr="00377A8C">
        <w:t xml:space="preserve">, </w:t>
      </w:r>
      <w:r w:rsidR="00C935EF" w:rsidRPr="00377A8C">
        <w:t xml:space="preserve">selecting the </w:t>
      </w:r>
      <w:r w:rsidR="006F5BC8" w:rsidRPr="00377A8C">
        <w:t xml:space="preserve">index column </w:t>
      </w:r>
      <w:r w:rsidR="007A5388" w:rsidRPr="00377A8C">
        <w:t xml:space="preserve">option </w:t>
      </w:r>
      <w:r w:rsidR="00F018F7" w:rsidRPr="00377A8C">
        <w:t>and</w:t>
      </w:r>
      <w:r w:rsidR="00A84513" w:rsidRPr="00377A8C">
        <w:t xml:space="preserve"> choose</w:t>
      </w:r>
      <w:r w:rsidR="007A5388" w:rsidRPr="00377A8C">
        <w:t xml:space="preserve"> “From 1</w:t>
      </w:r>
      <w:r w:rsidR="00A84513" w:rsidRPr="00377A8C">
        <w:t>”</w:t>
      </w:r>
      <w:r w:rsidR="009F3F0C" w:rsidRPr="00377A8C">
        <w:t>.</w:t>
      </w:r>
      <w:r w:rsidR="007532C8" w:rsidRPr="00377A8C">
        <w:t xml:space="preserve"> </w:t>
      </w:r>
    </w:p>
    <w:p w14:paraId="190EE9BF" w14:textId="0F34ECA9" w:rsidR="00F01142" w:rsidRPr="00377A8C" w:rsidRDefault="009F3E52" w:rsidP="00F01142">
      <w:pPr>
        <w:pStyle w:val="ListParagraph"/>
        <w:ind w:left="1440"/>
        <w:rPr>
          <w:rFonts w:hint="eastAsia"/>
        </w:rPr>
      </w:pPr>
      <w:r w:rsidRPr="00377A8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5">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377A8C" w:rsidRDefault="00A0641C" w:rsidP="00F01142">
      <w:pPr>
        <w:pStyle w:val="ListParagraph"/>
        <w:ind w:left="1440"/>
        <w:rPr>
          <w:rFonts w:hint="eastAsia"/>
        </w:rPr>
      </w:pPr>
    </w:p>
    <w:p w14:paraId="51DD3247" w14:textId="63350E47" w:rsidR="007532C8" w:rsidRPr="00377A8C" w:rsidRDefault="007532C8" w:rsidP="00F01142">
      <w:pPr>
        <w:pStyle w:val="ListParagraph"/>
        <w:ind w:left="1440"/>
        <w:rPr>
          <w:rFonts w:hint="eastAsia"/>
        </w:rPr>
      </w:pPr>
      <w:r w:rsidRPr="00377A8C">
        <w:t>Be sure to rename the index in th</w:t>
      </w:r>
      <w:r w:rsidR="005F3672" w:rsidRPr="00377A8C">
        <w:t>is manner {EntityName}{PK}</w:t>
      </w:r>
      <w:r w:rsidR="005E5EDB" w:rsidRPr="00377A8C">
        <w:t>.</w:t>
      </w:r>
    </w:p>
    <w:p w14:paraId="2FB8E7A6" w14:textId="77777777" w:rsidR="00A0641C" w:rsidRPr="00377A8C" w:rsidRDefault="00A0641C" w:rsidP="00F01142">
      <w:pPr>
        <w:pStyle w:val="ListParagraph"/>
        <w:ind w:left="1440"/>
        <w:rPr>
          <w:rFonts w:hint="eastAsia"/>
        </w:rPr>
      </w:pPr>
    </w:p>
    <w:p w14:paraId="2B301784" w14:textId="6FE1580A" w:rsidR="003E6377" w:rsidRPr="00377A8C" w:rsidRDefault="003E6377" w:rsidP="00F01142">
      <w:pPr>
        <w:pStyle w:val="ListParagraph"/>
        <w:ind w:left="1440"/>
        <w:rPr>
          <w:rFonts w:hint="eastAsia"/>
        </w:rPr>
      </w:pPr>
      <w:r w:rsidRPr="00377A8C">
        <w:drawing>
          <wp:inline distT="0" distB="0" distL="0" distR="0" wp14:anchorId="32FB7C55" wp14:editId="446C19B0">
            <wp:extent cx="5107304" cy="373833"/>
            <wp:effectExtent l="0" t="0" r="0" b="762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6">
                      <a:extLst>
                        <a:ext uri="{28A0092B-C50C-407E-A947-70E740481C1C}">
                          <a14:useLocalDpi xmlns:a14="http://schemas.microsoft.com/office/drawing/2010/main" val="0"/>
                        </a:ext>
                      </a:extLst>
                    </a:blip>
                    <a:stretch>
                      <a:fillRect/>
                    </a:stretch>
                  </pic:blipFill>
                  <pic:spPr>
                    <a:xfrm>
                      <a:off x="0" y="0"/>
                      <a:ext cx="5107304" cy="373833"/>
                    </a:xfrm>
                    <a:prstGeom prst="rect">
                      <a:avLst/>
                    </a:prstGeom>
                  </pic:spPr>
                </pic:pic>
              </a:graphicData>
            </a:graphic>
          </wp:inline>
        </w:drawing>
      </w:r>
    </w:p>
    <w:p w14:paraId="794EE72F" w14:textId="134720E3" w:rsidR="003205D2" w:rsidRPr="00377A8C" w:rsidRDefault="003205D2" w:rsidP="006F2D6D">
      <w:pPr>
        <w:pStyle w:val="ListParagraph"/>
        <w:numPr>
          <w:ilvl w:val="0"/>
          <w:numId w:val="48"/>
        </w:numPr>
        <w:rPr>
          <w:rFonts w:hint="eastAsia"/>
        </w:rPr>
      </w:pPr>
      <w:r w:rsidRPr="00377A8C">
        <w:t xml:space="preserve">You </w:t>
      </w:r>
      <w:r w:rsidR="00C06871" w:rsidRPr="00377A8C">
        <w:t xml:space="preserve">also </w:t>
      </w:r>
      <w:r w:rsidRPr="00377A8C">
        <w:t xml:space="preserve">need to create </w:t>
      </w:r>
      <w:r w:rsidR="00C06871" w:rsidRPr="00377A8C">
        <w:t xml:space="preserve">a corresponding </w:t>
      </w:r>
      <w:r w:rsidR="00B17715" w:rsidRPr="00377A8C">
        <w:t>d</w:t>
      </w:r>
      <w:r w:rsidR="00C06871" w:rsidRPr="00377A8C">
        <w:t>efault record</w:t>
      </w:r>
      <w:r w:rsidR="00F71301" w:rsidRPr="00377A8C">
        <w:t xml:space="preserve"> </w:t>
      </w:r>
      <w:r w:rsidR="005134D0" w:rsidRPr="00377A8C">
        <w:t xml:space="preserve">in a separate table </w:t>
      </w:r>
      <w:r w:rsidR="00F71301" w:rsidRPr="00377A8C">
        <w:t xml:space="preserve">which will hold </w:t>
      </w:r>
      <w:r w:rsidR="009522A3" w:rsidRPr="00377A8C">
        <w:t xml:space="preserve">default </w:t>
      </w:r>
      <w:r w:rsidR="0043783E" w:rsidRPr="00377A8C">
        <w:t>values.</w:t>
      </w:r>
      <w:r w:rsidR="00FF0BF9" w:rsidRPr="00377A8C">
        <w:t xml:space="preserve"> </w:t>
      </w:r>
      <w:r w:rsidR="005F445B" w:rsidRPr="00377A8C">
        <w:t xml:space="preserve">The record will </w:t>
      </w:r>
      <w:r w:rsidR="0061577C" w:rsidRPr="00377A8C">
        <w:t xml:space="preserve">also </w:t>
      </w:r>
      <w:r w:rsidR="005F445B" w:rsidRPr="00377A8C">
        <w:t>contain a Primary Key with the value</w:t>
      </w:r>
      <w:r w:rsidR="0011107F" w:rsidRPr="00377A8C">
        <w:t>,</w:t>
      </w:r>
      <w:r w:rsidR="005F445B" w:rsidRPr="00377A8C">
        <w:t xml:space="preserve"> -1. This </w:t>
      </w:r>
      <w:r w:rsidR="00C11D84" w:rsidRPr="00377A8C">
        <w:t xml:space="preserve">will </w:t>
      </w:r>
      <w:r w:rsidR="00BD622B" w:rsidRPr="00377A8C">
        <w:t xml:space="preserve">be specified in the </w:t>
      </w:r>
      <w:r w:rsidR="00CD1DFD" w:rsidRPr="00377A8C">
        <w:t xml:space="preserve">Fact Table’s Foreign Key </w:t>
      </w:r>
      <w:r w:rsidR="00CD1DFD" w:rsidRPr="00377A8C">
        <w:lastRenderedPageBreak/>
        <w:t xml:space="preserve">for </w:t>
      </w:r>
      <w:r w:rsidR="005B7D2A" w:rsidRPr="00377A8C">
        <w:t>the</w:t>
      </w:r>
      <w:r w:rsidR="0011107F" w:rsidRPr="00377A8C">
        <w:t xml:space="preserve"> respective dimension</w:t>
      </w:r>
      <w:r w:rsidR="00E43AE7" w:rsidRPr="00377A8C">
        <w:t xml:space="preserve">. As a result, </w:t>
      </w:r>
      <w:r w:rsidR="00F43277" w:rsidRPr="00377A8C">
        <w:t xml:space="preserve">whenever </w:t>
      </w:r>
      <w:r w:rsidR="00177892" w:rsidRPr="00377A8C">
        <w:t xml:space="preserve">the Foreign Key is null, </w:t>
      </w:r>
      <w:r w:rsidR="00716E10" w:rsidRPr="00377A8C">
        <w:t xml:space="preserve">the </w:t>
      </w:r>
      <w:r w:rsidR="00D70D6E" w:rsidRPr="00377A8C">
        <w:t>default record is used</w:t>
      </w:r>
      <w:r w:rsidR="00716E10" w:rsidRPr="00377A8C">
        <w:t>. This</w:t>
      </w:r>
      <w:r w:rsidR="0062372C" w:rsidRPr="00377A8C">
        <w:t xml:space="preserve"> prevents the appearance of blank</w:t>
      </w:r>
      <w:r w:rsidR="00DB682F" w:rsidRPr="00377A8C">
        <w:t xml:space="preserve"> values.</w:t>
      </w:r>
    </w:p>
    <w:p w14:paraId="65A62EF6" w14:textId="67DBCF1A" w:rsidR="0094734F" w:rsidRPr="00377A8C" w:rsidRDefault="00716E10" w:rsidP="006F2D6D">
      <w:pPr>
        <w:pStyle w:val="ListParagraph"/>
        <w:numPr>
          <w:ilvl w:val="1"/>
          <w:numId w:val="48"/>
        </w:numPr>
        <w:rPr>
          <w:rFonts w:hint="eastAsia"/>
        </w:rPr>
      </w:pPr>
      <w:r w:rsidRPr="00377A8C">
        <w:t>In order to create a default record, n</w:t>
      </w:r>
      <w:r w:rsidR="00754D7C" w:rsidRPr="00377A8C">
        <w:t>avigate to</w:t>
      </w:r>
      <w:r w:rsidR="0094734F" w:rsidRPr="00377A8C">
        <w:t xml:space="preserve"> Enter Data (as below)</w:t>
      </w:r>
    </w:p>
    <w:p w14:paraId="533BA50A" w14:textId="72E8BCF6" w:rsidR="00754D7C" w:rsidRPr="00377A8C" w:rsidRDefault="00754D7C" w:rsidP="0094734F">
      <w:pPr>
        <w:pStyle w:val="ListParagraph"/>
        <w:ind w:left="1440"/>
        <w:rPr>
          <w:rFonts w:hint="eastAsia"/>
        </w:rPr>
      </w:pPr>
      <w:r w:rsidRPr="00377A8C">
        <w:t xml:space="preserve"> </w:t>
      </w:r>
      <w:r>
        <w:drawing>
          <wp:inline distT="0" distB="0" distL="0" distR="0" wp14:anchorId="67362ACE" wp14:editId="543ED302">
            <wp:extent cx="1859441" cy="1097375"/>
            <wp:effectExtent l="0" t="0" r="7620" b="7620"/>
            <wp:docPr id="138211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1859441" cy="1097375"/>
                    </a:xfrm>
                    <a:prstGeom prst="rect">
                      <a:avLst/>
                    </a:prstGeom>
                  </pic:spPr>
                </pic:pic>
              </a:graphicData>
            </a:graphic>
          </wp:inline>
        </w:drawing>
      </w:r>
    </w:p>
    <w:p w14:paraId="6962546C" w14:textId="77777777" w:rsidR="00BF2667" w:rsidRPr="00377A8C" w:rsidRDefault="00FA0E25" w:rsidP="006F2D6D">
      <w:pPr>
        <w:pStyle w:val="ListParagraph"/>
        <w:numPr>
          <w:ilvl w:val="1"/>
          <w:numId w:val="48"/>
        </w:numPr>
        <w:rPr>
          <w:rFonts w:hint="eastAsia"/>
        </w:rPr>
      </w:pPr>
      <w:r w:rsidRPr="00377A8C">
        <w:t xml:space="preserve">Manually enter </w:t>
      </w:r>
      <w:r w:rsidR="00E7692D" w:rsidRPr="00377A8C">
        <w:t xml:space="preserve">a </w:t>
      </w:r>
      <w:r w:rsidRPr="00377A8C">
        <w:t>default</w:t>
      </w:r>
      <w:r w:rsidR="00E7692D" w:rsidRPr="00377A8C">
        <w:t xml:space="preserve"> record as below</w:t>
      </w:r>
      <w:r w:rsidR="00360FC3" w:rsidRPr="00377A8C">
        <w:t>.</w:t>
      </w:r>
    </w:p>
    <w:p w14:paraId="76D0D7B5" w14:textId="23CCC5CC" w:rsidR="00BF2667" w:rsidRPr="00377A8C" w:rsidRDefault="00BF2667" w:rsidP="00BF2667">
      <w:pPr>
        <w:pStyle w:val="ListParagraph"/>
        <w:numPr>
          <w:ilvl w:val="2"/>
          <w:numId w:val="48"/>
        </w:numPr>
        <w:rPr>
          <w:rFonts w:hint="eastAsia"/>
        </w:rPr>
      </w:pPr>
      <w:r w:rsidRPr="00377A8C">
        <w:t>S</w:t>
      </w:r>
      <w:r w:rsidR="004F553C" w:rsidRPr="00377A8C">
        <w:t xml:space="preserve">trings will default to “Unknown”, </w:t>
      </w:r>
    </w:p>
    <w:p w14:paraId="38F498E6" w14:textId="77777777" w:rsidR="00BF2667" w:rsidRPr="00377A8C" w:rsidRDefault="00BF2667" w:rsidP="00BF2667">
      <w:pPr>
        <w:pStyle w:val="ListParagraph"/>
        <w:numPr>
          <w:ilvl w:val="2"/>
          <w:numId w:val="48"/>
        </w:numPr>
        <w:rPr>
          <w:rFonts w:hint="eastAsia"/>
        </w:rPr>
      </w:pPr>
      <w:r w:rsidRPr="00377A8C">
        <w:t>D</w:t>
      </w:r>
      <w:r w:rsidR="004F553C" w:rsidRPr="00377A8C">
        <w:t>ates with default to 01/01/1900 00:00:00</w:t>
      </w:r>
    </w:p>
    <w:p w14:paraId="4555BCDF" w14:textId="6C22F632" w:rsidR="00162C8F" w:rsidRPr="00377A8C" w:rsidRDefault="003364D2" w:rsidP="00BF2667">
      <w:pPr>
        <w:pStyle w:val="ListParagraph"/>
        <w:numPr>
          <w:ilvl w:val="2"/>
          <w:numId w:val="48"/>
        </w:numPr>
        <w:rPr>
          <w:rFonts w:hint="eastAsia"/>
        </w:rPr>
      </w:pPr>
      <w:r w:rsidRPr="00377A8C">
        <w:t>Integers</w:t>
      </w:r>
      <w:r w:rsidR="00162C8F" w:rsidRPr="00377A8C">
        <w:t xml:space="preserve"> and</w:t>
      </w:r>
      <w:r w:rsidR="00BF2667" w:rsidRPr="00377A8C">
        <w:t xml:space="preserve"> decimals</w:t>
      </w:r>
      <w:r w:rsidR="004F553C" w:rsidRPr="00377A8C">
        <w:t xml:space="preserve"> will default to 0</w:t>
      </w:r>
    </w:p>
    <w:p w14:paraId="66BFE873" w14:textId="118610C6" w:rsidR="00797687" w:rsidRPr="00377A8C" w:rsidRDefault="00DA27BF" w:rsidP="00782D13">
      <w:pPr>
        <w:pStyle w:val="ListParagraph"/>
        <w:numPr>
          <w:ilvl w:val="2"/>
          <w:numId w:val="48"/>
        </w:numPr>
        <w:rPr>
          <w:rFonts w:hint="eastAsia"/>
        </w:rPr>
      </w:pPr>
      <w:r w:rsidRPr="00377A8C">
        <w:t xml:space="preserve">GUIDs will default to </w:t>
      </w:r>
      <w:r w:rsidR="00A256C2" w:rsidRPr="00377A8C">
        <w:t>“</w:t>
      </w:r>
      <w:r w:rsidR="00E50BD6" w:rsidRPr="00377A8C">
        <w:t>10036B69-E773-F24B-CB98-E5EF201D4AA3</w:t>
      </w:r>
      <w:r w:rsidR="00A256C2" w:rsidRPr="00377A8C">
        <w:t>”</w:t>
      </w:r>
      <w:r w:rsidR="00E50BD6" w:rsidRPr="00377A8C">
        <w:t>, which is a hashed value for “Unknown”</w:t>
      </w:r>
      <w:r w:rsidR="00782D13" w:rsidRPr="00377A8C">
        <w:t>.</w:t>
      </w:r>
    </w:p>
    <w:p w14:paraId="6748F4E1" w14:textId="3E3EF2E9" w:rsidR="00C41948" w:rsidRPr="00377A8C" w:rsidRDefault="00C41948" w:rsidP="00782D13">
      <w:pPr>
        <w:pStyle w:val="ListParagraph"/>
        <w:numPr>
          <w:ilvl w:val="2"/>
          <w:numId w:val="48"/>
        </w:numPr>
        <w:rPr>
          <w:rFonts w:hint="eastAsia"/>
        </w:rPr>
      </w:pPr>
      <w:r w:rsidRPr="00377A8C">
        <w:t>P</w:t>
      </w:r>
      <w:r w:rsidR="00E13DEC" w:rsidRPr="00377A8C">
        <w:t>rimary Key defaults to -1</w:t>
      </w:r>
    </w:p>
    <w:p w14:paraId="26C4832F" w14:textId="77777777" w:rsidR="00D54B7C" w:rsidRPr="00377A8C" w:rsidRDefault="00D54B7C" w:rsidP="006D3F18">
      <w:pPr>
        <w:pStyle w:val="ListParagraph"/>
        <w:rPr>
          <w:rFonts w:hint="eastAsia"/>
        </w:rPr>
      </w:pPr>
    </w:p>
    <w:p w14:paraId="3F9028B1" w14:textId="2C752477" w:rsidR="006D3F18" w:rsidRPr="00377A8C" w:rsidRDefault="006D3F18" w:rsidP="006D3F18">
      <w:pPr>
        <w:pStyle w:val="ListParagraph"/>
        <w:rPr>
          <w:rFonts w:hint="eastAsia"/>
        </w:rPr>
      </w:pPr>
      <w:r w:rsidRPr="00377A8C">
        <w:t>You need to ensure that the colu</w:t>
      </w:r>
      <w:r w:rsidR="00D54B7C" w:rsidRPr="00377A8C">
        <w:t>mns in your default table match the columns in your dimension table.</w:t>
      </w:r>
      <w:r w:rsidR="00E32D20" w:rsidRPr="00377A8C">
        <w:t xml:space="preserve"> Here is an example of the </w:t>
      </w:r>
      <w:r w:rsidR="00392732" w:rsidRPr="00377A8C">
        <w:t>corresponding default record for the DimAccount table.</w:t>
      </w:r>
    </w:p>
    <w:p w14:paraId="33BAA282" w14:textId="0878668D" w:rsidR="0094734F" w:rsidRPr="00377A8C" w:rsidRDefault="00FA0E25" w:rsidP="00365117">
      <w:pPr>
        <w:ind w:firstLine="720"/>
        <w:rPr>
          <w:rFonts w:hint="eastAsia"/>
        </w:rPr>
      </w:pPr>
      <w:r>
        <w:drawing>
          <wp:inline distT="0" distB="0" distL="0" distR="0" wp14:anchorId="00B787B3" wp14:editId="61482B01">
            <wp:extent cx="5547358" cy="832190"/>
            <wp:effectExtent l="0" t="0" r="0" b="6350"/>
            <wp:docPr id="567599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5547358" cy="832190"/>
                    </a:xfrm>
                    <a:prstGeom prst="rect">
                      <a:avLst/>
                    </a:prstGeom>
                  </pic:spPr>
                </pic:pic>
              </a:graphicData>
            </a:graphic>
          </wp:inline>
        </w:drawing>
      </w:r>
    </w:p>
    <w:p w14:paraId="7065722C" w14:textId="5C491558" w:rsidR="00782D13" w:rsidRPr="00377A8C" w:rsidRDefault="004D194C" w:rsidP="00782D13">
      <w:pPr>
        <w:pStyle w:val="ListParagraph"/>
        <w:numPr>
          <w:ilvl w:val="1"/>
          <w:numId w:val="48"/>
        </w:numPr>
        <w:rPr>
          <w:rFonts w:hint="eastAsia"/>
        </w:rPr>
      </w:pPr>
      <w:r w:rsidRPr="00377A8C">
        <w:t xml:space="preserve">When you create the table you can use the following naming convention </w:t>
      </w:r>
      <w:r w:rsidR="00642556" w:rsidRPr="00377A8C">
        <w:t>Dim</w:t>
      </w:r>
      <w:r w:rsidRPr="00377A8C">
        <w:t>{entity}</w:t>
      </w:r>
      <w:r w:rsidR="00642556" w:rsidRPr="00377A8C">
        <w:t>Unknown</w:t>
      </w:r>
      <w:r w:rsidR="00404760" w:rsidRPr="00377A8C">
        <w:t>.</w:t>
      </w:r>
      <w:r w:rsidR="007B4462" w:rsidRPr="00377A8C">
        <w:t xml:space="preserve"> Make sure you </w:t>
      </w:r>
      <w:r w:rsidR="00A3286E" w:rsidRPr="00377A8C">
        <w:t>move the table to the DEFAULTVALUES folder.</w:t>
      </w:r>
    </w:p>
    <w:p w14:paraId="68C7D71D" w14:textId="38B038CE" w:rsidR="00A3286E" w:rsidRPr="00377A8C" w:rsidRDefault="00A3286E" w:rsidP="00782D13">
      <w:pPr>
        <w:pStyle w:val="ListParagraph"/>
        <w:numPr>
          <w:ilvl w:val="1"/>
          <w:numId w:val="48"/>
        </w:numPr>
        <w:rPr>
          <w:rFonts w:hint="eastAsia"/>
        </w:rPr>
      </w:pPr>
      <w:r w:rsidRPr="00377A8C">
        <w:t xml:space="preserve">Assuming that </w:t>
      </w:r>
      <w:r w:rsidR="00DB221B" w:rsidRPr="00377A8C">
        <w:t xml:space="preserve">the column names in your </w:t>
      </w:r>
      <w:r w:rsidR="00DF2F3B" w:rsidRPr="00377A8C">
        <w:t xml:space="preserve">Dim{entity}Unknown table match </w:t>
      </w:r>
      <w:r w:rsidR="00C86AFD" w:rsidRPr="00377A8C">
        <w:t>the respective d</w:t>
      </w:r>
      <w:r w:rsidR="00DF2F3B" w:rsidRPr="00377A8C">
        <w:t>im</w:t>
      </w:r>
      <w:r w:rsidR="00C86AFD" w:rsidRPr="00377A8C">
        <w:t>ension tables, you can go ahead and append the queries together</w:t>
      </w:r>
      <w:r w:rsidR="00A2427D" w:rsidRPr="00377A8C">
        <w:t>.</w:t>
      </w:r>
    </w:p>
    <w:p w14:paraId="0B504BB0" w14:textId="41061D0C" w:rsidR="000C575E" w:rsidRPr="00377A8C" w:rsidRDefault="0023645F" w:rsidP="000C575E">
      <w:pPr>
        <w:pStyle w:val="ListParagraph"/>
        <w:numPr>
          <w:ilvl w:val="1"/>
          <w:numId w:val="48"/>
        </w:numPr>
        <w:rPr>
          <w:rFonts w:hint="eastAsia"/>
        </w:rPr>
      </w:pPr>
      <w:r w:rsidRPr="00377A8C">
        <w:t>With</w:t>
      </w:r>
      <w:r w:rsidR="00207513" w:rsidRPr="00377A8C">
        <w:t xml:space="preserve"> your dimension table</w:t>
      </w:r>
      <w:r w:rsidRPr="00377A8C">
        <w:t xml:space="preserve"> selected,</w:t>
      </w:r>
      <w:r w:rsidR="00207513" w:rsidRPr="00377A8C">
        <w:t xml:space="preserve"> navigate to append </w:t>
      </w:r>
      <w:r w:rsidR="003364D2" w:rsidRPr="00377A8C">
        <w:t>qu</w:t>
      </w:r>
      <w:r w:rsidR="00FB0A24" w:rsidRPr="00377A8C">
        <w:t>eries</w:t>
      </w:r>
      <w:r w:rsidR="000C575E" w:rsidRPr="00377A8C">
        <w:t xml:space="preserve"> (as below)</w:t>
      </w:r>
    </w:p>
    <w:p w14:paraId="19ECB92E" w14:textId="513CE023" w:rsidR="000C575E" w:rsidRPr="00377A8C" w:rsidRDefault="000C575E" w:rsidP="00365117">
      <w:pPr>
        <w:ind w:left="1080"/>
        <w:rPr>
          <w:rFonts w:hint="eastAsia"/>
        </w:rPr>
      </w:pPr>
      <w:r>
        <w:drawing>
          <wp:inline distT="0" distB="0" distL="0" distR="0" wp14:anchorId="276F8A17" wp14:editId="60736384">
            <wp:extent cx="5722622" cy="647127"/>
            <wp:effectExtent l="0" t="0" r="0" b="635"/>
            <wp:docPr id="133178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722622" cy="647127"/>
                    </a:xfrm>
                    <a:prstGeom prst="rect">
                      <a:avLst/>
                    </a:prstGeom>
                  </pic:spPr>
                </pic:pic>
              </a:graphicData>
            </a:graphic>
          </wp:inline>
        </w:drawing>
      </w:r>
    </w:p>
    <w:p w14:paraId="7D2E92F4" w14:textId="67E3A4AD" w:rsidR="00845EE5" w:rsidRPr="00377A8C" w:rsidRDefault="00845EE5" w:rsidP="00845EE5">
      <w:pPr>
        <w:pStyle w:val="ListParagraph"/>
        <w:numPr>
          <w:ilvl w:val="1"/>
          <w:numId w:val="48"/>
        </w:numPr>
        <w:rPr>
          <w:rFonts w:hint="eastAsia"/>
        </w:rPr>
      </w:pPr>
      <w:r w:rsidRPr="00377A8C">
        <w:t xml:space="preserve">Make sure you select the corresponding </w:t>
      </w:r>
      <w:r w:rsidR="005B1CA8" w:rsidRPr="00377A8C">
        <w:t>tables (as below)</w:t>
      </w:r>
      <w:r w:rsidR="00E42F61" w:rsidRPr="00377A8C">
        <w:t xml:space="preserve"> </w:t>
      </w:r>
    </w:p>
    <w:p w14:paraId="4410E4B1" w14:textId="7A097CBC" w:rsidR="005B1CA8" w:rsidRPr="00377A8C" w:rsidRDefault="005B1CA8" w:rsidP="00BF5DE1">
      <w:pPr>
        <w:ind w:left="1080"/>
        <w:rPr>
          <w:rFonts w:hint="eastAsia"/>
        </w:rPr>
      </w:pPr>
      <w:r>
        <w:drawing>
          <wp:inline distT="0" distB="0" distL="0" distR="0" wp14:anchorId="59032F48" wp14:editId="6718967D">
            <wp:extent cx="5473064" cy="1045895"/>
            <wp:effectExtent l="0" t="0" r="0" b="1905"/>
            <wp:docPr id="1918957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3064" cy="1045895"/>
                    </a:xfrm>
                    <a:prstGeom prst="rect">
                      <a:avLst/>
                    </a:prstGeom>
                  </pic:spPr>
                </pic:pic>
              </a:graphicData>
            </a:graphic>
          </wp:inline>
        </w:drawing>
      </w:r>
    </w:p>
    <w:p w14:paraId="7A561867" w14:textId="43D04582" w:rsidR="00431265" w:rsidRPr="00377A8C" w:rsidRDefault="00774AA8" w:rsidP="00C71D14">
      <w:pPr>
        <w:pStyle w:val="ListParagraph"/>
        <w:numPr>
          <w:ilvl w:val="0"/>
          <w:numId w:val="48"/>
        </w:numPr>
        <w:rPr>
          <w:rFonts w:hint="eastAsia"/>
        </w:rPr>
      </w:pPr>
      <w:r w:rsidRPr="00377A8C">
        <w:t xml:space="preserve">After </w:t>
      </w:r>
      <w:r w:rsidR="00B140B4" w:rsidRPr="00377A8C">
        <w:t>appending</w:t>
      </w:r>
      <w:r w:rsidRPr="00377A8C">
        <w:t xml:space="preserve"> your default record to your dimension, you’re almost done</w:t>
      </w:r>
      <w:r w:rsidR="00945FBF" w:rsidRPr="00377A8C">
        <w:t>.</w:t>
      </w:r>
      <w:r w:rsidRPr="00377A8C">
        <w:t xml:space="preserve"> </w:t>
      </w:r>
      <w:r w:rsidR="00202CBA" w:rsidRPr="00377A8C">
        <w:t xml:space="preserve">For completion, you need to </w:t>
      </w:r>
      <w:r w:rsidR="007C5D95" w:rsidRPr="00377A8C">
        <w:t xml:space="preserve">ensure that any remaining null values </w:t>
      </w:r>
      <w:r w:rsidR="00FA3509" w:rsidRPr="00377A8C">
        <w:t xml:space="preserve">that appear in your dimension </w:t>
      </w:r>
      <w:r w:rsidR="007C5D95" w:rsidRPr="00377A8C">
        <w:t xml:space="preserve">are replaced based on the strategy </w:t>
      </w:r>
      <w:r w:rsidR="00D81E65" w:rsidRPr="00377A8C">
        <w:t>outlined</w:t>
      </w:r>
      <w:r w:rsidR="007C5D95" w:rsidRPr="00377A8C">
        <w:t xml:space="preserve"> in step 3b</w:t>
      </w:r>
      <w:r w:rsidR="00D81E65" w:rsidRPr="00377A8C">
        <w:t xml:space="preserve"> (above)</w:t>
      </w:r>
      <w:r w:rsidR="007C5D95" w:rsidRPr="00377A8C">
        <w:t xml:space="preserve">. Also ensure that </w:t>
      </w:r>
      <w:r w:rsidR="008C2D9E" w:rsidRPr="00377A8C">
        <w:t>you</w:t>
      </w:r>
      <w:r w:rsidR="005F1981" w:rsidRPr="00377A8C">
        <w:t xml:space="preserve"> rename </w:t>
      </w:r>
      <w:r w:rsidR="00D56740" w:rsidRPr="00377A8C">
        <w:t>to ensure that the</w:t>
      </w:r>
      <w:r w:rsidR="001E0224" w:rsidRPr="00377A8C">
        <w:t xml:space="preserve">y are </w:t>
      </w:r>
      <w:r w:rsidR="00C5663F" w:rsidRPr="00377A8C">
        <w:t>user-friendly.</w:t>
      </w:r>
    </w:p>
    <w:p w14:paraId="28075AFA" w14:textId="77777777" w:rsidR="00431265" w:rsidRPr="00377A8C" w:rsidRDefault="00431265">
      <w:pPr>
        <w:spacing w:after="200" w:line="276" w:lineRule="auto"/>
        <w:rPr>
          <w:rFonts w:hint="eastAsia"/>
        </w:rPr>
      </w:pPr>
      <w:r w:rsidRPr="00377A8C">
        <w:br w:type="page"/>
      </w:r>
    </w:p>
    <w:p w14:paraId="1379320F" w14:textId="2C8FCBA2" w:rsidR="00223988" w:rsidRPr="00377A8C" w:rsidRDefault="00223988" w:rsidP="00114A0F">
      <w:pPr>
        <w:pStyle w:val="Heading4"/>
        <w:rPr>
          <w:rFonts w:hint="eastAsia"/>
        </w:rPr>
      </w:pPr>
      <w:r w:rsidRPr="00377A8C">
        <w:lastRenderedPageBreak/>
        <w:t xml:space="preserve">How to add </w:t>
      </w:r>
      <w:r w:rsidR="00FE6B63" w:rsidRPr="00377A8C">
        <w:t xml:space="preserve">a </w:t>
      </w:r>
      <w:r w:rsidRPr="00377A8C">
        <w:t xml:space="preserve">Fact </w:t>
      </w:r>
      <w:r w:rsidR="00731003" w:rsidRPr="00377A8C">
        <w:t>t</w:t>
      </w:r>
      <w:r w:rsidRPr="00377A8C">
        <w:t xml:space="preserve">able from </w:t>
      </w:r>
      <w:r w:rsidR="00FE6B63" w:rsidRPr="00377A8C">
        <w:t xml:space="preserve">a </w:t>
      </w:r>
      <w:r w:rsidRPr="00377A8C">
        <w:t xml:space="preserve">Presentation </w:t>
      </w:r>
      <w:r w:rsidR="00731003" w:rsidRPr="00377A8C">
        <w:t>v</w:t>
      </w:r>
      <w:r w:rsidRPr="00377A8C">
        <w:t>iew</w:t>
      </w:r>
    </w:p>
    <w:p w14:paraId="1A4D85EE" w14:textId="583A061E" w:rsidR="00E42033" w:rsidRPr="00377A8C" w:rsidRDefault="005E5EDB" w:rsidP="006F2D6D">
      <w:pPr>
        <w:pStyle w:val="ListParagraph"/>
        <w:numPr>
          <w:ilvl w:val="0"/>
          <w:numId w:val="49"/>
        </w:numPr>
        <w:rPr>
          <w:rFonts w:hint="eastAsia"/>
        </w:rPr>
      </w:pPr>
      <w:r w:rsidRPr="00377A8C">
        <w:t>C</w:t>
      </w:r>
      <w:r w:rsidR="003E166F" w:rsidRPr="00377A8C">
        <w:t>reate</w:t>
      </w:r>
      <w:r w:rsidR="00A75573" w:rsidRPr="00377A8C">
        <w:t xml:space="preserve"> a</w:t>
      </w:r>
      <w:r w:rsidR="003E166F" w:rsidRPr="00377A8C">
        <w:t xml:space="preserve"> reference tabl</w:t>
      </w:r>
      <w:r w:rsidR="00A75573" w:rsidRPr="00377A8C">
        <w:t xml:space="preserve">e similar to the one created in step 1 of </w:t>
      </w:r>
      <w:r w:rsidR="002F5171" w:rsidRPr="00377A8C">
        <w:t xml:space="preserve">the previous </w:t>
      </w:r>
      <w:r w:rsidR="00A75573" w:rsidRPr="00377A8C">
        <w:t>section</w:t>
      </w:r>
      <w:r w:rsidR="00EF546F" w:rsidRPr="00377A8C">
        <w:t xml:space="preserve"> and </w:t>
      </w:r>
      <w:r w:rsidR="00B7001B" w:rsidRPr="00377A8C">
        <w:t>move</w:t>
      </w:r>
      <w:r w:rsidR="00EF546F" w:rsidRPr="00377A8C">
        <w:t xml:space="preserve"> it under</w:t>
      </w:r>
      <w:r w:rsidR="001A4144" w:rsidRPr="00377A8C">
        <w:t xml:space="preserve"> the</w:t>
      </w:r>
      <w:r w:rsidR="00EF546F" w:rsidRPr="00377A8C">
        <w:t xml:space="preserve"> FACTS</w:t>
      </w:r>
      <w:r w:rsidR="001A4144" w:rsidRPr="00377A8C">
        <w:t xml:space="preserve"> folder</w:t>
      </w:r>
      <w:r w:rsidR="00332DCC" w:rsidRPr="00377A8C">
        <w:t xml:space="preserve">. </w:t>
      </w:r>
      <w:r w:rsidR="002F5171" w:rsidRPr="00377A8C">
        <w:t>R</w:t>
      </w:r>
      <w:r w:rsidR="00E30077" w:rsidRPr="00377A8C">
        <w:t>ename the table in this manner {Fact}{EntityName}.</w:t>
      </w:r>
    </w:p>
    <w:p w14:paraId="17A1CA35" w14:textId="038F809E" w:rsidR="004A2B5A" w:rsidRPr="00377A8C" w:rsidRDefault="00AD7EC4" w:rsidP="006F2D6D">
      <w:pPr>
        <w:pStyle w:val="ListParagraph"/>
        <w:numPr>
          <w:ilvl w:val="0"/>
          <w:numId w:val="49"/>
        </w:numPr>
        <w:rPr>
          <w:rFonts w:hint="eastAsia"/>
        </w:rPr>
      </w:pPr>
      <w:r w:rsidRPr="00377A8C">
        <w:t>R</w:t>
      </w:r>
      <w:r w:rsidR="00A75DB2" w:rsidRPr="00377A8C">
        <w:t xml:space="preserve">emove </w:t>
      </w:r>
      <w:r w:rsidR="00C05346" w:rsidRPr="00377A8C">
        <w:t xml:space="preserve">the relevant </w:t>
      </w:r>
      <w:r w:rsidR="00F860E6" w:rsidRPr="00377A8C">
        <w:t>attributes</w:t>
      </w:r>
      <w:r w:rsidR="006D0ABA" w:rsidRPr="00377A8C">
        <w:t>, s</w:t>
      </w:r>
      <w:r w:rsidR="00780AA0" w:rsidRPr="00377A8C">
        <w:t xml:space="preserve">imilar to </w:t>
      </w:r>
      <w:r w:rsidR="000B0131" w:rsidRPr="00377A8C">
        <w:t xml:space="preserve">step 2a of </w:t>
      </w:r>
      <w:r w:rsidRPr="00377A8C">
        <w:t xml:space="preserve">the previous </w:t>
      </w:r>
      <w:r w:rsidR="000B0131" w:rsidRPr="00377A8C">
        <w:t xml:space="preserve">section, only this time </w:t>
      </w:r>
      <w:r w:rsidRPr="00377A8C">
        <w:t xml:space="preserve">the </w:t>
      </w:r>
      <w:r w:rsidR="007F7B55" w:rsidRPr="00377A8C">
        <w:t>main focus</w:t>
      </w:r>
      <w:r w:rsidR="008A0216" w:rsidRPr="00377A8C">
        <w:t xml:space="preserve"> should be</w:t>
      </w:r>
      <w:r w:rsidR="00607EEB" w:rsidRPr="00377A8C">
        <w:t xml:space="preserve"> </w:t>
      </w:r>
      <w:r w:rsidR="007F7B55" w:rsidRPr="00377A8C">
        <w:t>on</w:t>
      </w:r>
      <w:r w:rsidR="001F6C96" w:rsidRPr="00377A8C">
        <w:t xml:space="preserve"> inclu</w:t>
      </w:r>
      <w:r w:rsidR="008E7668" w:rsidRPr="00377A8C">
        <w:t xml:space="preserve">ding </w:t>
      </w:r>
      <w:r w:rsidR="006D0ABA" w:rsidRPr="00377A8C">
        <w:t>addi</w:t>
      </w:r>
      <w:r w:rsidR="00067DF1" w:rsidRPr="00377A8C">
        <w:t xml:space="preserve">tive </w:t>
      </w:r>
      <w:r w:rsidR="006D0ABA" w:rsidRPr="00377A8C">
        <w:t xml:space="preserve">data. </w:t>
      </w:r>
      <w:r w:rsidR="00C05346" w:rsidRPr="00377A8C">
        <w:t xml:space="preserve">Keep </w:t>
      </w:r>
      <w:r w:rsidR="00814895" w:rsidRPr="00377A8C">
        <w:t xml:space="preserve">the </w:t>
      </w:r>
      <w:r w:rsidR="00C05346" w:rsidRPr="00377A8C">
        <w:t>pre-existing surrogate ke</w:t>
      </w:r>
      <w:r w:rsidR="009E7CE3" w:rsidRPr="00377A8C">
        <w:t>y</w:t>
      </w:r>
      <w:r w:rsidR="00814895" w:rsidRPr="00377A8C">
        <w:t>s</w:t>
      </w:r>
      <w:r w:rsidR="008A0216" w:rsidRPr="00377A8C">
        <w:t xml:space="preserve"> which we</w:t>
      </w:r>
      <w:r w:rsidR="000D34D8" w:rsidRPr="00377A8C">
        <w:t>re</w:t>
      </w:r>
      <w:r w:rsidR="008A0216" w:rsidRPr="00377A8C">
        <w:t xml:space="preserve"> </w:t>
      </w:r>
      <w:r w:rsidR="009E7CE3" w:rsidRPr="00377A8C">
        <w:t>generated in Synapse Analytics</w:t>
      </w:r>
      <w:r w:rsidR="00594A8F" w:rsidRPr="00377A8C">
        <w:t xml:space="preserve"> as this will ensure th</w:t>
      </w:r>
      <w:r w:rsidRPr="00377A8C">
        <w:t>e</w:t>
      </w:r>
      <w:r w:rsidR="00594A8F" w:rsidRPr="00377A8C">
        <w:t xml:space="preserve"> records are </w:t>
      </w:r>
      <w:r w:rsidR="00826606" w:rsidRPr="00377A8C">
        <w:t>unique</w:t>
      </w:r>
      <w:r w:rsidR="006321A8" w:rsidRPr="00377A8C">
        <w:t>.</w:t>
      </w:r>
      <w:r w:rsidR="00C63E4B" w:rsidRPr="00377A8C">
        <w:t xml:space="preserve"> </w:t>
      </w:r>
      <w:r w:rsidR="00F94B36" w:rsidRPr="00377A8C">
        <w:t xml:space="preserve">In addition, </w:t>
      </w:r>
      <w:r w:rsidR="000D34D8" w:rsidRPr="00377A8C">
        <w:t xml:space="preserve">keep </w:t>
      </w:r>
      <w:r w:rsidR="00A73C6C" w:rsidRPr="00377A8C">
        <w:t xml:space="preserve">the </w:t>
      </w:r>
      <w:r w:rsidR="000D34D8" w:rsidRPr="00377A8C">
        <w:t>business keys as</w:t>
      </w:r>
      <w:r w:rsidR="00F94B36" w:rsidRPr="00377A8C">
        <w:t xml:space="preserve"> </w:t>
      </w:r>
      <w:r w:rsidR="0006507D" w:rsidRPr="00377A8C">
        <w:t xml:space="preserve">it </w:t>
      </w:r>
      <w:r w:rsidR="00F94B36" w:rsidRPr="00377A8C">
        <w:t>will provide the necessary reference to</w:t>
      </w:r>
      <w:r w:rsidR="00C36871" w:rsidRPr="00377A8C">
        <w:t xml:space="preserve"> join</w:t>
      </w:r>
      <w:r w:rsidR="00F94B36" w:rsidRPr="00377A8C">
        <w:t xml:space="preserve"> the temp table</w:t>
      </w:r>
      <w:r w:rsidR="001743EB" w:rsidRPr="00377A8C">
        <w:t>.</w:t>
      </w:r>
    </w:p>
    <w:p w14:paraId="5E802442" w14:textId="477AD32E" w:rsidR="00C63E4B" w:rsidRPr="00377A8C" w:rsidRDefault="00A00C60" w:rsidP="00C63E4B">
      <w:pPr>
        <w:rPr>
          <w:rFonts w:hint="eastAsia"/>
        </w:rPr>
      </w:pPr>
      <w:r w:rsidRPr="00377A8C">
        <w:t>The next section cover</w:t>
      </w:r>
      <w:r w:rsidR="005E7B09" w:rsidRPr="00377A8C">
        <w:t xml:space="preserve">s </w:t>
      </w:r>
      <w:r w:rsidR="00471868" w:rsidRPr="00377A8C">
        <w:t xml:space="preserve">how </w:t>
      </w:r>
      <w:r w:rsidR="0024273D" w:rsidRPr="00377A8C">
        <w:t>to</w:t>
      </w:r>
      <w:r w:rsidR="00471868" w:rsidRPr="00377A8C">
        <w:t xml:space="preserve"> relate fact and dimension table</w:t>
      </w:r>
      <w:r w:rsidR="0024273D" w:rsidRPr="00377A8C">
        <w:t>s</w:t>
      </w:r>
      <w:r w:rsidR="00471868" w:rsidRPr="00377A8C">
        <w:t xml:space="preserve"> together</w:t>
      </w:r>
      <w:r w:rsidR="0024273D" w:rsidRPr="00377A8C">
        <w:t xml:space="preserve"> to create a star schema</w:t>
      </w:r>
      <w:r w:rsidR="00431265" w:rsidRPr="00377A8C">
        <w:t>.</w:t>
      </w:r>
    </w:p>
    <w:p w14:paraId="4E04730A" w14:textId="77777777" w:rsidR="00431265" w:rsidRPr="00377A8C" w:rsidRDefault="00431265" w:rsidP="00C63E4B">
      <w:pPr>
        <w:rPr>
          <w:rFonts w:hint="eastAsia"/>
        </w:rPr>
      </w:pPr>
    </w:p>
    <w:p w14:paraId="2B821B5A" w14:textId="64D12BD4" w:rsidR="00223988" w:rsidRPr="00377A8C" w:rsidRDefault="00223988" w:rsidP="00114A0F">
      <w:pPr>
        <w:pStyle w:val="Heading4"/>
        <w:rPr>
          <w:rFonts w:hint="eastAsia"/>
        </w:rPr>
      </w:pPr>
      <w:r w:rsidRPr="00377A8C">
        <w:t xml:space="preserve">How to create a relationship between </w:t>
      </w:r>
      <w:r w:rsidR="009739AC" w:rsidRPr="00377A8C">
        <w:t xml:space="preserve">a </w:t>
      </w:r>
      <w:r w:rsidRPr="00377A8C">
        <w:t xml:space="preserve">Fact and </w:t>
      </w:r>
      <w:r w:rsidR="009739AC" w:rsidRPr="00377A8C">
        <w:t xml:space="preserve">a </w:t>
      </w:r>
      <w:r w:rsidRPr="00377A8C">
        <w:t xml:space="preserve">Dimension </w:t>
      </w:r>
      <w:r w:rsidR="00AD6952" w:rsidRPr="00377A8C">
        <w:t>t</w:t>
      </w:r>
      <w:r w:rsidRPr="00377A8C">
        <w:t>able</w:t>
      </w:r>
    </w:p>
    <w:p w14:paraId="41113527" w14:textId="43539355" w:rsidR="007F4101" w:rsidRPr="00377A8C" w:rsidRDefault="003B2C57" w:rsidP="007F4101">
      <w:pPr>
        <w:rPr>
          <w:rFonts w:hint="eastAsia"/>
        </w:rPr>
      </w:pPr>
      <w:r w:rsidRPr="00377A8C">
        <w:t>The pattern used to</w:t>
      </w:r>
      <w:r w:rsidR="00610853" w:rsidRPr="00377A8C">
        <w:t xml:space="preserve"> </w:t>
      </w:r>
      <w:r w:rsidR="008C5ED2" w:rsidRPr="00377A8C">
        <w:t>cr</w:t>
      </w:r>
      <w:r w:rsidR="00BB4098" w:rsidRPr="00377A8C">
        <w:t xml:space="preserve">eate this relationship relies on </w:t>
      </w:r>
      <w:r w:rsidR="00E35727" w:rsidRPr="00377A8C">
        <w:t xml:space="preserve">a temp table that </w:t>
      </w:r>
      <w:r w:rsidR="009E7D1E" w:rsidRPr="00377A8C">
        <w:t>c</w:t>
      </w:r>
      <w:r w:rsidR="00E35727" w:rsidRPr="00377A8C">
        <w:t>ontain</w:t>
      </w:r>
      <w:r w:rsidR="009E7D1E" w:rsidRPr="00377A8C">
        <w:t>s</w:t>
      </w:r>
      <w:r w:rsidR="007634FF" w:rsidRPr="00377A8C">
        <w:t xml:space="preserve"> </w:t>
      </w:r>
      <w:r w:rsidR="009739AC" w:rsidRPr="00377A8C">
        <w:t xml:space="preserve">the </w:t>
      </w:r>
      <w:r w:rsidR="00C63821" w:rsidRPr="00377A8C">
        <w:t>l</w:t>
      </w:r>
      <w:r w:rsidR="007634FF" w:rsidRPr="00377A8C">
        <w:t xml:space="preserve">ookup values </w:t>
      </w:r>
      <w:r w:rsidR="006659BC" w:rsidRPr="00377A8C">
        <w:t>used to join</w:t>
      </w:r>
      <w:r w:rsidR="007702D8" w:rsidRPr="00377A8C">
        <w:t xml:space="preserve"> </w:t>
      </w:r>
      <w:r w:rsidR="00E73224" w:rsidRPr="00377A8C">
        <w:t xml:space="preserve">back to the </w:t>
      </w:r>
      <w:r w:rsidR="00C63821" w:rsidRPr="00377A8C">
        <w:t>d</w:t>
      </w:r>
      <w:r w:rsidR="00E73224" w:rsidRPr="00377A8C">
        <w:t>imension table.</w:t>
      </w:r>
      <w:r w:rsidR="00F643C0" w:rsidRPr="00377A8C">
        <w:t xml:space="preserve"> </w:t>
      </w:r>
    </w:p>
    <w:p w14:paraId="3119B350" w14:textId="798CDD34" w:rsidR="00F643C0" w:rsidRPr="00377A8C" w:rsidRDefault="003F303B" w:rsidP="007F4101">
      <w:pPr>
        <w:rPr>
          <w:rFonts w:hint="eastAsia"/>
        </w:rPr>
      </w:pPr>
      <w:r w:rsidRPr="00377A8C">
        <w:drawing>
          <wp:inline distT="0" distB="0" distL="0" distR="0" wp14:anchorId="2C0F185E" wp14:editId="446ADB64">
            <wp:extent cx="3097301" cy="1249788"/>
            <wp:effectExtent l="0" t="0" r="8255"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3097301" cy="1249788"/>
                    </a:xfrm>
                    <a:prstGeom prst="rect">
                      <a:avLst/>
                    </a:prstGeom>
                  </pic:spPr>
                </pic:pic>
              </a:graphicData>
            </a:graphic>
          </wp:inline>
        </w:drawing>
      </w:r>
    </w:p>
    <w:p w14:paraId="689DF994" w14:textId="2E644C8C" w:rsidR="00A0641C" w:rsidRPr="00377A8C" w:rsidRDefault="009E7D1E" w:rsidP="006F2D6D">
      <w:pPr>
        <w:pStyle w:val="ListParagraph"/>
        <w:numPr>
          <w:ilvl w:val="0"/>
          <w:numId w:val="50"/>
        </w:numPr>
        <w:rPr>
          <w:rFonts w:hint="eastAsia"/>
        </w:rPr>
      </w:pPr>
      <w:r w:rsidRPr="00377A8C">
        <w:t>T</w:t>
      </w:r>
      <w:r w:rsidR="00EE67E6" w:rsidRPr="00377A8C">
        <w:t xml:space="preserve">o </w:t>
      </w:r>
      <w:r w:rsidR="00BD6D5B" w:rsidRPr="00377A8C">
        <w:t>carry out ste</w:t>
      </w:r>
      <w:r w:rsidR="00597A11" w:rsidRPr="00377A8C">
        <w:t>p 1</w:t>
      </w:r>
      <w:r w:rsidR="005F63FA" w:rsidRPr="00377A8C">
        <w:t>, create a temp table.</w:t>
      </w:r>
      <w:r w:rsidR="00314F84" w:rsidRPr="00377A8C">
        <w:t xml:space="preserve"> </w:t>
      </w:r>
      <w:r w:rsidR="00495827" w:rsidRPr="00377A8C">
        <w:t xml:space="preserve">For that, </w:t>
      </w:r>
      <w:r w:rsidR="00314F84" w:rsidRPr="00377A8C">
        <w:t xml:space="preserve">create </w:t>
      </w:r>
      <w:r w:rsidR="00F702C0" w:rsidRPr="00377A8C">
        <w:t xml:space="preserve">a </w:t>
      </w:r>
      <w:r w:rsidR="00314F84" w:rsidRPr="00377A8C">
        <w:t xml:space="preserve">reference table similar to the one created in step 1 of </w:t>
      </w:r>
      <w:r w:rsidR="000A4166" w:rsidRPr="00377A8C">
        <w:t>the previous section</w:t>
      </w:r>
      <w:r w:rsidR="00314F84" w:rsidRPr="00377A8C">
        <w:t xml:space="preserve"> and move it under the </w:t>
      </w:r>
      <w:r w:rsidR="006F1157" w:rsidRPr="00377A8C">
        <w:t>TEMPTABLE</w:t>
      </w:r>
      <w:r w:rsidR="00314F84" w:rsidRPr="00377A8C">
        <w:t xml:space="preserve"> folder.</w:t>
      </w:r>
      <w:r w:rsidR="006F1157" w:rsidRPr="00377A8C">
        <w:t xml:space="preserve"> </w:t>
      </w:r>
      <w:r w:rsidR="000A4166" w:rsidRPr="00377A8C">
        <w:t>R</w:t>
      </w:r>
      <w:r w:rsidR="006F1157" w:rsidRPr="00377A8C">
        <w:t>ename the table in this manner {T</w:t>
      </w:r>
      <w:r w:rsidR="005810DF" w:rsidRPr="00377A8C">
        <w:t>emp</w:t>
      </w:r>
      <w:r w:rsidR="006F1157" w:rsidRPr="00377A8C">
        <w:t>}{EntityName}</w:t>
      </w:r>
      <w:r w:rsidR="008175D4" w:rsidRPr="00377A8C">
        <w:t xml:space="preserve">. </w:t>
      </w:r>
    </w:p>
    <w:p w14:paraId="4AE761E9" w14:textId="19F86BED" w:rsidR="000204FC" w:rsidRPr="00377A8C" w:rsidRDefault="008175D4" w:rsidP="000204FC">
      <w:pPr>
        <w:pStyle w:val="ListParagraph"/>
        <w:rPr>
          <w:rFonts w:hint="eastAsia"/>
        </w:rPr>
      </w:pPr>
      <w:r w:rsidRPr="00377A8C">
        <w:t xml:space="preserve">Make sure the temp table contains all the </w:t>
      </w:r>
      <w:r w:rsidR="00E83BA5" w:rsidRPr="00377A8C">
        <w:t>columns in the</w:t>
      </w:r>
      <w:r w:rsidR="00E051FA" w:rsidRPr="00377A8C">
        <w:t xml:space="preserve"> Dimension table</w:t>
      </w:r>
      <w:r w:rsidR="00932374" w:rsidRPr="00377A8C">
        <w:t xml:space="preserve"> as it will need </w:t>
      </w:r>
      <w:r w:rsidR="00E83ABE" w:rsidRPr="00377A8C">
        <w:t xml:space="preserve">to be mapped back at a </w:t>
      </w:r>
      <w:r w:rsidR="00F71C21" w:rsidRPr="00377A8C">
        <w:t>later stage. In addit</w:t>
      </w:r>
      <w:r w:rsidR="00FA0E50" w:rsidRPr="00377A8C">
        <w:t>ion, retain the</w:t>
      </w:r>
      <w:r w:rsidR="00790AEE" w:rsidRPr="00377A8C">
        <w:t xml:space="preserve"> rel</w:t>
      </w:r>
      <w:r w:rsidR="00BD1D46" w:rsidRPr="00377A8C">
        <w:t>evant business key</w:t>
      </w:r>
      <w:r w:rsidR="00780D95" w:rsidRPr="00377A8C">
        <w:t xml:space="preserve">, so that </w:t>
      </w:r>
      <w:r w:rsidR="00881190" w:rsidRPr="00377A8C">
        <w:t xml:space="preserve">a </w:t>
      </w:r>
      <w:r w:rsidR="000028FC" w:rsidRPr="00377A8C">
        <w:t>l</w:t>
      </w:r>
      <w:r w:rsidR="00345F32" w:rsidRPr="00377A8C">
        <w:t xml:space="preserve">eft </w:t>
      </w:r>
      <w:r w:rsidR="000028FC" w:rsidRPr="00377A8C">
        <w:t>j</w:t>
      </w:r>
      <w:r w:rsidR="00345F32" w:rsidRPr="00377A8C">
        <w:t xml:space="preserve">oin </w:t>
      </w:r>
      <w:r w:rsidR="00492906" w:rsidRPr="00377A8C">
        <w:t xml:space="preserve">from the </w:t>
      </w:r>
      <w:r w:rsidR="00345F32" w:rsidRPr="00377A8C">
        <w:t>temp table to the fact table</w:t>
      </w:r>
      <w:r w:rsidR="00492906" w:rsidRPr="00377A8C">
        <w:t xml:space="preserve"> can be applied.</w:t>
      </w:r>
    </w:p>
    <w:p w14:paraId="63DCCB84" w14:textId="77777777" w:rsidR="0041325F" w:rsidRPr="00377A8C" w:rsidRDefault="0041325F" w:rsidP="000204FC">
      <w:pPr>
        <w:pStyle w:val="ListParagraph"/>
        <w:rPr>
          <w:rFonts w:hint="eastAsia"/>
        </w:rPr>
      </w:pPr>
    </w:p>
    <w:p w14:paraId="3F0B797C" w14:textId="5EDBD3CB" w:rsidR="000204FC" w:rsidRPr="00377A8C" w:rsidRDefault="000204FC" w:rsidP="006F2D6D">
      <w:pPr>
        <w:pStyle w:val="ListParagraph"/>
        <w:numPr>
          <w:ilvl w:val="0"/>
          <w:numId w:val="50"/>
        </w:numPr>
        <w:rPr>
          <w:rFonts w:hint="eastAsia"/>
        </w:rPr>
      </w:pPr>
      <w:r w:rsidRPr="00377A8C">
        <w:t xml:space="preserve">Once </w:t>
      </w:r>
      <w:r w:rsidR="0078488A" w:rsidRPr="00377A8C">
        <w:t xml:space="preserve">the </w:t>
      </w:r>
      <w:r w:rsidR="001534D7" w:rsidRPr="00377A8C">
        <w:t>temp table is ready, merge it into</w:t>
      </w:r>
      <w:r w:rsidR="00216EF0" w:rsidRPr="00377A8C">
        <w:t xml:space="preserve"> the fact table</w:t>
      </w:r>
      <w:r w:rsidR="000028FC" w:rsidRPr="00377A8C">
        <w:t xml:space="preserve"> by </w:t>
      </w:r>
      <w:r w:rsidR="00EB65FD" w:rsidRPr="00377A8C">
        <w:t xml:space="preserve">performing a </w:t>
      </w:r>
      <w:r w:rsidR="000028FC" w:rsidRPr="00377A8C">
        <w:t>l</w:t>
      </w:r>
      <w:r w:rsidR="00EB65FD" w:rsidRPr="00377A8C">
        <w:t xml:space="preserve">eft </w:t>
      </w:r>
      <w:r w:rsidR="000028FC" w:rsidRPr="00377A8C">
        <w:t>j</w:t>
      </w:r>
      <w:r w:rsidR="00EB65FD" w:rsidRPr="00377A8C">
        <w:t>oin.</w:t>
      </w:r>
      <w:r w:rsidR="00443916" w:rsidRPr="00377A8C">
        <w:t xml:space="preserve"> With the fact table selected, navigate to the</w:t>
      </w:r>
      <w:r w:rsidR="00A365C5" w:rsidRPr="00377A8C">
        <w:t xml:space="preserve"> home tab, and </w:t>
      </w:r>
      <w:r w:rsidR="003B221B" w:rsidRPr="00377A8C">
        <w:t>go</w:t>
      </w:r>
      <w:r w:rsidR="00B05A55" w:rsidRPr="00377A8C">
        <w:t xml:space="preserve"> </w:t>
      </w:r>
      <w:r w:rsidR="003B221B" w:rsidRPr="00377A8C">
        <w:t>to the combine section. Select Merge queries</w:t>
      </w:r>
      <w:r w:rsidR="000A61A9" w:rsidRPr="00377A8C">
        <w:t>,</w:t>
      </w:r>
      <w:r w:rsidR="00FA1264" w:rsidRPr="00377A8C">
        <w:t xml:space="preserve"> and select the first option</w:t>
      </w:r>
      <w:r w:rsidR="009F5749" w:rsidRPr="00377A8C">
        <w:t xml:space="preserve">, </w:t>
      </w:r>
      <w:r w:rsidR="00972318" w:rsidRPr="00377A8C">
        <w:t>merge queries.</w:t>
      </w:r>
    </w:p>
    <w:p w14:paraId="3DBF04EB" w14:textId="02F70EB1" w:rsidR="00972318" w:rsidRPr="00377A8C" w:rsidRDefault="00443916" w:rsidP="00972318">
      <w:pPr>
        <w:pStyle w:val="ListParagraph"/>
        <w:rPr>
          <w:rFonts w:hint="eastAsia"/>
        </w:rPr>
      </w:pPr>
      <w:r w:rsidRPr="00377A8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2">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CB92039" w:rsidR="00972318" w:rsidRPr="00377A8C" w:rsidRDefault="00F14BFC" w:rsidP="00972318">
      <w:pPr>
        <w:pStyle w:val="ListParagraph"/>
        <w:rPr>
          <w:rFonts w:hint="eastAsia"/>
        </w:rPr>
      </w:pPr>
      <w:r w:rsidRPr="00377A8C">
        <w:t>It is required to</w:t>
      </w:r>
      <w:r w:rsidR="00F8016D" w:rsidRPr="00377A8C">
        <w:t xml:space="preserve"> merge the </w:t>
      </w:r>
      <w:r w:rsidR="003358EE" w:rsidRPr="00377A8C">
        <w:t>fact table to the temp table based on the business key</w:t>
      </w:r>
      <w:r w:rsidR="002B401F" w:rsidRPr="00377A8C">
        <w:t>.</w:t>
      </w:r>
      <w:r w:rsidR="00CE28B3" w:rsidRPr="00377A8C">
        <w:t xml:space="preserve"> </w:t>
      </w:r>
      <w:r w:rsidR="00D46CFD" w:rsidRPr="00377A8C">
        <w:t xml:space="preserve">The </w:t>
      </w:r>
      <w:r w:rsidR="00A61B7D">
        <w:t>j</w:t>
      </w:r>
      <w:r w:rsidR="00D46CFD" w:rsidRPr="00377A8C">
        <w:t xml:space="preserve">oin </w:t>
      </w:r>
      <w:r w:rsidR="00A61B7D">
        <w:t>k</w:t>
      </w:r>
      <w:r w:rsidR="00D46CFD" w:rsidRPr="00377A8C">
        <w:t>ind use</w:t>
      </w:r>
      <w:r w:rsidR="00B81519" w:rsidRPr="00377A8C">
        <w:t>d</w:t>
      </w:r>
      <w:r w:rsidR="00D46CFD" w:rsidRPr="00377A8C">
        <w:t xml:space="preserve"> is</w:t>
      </w:r>
      <w:r w:rsidR="00D42473" w:rsidRPr="00377A8C">
        <w:t xml:space="preserve"> Left Outer</w:t>
      </w:r>
      <w:r w:rsidR="00C73EA0" w:rsidRPr="00377A8C">
        <w:t>.</w:t>
      </w:r>
    </w:p>
    <w:p w14:paraId="25CF01F2" w14:textId="16BBA030" w:rsidR="00AF725A" w:rsidRPr="00377A8C" w:rsidRDefault="00AF725A" w:rsidP="00972318">
      <w:pPr>
        <w:ind w:firstLine="720"/>
        <w:rPr>
          <w:rFonts w:hint="eastAsia"/>
        </w:rPr>
      </w:pPr>
      <w:r>
        <w:lastRenderedPageBreak/>
        <w:drawing>
          <wp:inline distT="0" distB="0" distL="0" distR="0" wp14:anchorId="36FD165F" wp14:editId="1911E2D1">
            <wp:extent cx="2924711" cy="3482340"/>
            <wp:effectExtent l="0" t="0" r="9525" b="3810"/>
            <wp:docPr id="9929957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3">
                      <a:extLst>
                        <a:ext uri="{28A0092B-C50C-407E-A947-70E740481C1C}">
                          <a14:useLocalDpi xmlns:a14="http://schemas.microsoft.com/office/drawing/2010/main" val="0"/>
                        </a:ext>
                      </a:extLst>
                    </a:blip>
                    <a:stretch>
                      <a:fillRect/>
                    </a:stretch>
                  </pic:blipFill>
                  <pic:spPr>
                    <a:xfrm>
                      <a:off x="0" y="0"/>
                      <a:ext cx="2924711" cy="3482340"/>
                    </a:xfrm>
                    <a:prstGeom prst="rect">
                      <a:avLst/>
                    </a:prstGeom>
                  </pic:spPr>
                </pic:pic>
              </a:graphicData>
            </a:graphic>
          </wp:inline>
        </w:drawing>
      </w:r>
    </w:p>
    <w:p w14:paraId="527D7214" w14:textId="2684AF5D" w:rsidR="007A4FD8" w:rsidRPr="00377A8C" w:rsidRDefault="007A4FD8" w:rsidP="000F3FD0">
      <w:pPr>
        <w:ind w:left="720"/>
        <w:rPr>
          <w:rFonts w:hint="eastAsia"/>
        </w:rPr>
      </w:pPr>
      <w:r w:rsidRPr="00377A8C">
        <w:t>Once join</w:t>
      </w:r>
      <w:r w:rsidR="00682B0F" w:rsidRPr="00377A8C">
        <w:t>ed</w:t>
      </w:r>
      <w:r w:rsidR="001F53E7" w:rsidRPr="00377A8C">
        <w:t>,</w:t>
      </w:r>
      <w:r w:rsidR="00DB220B" w:rsidRPr="00377A8C">
        <w:t xml:space="preserve"> </w:t>
      </w:r>
      <w:r w:rsidR="00151DDE" w:rsidRPr="00377A8C">
        <w:t>expand the temp table</w:t>
      </w:r>
      <w:r w:rsidR="00B81519" w:rsidRPr="00377A8C">
        <w:t>.</w:t>
      </w:r>
    </w:p>
    <w:p w14:paraId="6DAAFDB0" w14:textId="2A187959" w:rsidR="000F3FD0" w:rsidRPr="00377A8C" w:rsidRDefault="000F3FD0" w:rsidP="000F3FD0">
      <w:pPr>
        <w:ind w:left="720"/>
        <w:rPr>
          <w:rFonts w:hint="eastAsia"/>
        </w:rPr>
      </w:pPr>
      <w:r w:rsidRPr="00377A8C">
        <w:drawing>
          <wp:inline distT="0" distB="0" distL="0" distR="0" wp14:anchorId="07F41CA2" wp14:editId="01C4560E">
            <wp:extent cx="1562235" cy="469439"/>
            <wp:effectExtent l="0" t="0" r="0" b="6985"/>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4">
                      <a:extLst>
                        <a:ext uri="{28A0092B-C50C-407E-A947-70E740481C1C}">
                          <a14:useLocalDpi xmlns:a14="http://schemas.microsoft.com/office/drawing/2010/main" val="0"/>
                        </a:ext>
                      </a:extLst>
                    </a:blip>
                    <a:stretch>
                      <a:fillRect/>
                    </a:stretch>
                  </pic:blipFill>
                  <pic:spPr>
                    <a:xfrm>
                      <a:off x="0" y="0"/>
                      <a:ext cx="1562235" cy="469439"/>
                    </a:xfrm>
                    <a:prstGeom prst="rect">
                      <a:avLst/>
                    </a:prstGeom>
                  </pic:spPr>
                </pic:pic>
              </a:graphicData>
            </a:graphic>
          </wp:inline>
        </w:drawing>
      </w:r>
    </w:p>
    <w:p w14:paraId="6C90D64F" w14:textId="77777777" w:rsidR="00324F09" w:rsidRPr="00377A8C" w:rsidRDefault="00324F09" w:rsidP="000F3FD0">
      <w:pPr>
        <w:ind w:left="720"/>
        <w:rPr>
          <w:rFonts w:hint="eastAsia"/>
        </w:rPr>
      </w:pPr>
    </w:p>
    <w:p w14:paraId="06E1E35E" w14:textId="3459E7FA" w:rsidR="00AD779F" w:rsidRPr="00377A8C" w:rsidRDefault="00B81519" w:rsidP="000F3FD0">
      <w:pPr>
        <w:ind w:left="720"/>
        <w:rPr>
          <w:rFonts w:hint="eastAsia"/>
        </w:rPr>
      </w:pPr>
      <w:r w:rsidRPr="00377A8C">
        <w:t>S</w:t>
      </w:r>
      <w:r w:rsidR="00732CA7" w:rsidRPr="00377A8C">
        <w:t xml:space="preserve">elect all the </w:t>
      </w:r>
      <w:r w:rsidR="00723E09" w:rsidRPr="00377A8C">
        <w:t xml:space="preserve">columns that </w:t>
      </w:r>
      <w:r w:rsidRPr="00377A8C">
        <w:t xml:space="preserve">will be </w:t>
      </w:r>
      <w:r w:rsidR="00EB6CE6" w:rsidRPr="00377A8C">
        <w:t>use</w:t>
      </w:r>
      <w:r w:rsidRPr="00377A8C">
        <w:t>d</w:t>
      </w:r>
      <w:r w:rsidR="00EB6CE6" w:rsidRPr="00377A8C">
        <w:t xml:space="preserve"> to link back to the Dimension table. </w:t>
      </w:r>
    </w:p>
    <w:p w14:paraId="555E762D" w14:textId="7E6E02EC" w:rsidR="00286204" w:rsidRPr="00377A8C" w:rsidRDefault="00AD779F" w:rsidP="00D83DF3">
      <w:pPr>
        <w:ind w:left="720"/>
        <w:rPr>
          <w:rFonts w:hint="eastAsia"/>
        </w:rPr>
      </w:pPr>
      <w:r>
        <w:drawing>
          <wp:inline distT="0" distB="0" distL="0" distR="0" wp14:anchorId="6ED4167F" wp14:editId="292A8397">
            <wp:extent cx="1819578" cy="3131820"/>
            <wp:effectExtent l="0" t="0" r="9525" b="0"/>
            <wp:docPr id="636801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5">
                      <a:extLst>
                        <a:ext uri="{28A0092B-C50C-407E-A947-70E740481C1C}">
                          <a14:useLocalDpi xmlns:a14="http://schemas.microsoft.com/office/drawing/2010/main" val="0"/>
                        </a:ext>
                      </a:extLst>
                    </a:blip>
                    <a:stretch>
                      <a:fillRect/>
                    </a:stretch>
                  </pic:blipFill>
                  <pic:spPr>
                    <a:xfrm>
                      <a:off x="0" y="0"/>
                      <a:ext cx="1819578" cy="3131820"/>
                    </a:xfrm>
                    <a:prstGeom prst="rect">
                      <a:avLst/>
                    </a:prstGeom>
                  </pic:spPr>
                </pic:pic>
              </a:graphicData>
            </a:graphic>
          </wp:inline>
        </w:drawing>
      </w:r>
    </w:p>
    <w:p w14:paraId="245B9913" w14:textId="5D693BD3" w:rsidR="00D83DF3" w:rsidRPr="00377A8C" w:rsidRDefault="00B81519" w:rsidP="006F2D6D">
      <w:pPr>
        <w:pStyle w:val="ListParagraph"/>
        <w:numPr>
          <w:ilvl w:val="0"/>
          <w:numId w:val="50"/>
        </w:numPr>
        <w:rPr>
          <w:rFonts w:hint="eastAsia"/>
        </w:rPr>
      </w:pPr>
      <w:r w:rsidRPr="00377A8C">
        <w:lastRenderedPageBreak/>
        <w:t>P</w:t>
      </w:r>
      <w:r w:rsidR="00593448" w:rsidRPr="00377A8C">
        <w:t>erform another merge, this time to the Dimension table.</w:t>
      </w:r>
      <w:r w:rsidR="0007699C" w:rsidRPr="00377A8C">
        <w:t xml:space="preserve"> The merge is based on </w:t>
      </w:r>
      <w:r w:rsidR="009611E0" w:rsidRPr="00377A8C">
        <w:t xml:space="preserve">the Lookup columns obtained from the temp table. The objective </w:t>
      </w:r>
      <w:r w:rsidR="008D40AE" w:rsidRPr="00377A8C">
        <w:t xml:space="preserve">here </w:t>
      </w:r>
      <w:r w:rsidR="009611E0" w:rsidRPr="00377A8C">
        <w:t>is to o</w:t>
      </w:r>
      <w:r w:rsidR="008D40AE" w:rsidRPr="00377A8C">
        <w:t xml:space="preserve">btain the </w:t>
      </w:r>
      <w:r w:rsidR="00FC223D" w:rsidRPr="00377A8C">
        <w:t>primary key created in</w:t>
      </w:r>
      <w:r w:rsidR="002441EE" w:rsidRPr="00377A8C">
        <w:t xml:space="preserve"> step 2c of </w:t>
      </w:r>
      <w:r w:rsidR="00247C2B" w:rsidRPr="00377A8C">
        <w:t xml:space="preserve">the previous </w:t>
      </w:r>
      <w:r w:rsidR="002441EE" w:rsidRPr="00377A8C">
        <w:t>section</w:t>
      </w:r>
      <w:r w:rsidR="00247C2B" w:rsidRPr="00377A8C">
        <w:t>.</w:t>
      </w:r>
    </w:p>
    <w:p w14:paraId="1B34634A" w14:textId="738C1B82" w:rsidR="0007699C" w:rsidRPr="00377A8C" w:rsidRDefault="0007699C" w:rsidP="0007699C">
      <w:pPr>
        <w:ind w:left="720"/>
        <w:rPr>
          <w:rFonts w:hint="eastAsia"/>
        </w:rPr>
      </w:pPr>
      <w:r w:rsidRPr="00377A8C">
        <w:drawing>
          <wp:inline distT="0" distB="0" distL="0" distR="0" wp14:anchorId="61084987" wp14:editId="306F09FB">
            <wp:extent cx="4975858" cy="3452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6">
                      <a:extLst>
                        <a:ext uri="{28A0092B-C50C-407E-A947-70E740481C1C}">
                          <a14:useLocalDpi xmlns:a14="http://schemas.microsoft.com/office/drawing/2010/main" val="0"/>
                        </a:ext>
                      </a:extLst>
                    </a:blip>
                    <a:stretch>
                      <a:fillRect/>
                    </a:stretch>
                  </pic:blipFill>
                  <pic:spPr>
                    <a:xfrm>
                      <a:off x="0" y="0"/>
                      <a:ext cx="4975858" cy="3452759"/>
                    </a:xfrm>
                    <a:prstGeom prst="rect">
                      <a:avLst/>
                    </a:prstGeom>
                  </pic:spPr>
                </pic:pic>
              </a:graphicData>
            </a:graphic>
          </wp:inline>
        </w:drawing>
      </w:r>
    </w:p>
    <w:p w14:paraId="207009C7" w14:textId="4481852C" w:rsidR="009F6DEE" w:rsidRPr="00377A8C" w:rsidRDefault="007A4836" w:rsidP="006F2D6D">
      <w:pPr>
        <w:pStyle w:val="ListParagraph"/>
        <w:numPr>
          <w:ilvl w:val="0"/>
          <w:numId w:val="50"/>
        </w:numPr>
        <w:rPr>
          <w:rFonts w:hint="eastAsia"/>
        </w:rPr>
      </w:pPr>
      <w:r w:rsidRPr="00377A8C">
        <w:t xml:space="preserve">Once </w:t>
      </w:r>
      <w:r w:rsidR="00F5606B" w:rsidRPr="00377A8C">
        <w:t>merged,</w:t>
      </w:r>
      <w:r w:rsidRPr="00377A8C">
        <w:t xml:space="preserve"> </w:t>
      </w:r>
      <w:r w:rsidR="00DB02FE" w:rsidRPr="00377A8C">
        <w:t xml:space="preserve">simply </w:t>
      </w:r>
      <w:r w:rsidR="00F5606B" w:rsidRPr="00377A8C">
        <w:t>retrieve the ActivityKey</w:t>
      </w:r>
      <w:r w:rsidR="00DB02FE" w:rsidRPr="00377A8C">
        <w:t>.</w:t>
      </w:r>
    </w:p>
    <w:p w14:paraId="2E762B2B" w14:textId="77777777" w:rsidR="005C3E26" w:rsidRPr="00377A8C" w:rsidRDefault="005C3E26" w:rsidP="005C3E26">
      <w:pPr>
        <w:pStyle w:val="ListParagraph"/>
        <w:rPr>
          <w:rFonts w:hint="eastAsia"/>
        </w:rPr>
      </w:pPr>
    </w:p>
    <w:p w14:paraId="5AEEC1E5" w14:textId="4EB156BE" w:rsidR="00F5606B" w:rsidRPr="00377A8C" w:rsidRDefault="00F5606B" w:rsidP="00050BCD">
      <w:pPr>
        <w:pStyle w:val="ListParagraph"/>
        <w:rPr>
          <w:rFonts w:hint="eastAsia"/>
        </w:rPr>
      </w:pPr>
      <w:r w:rsidRPr="00377A8C">
        <w:drawing>
          <wp:inline distT="0" distB="0" distL="0" distR="0" wp14:anchorId="04598C39" wp14:editId="00394A97">
            <wp:extent cx="2020521" cy="1861295"/>
            <wp:effectExtent l="0" t="0" r="0" b="5715"/>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7">
                      <a:extLst>
                        <a:ext uri="{28A0092B-C50C-407E-A947-70E740481C1C}">
                          <a14:useLocalDpi xmlns:a14="http://schemas.microsoft.com/office/drawing/2010/main" val="0"/>
                        </a:ext>
                      </a:extLst>
                    </a:blip>
                    <a:stretch>
                      <a:fillRect/>
                    </a:stretch>
                  </pic:blipFill>
                  <pic:spPr>
                    <a:xfrm>
                      <a:off x="0" y="0"/>
                      <a:ext cx="2020521" cy="1861295"/>
                    </a:xfrm>
                    <a:prstGeom prst="rect">
                      <a:avLst/>
                    </a:prstGeom>
                  </pic:spPr>
                </pic:pic>
              </a:graphicData>
            </a:graphic>
          </wp:inline>
        </w:drawing>
      </w:r>
    </w:p>
    <w:p w14:paraId="4902406C" w14:textId="77777777" w:rsidR="00464F63" w:rsidRPr="00377A8C" w:rsidRDefault="00464F63" w:rsidP="00050BCD">
      <w:pPr>
        <w:pStyle w:val="ListParagraph"/>
        <w:rPr>
          <w:rFonts w:hint="eastAsia"/>
        </w:rPr>
      </w:pPr>
    </w:p>
    <w:p w14:paraId="1C7ABEE0" w14:textId="013E7A76" w:rsidR="00FA195A" w:rsidRPr="00377A8C" w:rsidRDefault="003554D0" w:rsidP="00BF6A77">
      <w:pPr>
        <w:pStyle w:val="ListParagraph"/>
        <w:numPr>
          <w:ilvl w:val="0"/>
          <w:numId w:val="50"/>
        </w:numPr>
        <w:rPr>
          <w:rFonts w:hint="eastAsia"/>
        </w:rPr>
      </w:pPr>
      <w:r w:rsidRPr="00377A8C">
        <w:t>R</w:t>
      </w:r>
      <w:r w:rsidR="00050BCD" w:rsidRPr="00377A8C">
        <w:t xml:space="preserve">emove all the </w:t>
      </w:r>
      <w:r w:rsidR="00E06C65" w:rsidRPr="00377A8C">
        <w:t>Lookup attributes</w:t>
      </w:r>
      <w:r w:rsidR="005F405C" w:rsidRPr="00377A8C">
        <w:t xml:space="preserve"> in </w:t>
      </w:r>
      <w:r w:rsidR="00D90C4A" w:rsidRPr="00377A8C">
        <w:t>the</w:t>
      </w:r>
      <w:r w:rsidR="005F405C" w:rsidRPr="00377A8C">
        <w:t xml:space="preserve"> Fact table </w:t>
      </w:r>
      <w:r w:rsidR="00D90C4A" w:rsidRPr="00377A8C">
        <w:t>that</w:t>
      </w:r>
      <w:r w:rsidR="005F405C" w:rsidRPr="00377A8C">
        <w:t xml:space="preserve"> were obtain</w:t>
      </w:r>
      <w:r w:rsidR="004C4154" w:rsidRPr="00377A8C">
        <w:t>ed from the temp table.</w:t>
      </w:r>
      <w:r w:rsidR="00DE2CCA" w:rsidRPr="00377A8C">
        <w:t xml:space="preserve"> </w:t>
      </w:r>
      <w:r w:rsidR="00F05917" w:rsidRPr="00377A8C">
        <w:t xml:space="preserve">You then need to replace any null </w:t>
      </w:r>
      <w:r w:rsidR="00D719EC" w:rsidRPr="00377A8C">
        <w:t xml:space="preserve">keys with -1 so that they can link back to the default record created </w:t>
      </w:r>
      <w:r w:rsidR="00A621A8" w:rsidRPr="00377A8C">
        <w:t xml:space="preserve">in step 3 </w:t>
      </w:r>
      <w:r w:rsidR="00D719EC" w:rsidRPr="00377A8C">
        <w:t xml:space="preserve">under section 4.2.5.2 </w:t>
      </w:r>
    </w:p>
    <w:p w14:paraId="6F652049" w14:textId="1899334E" w:rsidR="00735E7F" w:rsidRPr="00377A8C" w:rsidRDefault="00BF6A77" w:rsidP="006F2D6D">
      <w:pPr>
        <w:pStyle w:val="ListParagraph"/>
        <w:numPr>
          <w:ilvl w:val="0"/>
          <w:numId w:val="50"/>
        </w:numPr>
        <w:rPr>
          <w:rFonts w:hint="eastAsia"/>
        </w:rPr>
      </w:pPr>
      <w:r w:rsidRPr="00377A8C">
        <w:t xml:space="preserve">Finally </w:t>
      </w:r>
      <w:r w:rsidR="00DE2CCA" w:rsidRPr="00377A8C">
        <w:t xml:space="preserve">Apply the changes as </w:t>
      </w:r>
      <w:r w:rsidR="00CB6FC7" w:rsidRPr="00377A8C">
        <w:t>shown below.</w:t>
      </w:r>
      <w:r w:rsidR="00713F5E" w:rsidRPr="00377A8C">
        <w:t xml:space="preserve"> </w:t>
      </w:r>
    </w:p>
    <w:p w14:paraId="682BE62A" w14:textId="77777777" w:rsidR="00CB6FC7" w:rsidRPr="00377A8C" w:rsidRDefault="2F4F1CE7" w:rsidP="004B4085">
      <w:pPr>
        <w:rPr>
          <w:rFonts w:hint="eastAsia"/>
        </w:rPr>
      </w:pPr>
      <w:r w:rsidRPr="00377A8C">
        <w:t xml:space="preserve"> </w:t>
      </w:r>
      <w:r w:rsidR="00BC1162" w:rsidRPr="00377A8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8">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377A8C">
        <w:t xml:space="preserve"> </w:t>
      </w:r>
    </w:p>
    <w:p w14:paraId="0EFCB6C7" w14:textId="2CF91CBF" w:rsidR="004B4085" w:rsidRPr="00377A8C" w:rsidRDefault="00CB6FC7" w:rsidP="004B4085">
      <w:pPr>
        <w:rPr>
          <w:rFonts w:hint="eastAsia"/>
        </w:rPr>
      </w:pPr>
      <w:r w:rsidRPr="00377A8C">
        <w:lastRenderedPageBreak/>
        <w:t xml:space="preserve">All that </w:t>
      </w:r>
      <w:r w:rsidR="004B4085" w:rsidRPr="00377A8C">
        <w:t xml:space="preserve">remains </w:t>
      </w:r>
      <w:r w:rsidRPr="00377A8C">
        <w:t xml:space="preserve">at this point is </w:t>
      </w:r>
      <w:r w:rsidR="00396CC5" w:rsidRPr="00377A8C">
        <w:t xml:space="preserve">to </w:t>
      </w:r>
      <w:r w:rsidR="00ED6F65" w:rsidRPr="00377A8C">
        <w:t>create a physical relationship between the two tables (see below).</w:t>
      </w:r>
      <w:r w:rsidR="0087255E" w:rsidRPr="00377A8C">
        <w:t xml:space="preserve"> </w:t>
      </w:r>
      <w:r w:rsidR="002900F8" w:rsidRPr="00377A8C">
        <w:t xml:space="preserve">Notice that the relationship </w:t>
      </w:r>
      <w:r w:rsidR="00931B28" w:rsidRPr="00377A8C">
        <w:t xml:space="preserve">has a </w:t>
      </w:r>
      <w:r w:rsidR="002900F8" w:rsidRPr="00377A8C">
        <w:t>one</w:t>
      </w:r>
      <w:r w:rsidR="00D02792" w:rsidRPr="00377A8C">
        <w:t>-</w:t>
      </w:r>
      <w:r w:rsidR="002900F8" w:rsidRPr="00377A8C">
        <w:t>to</w:t>
      </w:r>
      <w:r w:rsidR="00D02792" w:rsidRPr="00377A8C">
        <w:t>-</w:t>
      </w:r>
      <w:r w:rsidR="002900F8" w:rsidRPr="00377A8C">
        <w:t xml:space="preserve">many </w:t>
      </w:r>
      <w:r w:rsidR="00931B28" w:rsidRPr="00377A8C">
        <w:t>cardinality</w:t>
      </w:r>
      <w:r w:rsidR="003A2059" w:rsidRPr="00377A8C">
        <w:t>.</w:t>
      </w:r>
      <w:r w:rsidR="00754715" w:rsidRPr="00377A8C">
        <w:t xml:space="preserve"> As such</w:t>
      </w:r>
      <w:r w:rsidR="00D02792" w:rsidRPr="00377A8C">
        <w:t>,</w:t>
      </w:r>
      <w:r w:rsidR="00754715" w:rsidRPr="00377A8C">
        <w:t xml:space="preserve"> the </w:t>
      </w:r>
      <w:r w:rsidR="00DC07B7" w:rsidRPr="00377A8C">
        <w:t xml:space="preserve">filter </w:t>
      </w:r>
      <w:r w:rsidR="005903A2" w:rsidRPr="00377A8C">
        <w:t>propagates</w:t>
      </w:r>
      <w:r w:rsidR="00DC07B7" w:rsidRPr="00377A8C">
        <w:t xml:space="preserve"> in one direction,</w:t>
      </w:r>
      <w:r w:rsidR="004A5201" w:rsidRPr="00377A8C">
        <w:t xml:space="preserve"> from the dimension to the Fact</w:t>
      </w:r>
      <w:r w:rsidR="007263E1" w:rsidRPr="00377A8C">
        <w:t xml:space="preserve">. This </w:t>
      </w:r>
      <w:r w:rsidR="004A5201" w:rsidRPr="00377A8C">
        <w:t>allow</w:t>
      </w:r>
      <w:r w:rsidR="007263E1" w:rsidRPr="00377A8C">
        <w:t>s</w:t>
      </w:r>
      <w:r w:rsidR="004A5201" w:rsidRPr="00377A8C">
        <w:t xml:space="preserve"> to slice and dice the </w:t>
      </w:r>
      <w:r w:rsidR="006642DD" w:rsidRPr="00377A8C">
        <w:t>additive attributes</w:t>
      </w:r>
      <w:r w:rsidR="00A636B7" w:rsidRPr="00377A8C">
        <w:t xml:space="preserve"> in the </w:t>
      </w:r>
      <w:r w:rsidR="006E1094" w:rsidRPr="00377A8C">
        <w:t>fact table</w:t>
      </w:r>
      <w:r w:rsidR="006642DD" w:rsidRPr="00377A8C">
        <w:t xml:space="preserve"> by the descriptive attributes in the dimension table.</w:t>
      </w:r>
    </w:p>
    <w:p w14:paraId="5E7FC689" w14:textId="2EEDD652" w:rsidR="00ED6F65" w:rsidRPr="00377A8C" w:rsidRDefault="00ED6F65" w:rsidP="004B4085">
      <w:pPr>
        <w:rPr>
          <w:rFonts w:hint="eastAsia"/>
        </w:rPr>
      </w:pPr>
      <w:r w:rsidRPr="00377A8C">
        <w:drawing>
          <wp:inline distT="0" distB="0" distL="0" distR="0" wp14:anchorId="355D14E8" wp14:editId="2CE8F254">
            <wp:extent cx="3947160" cy="2505208"/>
            <wp:effectExtent l="0" t="0" r="0" b="9525"/>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3947160" cy="2505208"/>
                    </a:xfrm>
                    <a:prstGeom prst="rect">
                      <a:avLst/>
                    </a:prstGeom>
                  </pic:spPr>
                </pic:pic>
              </a:graphicData>
            </a:graphic>
          </wp:inline>
        </w:drawing>
      </w:r>
    </w:p>
    <w:p w14:paraId="4C3D9512" w14:textId="77777777" w:rsidR="00223988" w:rsidRPr="00377A8C" w:rsidRDefault="00223988" w:rsidP="00223988">
      <w:pPr>
        <w:rPr>
          <w:rFonts w:hint="eastAsia"/>
        </w:rPr>
      </w:pPr>
    </w:p>
    <w:p w14:paraId="10037F52" w14:textId="052EC522" w:rsidR="00E738F1" w:rsidRPr="00377A8C" w:rsidRDefault="00AF2B29" w:rsidP="00223988">
      <w:pPr>
        <w:rPr>
          <w:rFonts w:hint="eastAsia"/>
        </w:rPr>
      </w:pPr>
      <w:r w:rsidRPr="00377A8C">
        <w:t>TIP</w:t>
      </w:r>
      <w:r w:rsidR="00245E28" w:rsidRPr="00377A8C">
        <w:t xml:space="preserve"> 1</w:t>
      </w:r>
      <w:r w:rsidRPr="00377A8C">
        <w:t xml:space="preserve">: </w:t>
      </w:r>
      <w:r w:rsidR="00D65E44" w:rsidRPr="00377A8C">
        <w:t xml:space="preserve">To </w:t>
      </w:r>
      <w:r w:rsidR="003121CD" w:rsidRPr="00377A8C">
        <w:t xml:space="preserve">enhance </w:t>
      </w:r>
      <w:r w:rsidR="00E41C72" w:rsidRPr="00377A8C">
        <w:t>usability</w:t>
      </w:r>
      <w:r w:rsidR="00983937" w:rsidRPr="00377A8C">
        <w:t>, hide an</w:t>
      </w:r>
      <w:r w:rsidR="007A6A5A" w:rsidRPr="00377A8C">
        <w:t>y</w:t>
      </w:r>
      <w:r w:rsidR="00983937" w:rsidRPr="00377A8C">
        <w:t xml:space="preserve"> columns which </w:t>
      </w:r>
      <w:r w:rsidR="007A6A5A" w:rsidRPr="00377A8C">
        <w:t>don’t support a</w:t>
      </w:r>
      <w:r w:rsidR="00783431" w:rsidRPr="00377A8C">
        <w:t>nalysis</w:t>
      </w:r>
      <w:r w:rsidR="006026C4" w:rsidRPr="00377A8C">
        <w:t xml:space="preserve">. This pertains to </w:t>
      </w:r>
      <w:r w:rsidR="008540C1" w:rsidRPr="00377A8C">
        <w:t xml:space="preserve">columns that contain keys </w:t>
      </w:r>
      <w:r w:rsidR="009F6514" w:rsidRPr="00377A8C">
        <w:t>or metadata.</w:t>
      </w:r>
      <w:r w:rsidR="00245E28" w:rsidRPr="00377A8C">
        <w:t xml:space="preserve"> This reduces clu</w:t>
      </w:r>
      <w:r w:rsidR="0072577B" w:rsidRPr="00377A8C">
        <w:t>tter</w:t>
      </w:r>
      <w:r w:rsidR="00124002" w:rsidRPr="00377A8C">
        <w:t xml:space="preserve"> </w:t>
      </w:r>
      <w:r w:rsidR="001E3FED" w:rsidRPr="00377A8C">
        <w:t>as well as improve</w:t>
      </w:r>
      <w:r w:rsidR="00124002" w:rsidRPr="00377A8C">
        <w:t xml:space="preserve"> user experience</w:t>
      </w:r>
    </w:p>
    <w:p w14:paraId="2BD47F75" w14:textId="7DF1181D" w:rsidR="00E738F1" w:rsidRPr="00377A8C" w:rsidRDefault="00E738F1" w:rsidP="00223988">
      <w:pPr>
        <w:rPr>
          <w:rFonts w:hint="eastAsia"/>
        </w:rPr>
      </w:pPr>
      <w:r>
        <w:drawing>
          <wp:inline distT="0" distB="0" distL="0" distR="0" wp14:anchorId="25370979" wp14:editId="74F70D7C">
            <wp:extent cx="2072820" cy="1813717"/>
            <wp:effectExtent l="0" t="0" r="3810" b="0"/>
            <wp:docPr id="597660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a:extLst>
                        <a:ext uri="{28A0092B-C50C-407E-A947-70E740481C1C}">
                          <a14:useLocalDpi xmlns:a14="http://schemas.microsoft.com/office/drawing/2010/main" val="0"/>
                        </a:ext>
                      </a:extLst>
                    </a:blip>
                    <a:stretch>
                      <a:fillRect/>
                    </a:stretch>
                  </pic:blipFill>
                  <pic:spPr>
                    <a:xfrm>
                      <a:off x="0" y="0"/>
                      <a:ext cx="2072820" cy="1813717"/>
                    </a:xfrm>
                    <a:prstGeom prst="rect">
                      <a:avLst/>
                    </a:prstGeom>
                  </pic:spPr>
                </pic:pic>
              </a:graphicData>
            </a:graphic>
          </wp:inline>
        </w:drawing>
      </w:r>
    </w:p>
    <w:p w14:paraId="288A6737" w14:textId="77777777" w:rsidR="001E3FED" w:rsidRPr="00377A8C" w:rsidRDefault="001E3FED" w:rsidP="00223988">
      <w:pPr>
        <w:rPr>
          <w:rFonts w:hint="eastAsia"/>
        </w:rPr>
      </w:pPr>
    </w:p>
    <w:p w14:paraId="6D859483" w14:textId="497C79A6" w:rsidR="001E3FED" w:rsidRPr="00377A8C" w:rsidRDefault="001E3FED" w:rsidP="00223988">
      <w:pPr>
        <w:rPr>
          <w:rFonts w:hint="eastAsia"/>
        </w:rPr>
      </w:pPr>
      <w:r w:rsidRPr="00377A8C">
        <w:t xml:space="preserve">TIP 2: </w:t>
      </w:r>
      <w:r w:rsidR="00110D02" w:rsidRPr="00377A8C">
        <w:t xml:space="preserve">You can also enhance usability by hiding </w:t>
      </w:r>
      <w:r w:rsidR="00E448B8" w:rsidRPr="00377A8C">
        <w:t xml:space="preserve">all the </w:t>
      </w:r>
      <w:r w:rsidR="00951086" w:rsidRPr="00377A8C">
        <w:t>intermediary transformation</w:t>
      </w:r>
      <w:r w:rsidR="00E448B8" w:rsidRPr="00377A8C">
        <w:t xml:space="preserve"> tables</w:t>
      </w:r>
      <w:r w:rsidR="00A71635" w:rsidRPr="00377A8C">
        <w:t xml:space="preserve"> used </w:t>
      </w:r>
      <w:r w:rsidR="00951086" w:rsidRPr="00377A8C">
        <w:t>in the construction of the</w:t>
      </w:r>
      <w:r w:rsidR="00BA5CD0" w:rsidRPr="00377A8C">
        <w:t xml:space="preserve"> data model. </w:t>
      </w:r>
      <w:r w:rsidR="00801395" w:rsidRPr="00377A8C">
        <w:t>This can be achieved by sim</w:t>
      </w:r>
      <w:r w:rsidR="00331365" w:rsidRPr="00377A8C">
        <w:t>p</w:t>
      </w:r>
      <w:r w:rsidR="00D90AD1" w:rsidRPr="00377A8C">
        <w:t>ly unchecking “enable load”</w:t>
      </w:r>
      <w:r w:rsidR="00D44F0E" w:rsidRPr="00377A8C">
        <w:t xml:space="preserve">. </w:t>
      </w:r>
      <w:r w:rsidR="005B68FE" w:rsidRPr="00377A8C">
        <w:t xml:space="preserve">This </w:t>
      </w:r>
      <w:r w:rsidR="006879C5" w:rsidRPr="00377A8C">
        <w:t xml:space="preserve">reduces clutter as well </w:t>
      </w:r>
      <w:r w:rsidR="009A65BB" w:rsidRPr="00377A8C">
        <w:t xml:space="preserve">as </w:t>
      </w:r>
      <w:r w:rsidR="005454E0" w:rsidRPr="00377A8C">
        <w:t>increas</w:t>
      </w:r>
      <w:r w:rsidR="00207D0F" w:rsidRPr="00377A8C">
        <w:t>es</w:t>
      </w:r>
      <w:r w:rsidR="005454E0" w:rsidRPr="00377A8C">
        <w:t xml:space="preserve"> </w:t>
      </w:r>
      <w:r w:rsidR="009A65BB" w:rsidRPr="00377A8C">
        <w:t>performan</w:t>
      </w:r>
      <w:r w:rsidR="00C93595" w:rsidRPr="00377A8C">
        <w:t>ce</w:t>
      </w:r>
      <w:r w:rsidR="005454E0" w:rsidRPr="00377A8C">
        <w:t xml:space="preserve"> as</w:t>
      </w:r>
      <w:r w:rsidR="00355AE1" w:rsidRPr="00377A8C">
        <w:t xml:space="preserve"> </w:t>
      </w:r>
      <w:r w:rsidR="00207D0F" w:rsidRPr="00377A8C">
        <w:t xml:space="preserve">the </w:t>
      </w:r>
      <w:r w:rsidR="008907DB" w:rsidRPr="00377A8C">
        <w:t xml:space="preserve">additional </w:t>
      </w:r>
      <w:r w:rsidR="00355AE1" w:rsidRPr="00377A8C">
        <w:t>data in no longer loaded into memory</w:t>
      </w:r>
      <w:r w:rsidR="007413A2" w:rsidRPr="00377A8C">
        <w:t>, making the model more performant.</w:t>
      </w:r>
    </w:p>
    <w:p w14:paraId="4CE46E56" w14:textId="57A6B8A0" w:rsidR="00B96E3B" w:rsidRPr="00377A8C" w:rsidRDefault="00801395" w:rsidP="00223988">
      <w:pPr>
        <w:rPr>
          <w:rFonts w:hint="eastAsia"/>
        </w:rPr>
      </w:pPr>
      <w:r>
        <w:drawing>
          <wp:inline distT="0" distB="0" distL="0" distR="0" wp14:anchorId="73A59E8D" wp14:editId="064EDD79">
            <wp:extent cx="3178488" cy="1524455"/>
            <wp:effectExtent l="0" t="0" r="3175" b="0"/>
            <wp:docPr id="236995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1">
                      <a:extLst>
                        <a:ext uri="{28A0092B-C50C-407E-A947-70E740481C1C}">
                          <a14:useLocalDpi xmlns:a14="http://schemas.microsoft.com/office/drawing/2010/main" val="0"/>
                        </a:ext>
                      </a:extLst>
                    </a:blip>
                    <a:stretch>
                      <a:fillRect/>
                    </a:stretch>
                  </pic:blipFill>
                  <pic:spPr>
                    <a:xfrm>
                      <a:off x="0" y="0"/>
                      <a:ext cx="3178488" cy="1524455"/>
                    </a:xfrm>
                    <a:prstGeom prst="rect">
                      <a:avLst/>
                    </a:prstGeom>
                  </pic:spPr>
                </pic:pic>
              </a:graphicData>
            </a:graphic>
          </wp:inline>
        </w:drawing>
      </w:r>
    </w:p>
    <w:p w14:paraId="22A5263C" w14:textId="77777777" w:rsidR="00351817" w:rsidRPr="00377A8C" w:rsidRDefault="00351817" w:rsidP="00351817">
      <w:pPr>
        <w:pStyle w:val="Heading2"/>
        <w:rPr>
          <w:rFonts w:hint="eastAsia"/>
        </w:rPr>
      </w:pPr>
      <w:bookmarkStart w:id="68" w:name="_Toc30618703"/>
      <w:r w:rsidRPr="00377A8C">
        <w:lastRenderedPageBreak/>
        <w:t>Summary</w:t>
      </w:r>
      <w:bookmarkEnd w:id="68"/>
    </w:p>
    <w:p w14:paraId="34B897C6" w14:textId="7D0640E8" w:rsidR="00351817" w:rsidRPr="00377A8C" w:rsidRDefault="00351817" w:rsidP="00351817">
      <w:pPr>
        <w:rPr>
          <w:rFonts w:hint="eastAsia"/>
        </w:rPr>
      </w:pPr>
      <w:r w:rsidRPr="00377A8C">
        <w:t>This section demonstrate</w:t>
      </w:r>
      <w:r w:rsidR="002C5E15">
        <w:t>d</w:t>
      </w:r>
      <w:r w:rsidRPr="00377A8C">
        <w:t xml:space="preserve"> how to add organisational specific data sources into the solution. By this stage users should be able to add new entities to be ingested and transformed in the solution. Users should also understand how to add data into the Power</w:t>
      </w:r>
      <w:r w:rsidR="008956FA">
        <w:t xml:space="preserve"> </w:t>
      </w:r>
      <w:r w:rsidRPr="00377A8C">
        <w:t>BI model to enable access to data from Power BI reports.</w:t>
      </w:r>
    </w:p>
    <w:p w14:paraId="3205C6B7" w14:textId="77777777" w:rsidR="00351817" w:rsidRPr="00377A8C" w:rsidRDefault="00351817" w:rsidP="00223988">
      <w:pPr>
        <w:rPr>
          <w:rFonts w:hint="eastAsia"/>
        </w:rPr>
      </w:pPr>
    </w:p>
    <w:p w14:paraId="795C7A81" w14:textId="77777777" w:rsidR="00351817" w:rsidRPr="00377A8C" w:rsidRDefault="00351817">
      <w:pPr>
        <w:spacing w:after="200" w:line="276" w:lineRule="auto"/>
        <w:jc w:val="left"/>
        <w:rPr>
          <w:rFonts w:eastAsiaTheme="majorEastAsia" w:cstheme="majorBidi" w:hint="eastAsia"/>
          <w:b/>
          <w:bCs/>
          <w:color w:val="1169B2" w:themeColor="accent2"/>
          <w:sz w:val="44"/>
          <w:szCs w:val="28"/>
        </w:rPr>
      </w:pPr>
      <w:r w:rsidRPr="00377A8C">
        <w:br w:type="page"/>
      </w:r>
    </w:p>
    <w:p w14:paraId="55CE1309" w14:textId="6662DA45" w:rsidR="00B96E3B" w:rsidRPr="00377A8C" w:rsidRDefault="00E6465C" w:rsidP="008F60FF">
      <w:pPr>
        <w:pStyle w:val="Heading1"/>
        <w:rPr>
          <w:rFonts w:hint="eastAsia"/>
        </w:rPr>
      </w:pPr>
      <w:bookmarkStart w:id="69" w:name="_Toc30618704"/>
      <w:r w:rsidRPr="00377A8C">
        <w:lastRenderedPageBreak/>
        <w:t xml:space="preserve">Power BI Dataflows and </w:t>
      </w:r>
      <w:r w:rsidR="00E5777E" w:rsidRPr="00377A8C">
        <w:t xml:space="preserve">the </w:t>
      </w:r>
      <w:r w:rsidR="008F60FF" w:rsidRPr="00377A8C">
        <w:t>Common Data Model</w:t>
      </w:r>
      <w:bookmarkEnd w:id="69"/>
    </w:p>
    <w:p w14:paraId="33DA9E9E" w14:textId="46BB5CEA" w:rsidR="00482876" w:rsidRPr="00377A8C" w:rsidRDefault="003B7BED">
      <w:pPr>
        <w:spacing w:after="200" w:line="276" w:lineRule="auto"/>
        <w:rPr>
          <w:rFonts w:hint="eastAsia"/>
          <w:noProof w:val="0"/>
        </w:rPr>
      </w:pPr>
      <w:r w:rsidRPr="00377A8C">
        <w:rPr>
          <w:noProof w:val="0"/>
        </w:rPr>
        <w:t>This section demonstrates</w:t>
      </w:r>
      <w:r w:rsidR="003D399F" w:rsidRPr="00377A8C">
        <w:rPr>
          <w:noProof w:val="0"/>
        </w:rPr>
        <w:t xml:space="preserve"> how to enhance this solution with Power BI Dataflows</w:t>
      </w:r>
      <w:r w:rsidR="00E5777E" w:rsidRPr="00377A8C">
        <w:rPr>
          <w:noProof w:val="0"/>
        </w:rPr>
        <w:t xml:space="preserve"> and the Common Data Model (CDM).</w:t>
      </w:r>
      <w:r w:rsidR="00326A83" w:rsidRPr="00377A8C">
        <w:rPr>
          <w:noProof w:val="0"/>
        </w:rPr>
        <w:t xml:space="preserve"> It starts </w:t>
      </w:r>
      <w:r w:rsidR="00737819" w:rsidRPr="00377A8C">
        <w:rPr>
          <w:noProof w:val="0"/>
        </w:rPr>
        <w:t xml:space="preserve">detailing how to configure </w:t>
      </w:r>
      <w:r w:rsidR="00C712B5" w:rsidRPr="00377A8C">
        <w:rPr>
          <w:noProof w:val="0"/>
        </w:rPr>
        <w:t>Dataflows and Azure Data Lake Storage (ADLS)</w:t>
      </w:r>
      <w:r w:rsidR="001A05AB" w:rsidRPr="00377A8C">
        <w:rPr>
          <w:noProof w:val="0"/>
        </w:rPr>
        <w:t xml:space="preserve"> in </w:t>
      </w:r>
      <w:r w:rsidR="00AA7F49" w:rsidRPr="00377A8C">
        <w:rPr>
          <w:noProof w:val="0"/>
        </w:rPr>
        <w:t xml:space="preserve">the </w:t>
      </w:r>
      <w:r w:rsidR="001A05AB" w:rsidRPr="00377A8C">
        <w:rPr>
          <w:noProof w:val="0"/>
        </w:rPr>
        <w:t>Power BI</w:t>
      </w:r>
      <w:r w:rsidRPr="00377A8C">
        <w:rPr>
          <w:noProof w:val="0"/>
        </w:rPr>
        <w:t xml:space="preserve"> </w:t>
      </w:r>
      <w:r w:rsidR="009B3E75" w:rsidRPr="00377A8C">
        <w:rPr>
          <w:noProof w:val="0"/>
        </w:rPr>
        <w:t>A</w:t>
      </w:r>
      <w:r w:rsidR="0050558E" w:rsidRPr="00377A8C">
        <w:rPr>
          <w:noProof w:val="0"/>
        </w:rPr>
        <w:t xml:space="preserve">dmin portal and how to configure Power BI workspaces to </w:t>
      </w:r>
      <w:r w:rsidR="002D257B" w:rsidRPr="00377A8C">
        <w:rPr>
          <w:noProof w:val="0"/>
        </w:rPr>
        <w:t xml:space="preserve">use dataflow storage to store </w:t>
      </w:r>
      <w:r w:rsidR="00650F74" w:rsidRPr="00377A8C">
        <w:rPr>
          <w:noProof w:val="0"/>
        </w:rPr>
        <w:t xml:space="preserve">the organisation data </w:t>
      </w:r>
      <w:r w:rsidR="00242E37" w:rsidRPr="00377A8C">
        <w:rPr>
          <w:noProof w:val="0"/>
        </w:rPr>
        <w:t xml:space="preserve">in the CDM format in ADLS. </w:t>
      </w:r>
      <w:r w:rsidR="003777C4">
        <w:rPr>
          <w:noProof w:val="0"/>
        </w:rPr>
        <w:t>This is</w:t>
      </w:r>
      <w:r w:rsidR="00242E37" w:rsidRPr="00377A8C">
        <w:rPr>
          <w:noProof w:val="0"/>
        </w:rPr>
        <w:t xml:space="preserve"> follow</w:t>
      </w:r>
      <w:r w:rsidR="003777C4">
        <w:rPr>
          <w:noProof w:val="0"/>
        </w:rPr>
        <w:t>ed</w:t>
      </w:r>
      <w:r w:rsidR="00242E37" w:rsidRPr="00377A8C">
        <w:rPr>
          <w:noProof w:val="0"/>
        </w:rPr>
        <w:t xml:space="preserve"> </w:t>
      </w:r>
      <w:r w:rsidR="006B3597" w:rsidRPr="00377A8C">
        <w:rPr>
          <w:noProof w:val="0"/>
        </w:rPr>
        <w:t xml:space="preserve">by covering </w:t>
      </w:r>
      <w:r w:rsidR="00506DC5" w:rsidRPr="00377A8C">
        <w:rPr>
          <w:noProof w:val="0"/>
        </w:rPr>
        <w:t>how to leverage dataflows to integrate CDM data</w:t>
      </w:r>
      <w:r w:rsidR="00633739" w:rsidRPr="00377A8C">
        <w:rPr>
          <w:noProof w:val="0"/>
        </w:rPr>
        <w:t xml:space="preserve">, either by </w:t>
      </w:r>
      <w:r w:rsidR="003B1766" w:rsidRPr="00377A8C">
        <w:rPr>
          <w:noProof w:val="0"/>
        </w:rPr>
        <w:t xml:space="preserve">attaching existing CDM folders or </w:t>
      </w:r>
      <w:r w:rsidR="00EB3248" w:rsidRPr="00377A8C">
        <w:rPr>
          <w:noProof w:val="0"/>
        </w:rPr>
        <w:t>by connecting to Microsoft and third-party data sources and map</w:t>
      </w:r>
      <w:r w:rsidR="0097053D">
        <w:rPr>
          <w:noProof w:val="0"/>
        </w:rPr>
        <w:t>ping</w:t>
      </w:r>
      <w:r w:rsidR="00EB3248" w:rsidRPr="00377A8C">
        <w:rPr>
          <w:noProof w:val="0"/>
        </w:rPr>
        <w:t xml:space="preserve"> the data to standard CDM entities. </w:t>
      </w:r>
      <w:r w:rsidR="00E5736B" w:rsidRPr="00377A8C">
        <w:rPr>
          <w:noProof w:val="0"/>
        </w:rPr>
        <w:t xml:space="preserve">The section </w:t>
      </w:r>
      <w:r w:rsidR="00DA4184" w:rsidRPr="00377A8C">
        <w:rPr>
          <w:noProof w:val="0"/>
        </w:rPr>
        <w:t>finishes</w:t>
      </w:r>
      <w:r w:rsidR="00E24695" w:rsidRPr="00377A8C">
        <w:rPr>
          <w:noProof w:val="0"/>
        </w:rPr>
        <w:t xml:space="preserve"> with a detailed overview on how to connect to dataflows in Power BI Desktop</w:t>
      </w:r>
      <w:r w:rsidR="00DA4184" w:rsidRPr="00377A8C">
        <w:rPr>
          <w:noProof w:val="0"/>
        </w:rPr>
        <w:t>,</w:t>
      </w:r>
      <w:r w:rsidR="00E24695" w:rsidRPr="00377A8C">
        <w:rPr>
          <w:noProof w:val="0"/>
        </w:rPr>
        <w:t xml:space="preserve"> </w:t>
      </w:r>
      <w:r w:rsidR="001E6720" w:rsidRPr="00377A8C">
        <w:rPr>
          <w:noProof w:val="0"/>
        </w:rPr>
        <w:t>allowing</w:t>
      </w:r>
      <w:r w:rsidR="00DA4184" w:rsidRPr="00377A8C">
        <w:rPr>
          <w:noProof w:val="0"/>
        </w:rPr>
        <w:t xml:space="preserve"> users to </w:t>
      </w:r>
      <w:r w:rsidR="001E6720" w:rsidRPr="00377A8C">
        <w:rPr>
          <w:noProof w:val="0"/>
        </w:rPr>
        <w:t xml:space="preserve">create datasets, reports and dashboards based on </w:t>
      </w:r>
      <w:r w:rsidR="00372791" w:rsidRPr="00377A8C">
        <w:rPr>
          <w:noProof w:val="0"/>
        </w:rPr>
        <w:t>the data stored in ADLS.</w:t>
      </w:r>
    </w:p>
    <w:p w14:paraId="79C270DD" w14:textId="0DEE8FB9" w:rsidR="00052078" w:rsidRPr="00377A8C" w:rsidRDefault="00E57235" w:rsidP="00052078">
      <w:pPr>
        <w:pStyle w:val="Heading2"/>
        <w:rPr>
          <w:rFonts w:hint="eastAsia"/>
        </w:rPr>
      </w:pPr>
      <w:bookmarkStart w:id="70" w:name="_Toc30618705"/>
      <w:r w:rsidRPr="00377A8C">
        <w:t>How to c</w:t>
      </w:r>
      <w:r w:rsidR="00052078" w:rsidRPr="00377A8C">
        <w:t>onfigure Dataflows and Azure Data Lake Storage integration</w:t>
      </w:r>
      <w:bookmarkEnd w:id="70"/>
    </w:p>
    <w:p w14:paraId="17C896BF" w14:textId="7CE4720C" w:rsidR="00052078" w:rsidRPr="00377A8C" w:rsidRDefault="00617C41" w:rsidP="00620E80">
      <w:pPr>
        <w:pStyle w:val="Heading3"/>
        <w:rPr>
          <w:rFonts w:hint="eastAsia"/>
        </w:rPr>
      </w:pPr>
      <w:bookmarkStart w:id="71" w:name="_Toc30618706"/>
      <w:r w:rsidRPr="00377A8C">
        <w:t xml:space="preserve">Connecting </w:t>
      </w:r>
      <w:r w:rsidR="00620E80" w:rsidRPr="00377A8C">
        <w:t>Azure Data Lake Storage for Dataflow storage</w:t>
      </w:r>
      <w:bookmarkEnd w:id="71"/>
    </w:p>
    <w:p w14:paraId="451DF515" w14:textId="77777777" w:rsidR="00276CD0" w:rsidRDefault="0058386E" w:rsidP="00726E3A">
      <w:pPr>
        <w:rPr>
          <w:rFonts w:hint="eastAsia"/>
          <w:noProof w:val="0"/>
        </w:rPr>
      </w:pPr>
      <w:r w:rsidRPr="00377A8C">
        <w:rPr>
          <w:noProof w:val="0"/>
        </w:rPr>
        <w:t xml:space="preserve">By default, data used with Power BI </w:t>
      </w:r>
      <w:r w:rsidR="00F948B3">
        <w:rPr>
          <w:noProof w:val="0"/>
        </w:rPr>
        <w:t xml:space="preserve">models </w:t>
      </w:r>
      <w:r w:rsidRPr="00377A8C">
        <w:rPr>
          <w:noProof w:val="0"/>
        </w:rPr>
        <w:t xml:space="preserve">is stored in the internal storage provided by Power BI. With the integration of dataflows and Azure Data Lake Storage (ADLS), </w:t>
      </w:r>
      <w:r w:rsidR="002B2D96" w:rsidRPr="00377A8C">
        <w:rPr>
          <w:noProof w:val="0"/>
        </w:rPr>
        <w:t xml:space="preserve">it is now possible to </w:t>
      </w:r>
      <w:r w:rsidRPr="00377A8C">
        <w:rPr>
          <w:noProof w:val="0"/>
        </w:rPr>
        <w:t xml:space="preserve">store </w:t>
      </w:r>
      <w:r w:rsidR="002B2D96" w:rsidRPr="00377A8C">
        <w:rPr>
          <w:noProof w:val="0"/>
        </w:rPr>
        <w:t>the</w:t>
      </w:r>
      <w:r w:rsidRPr="00377A8C">
        <w:rPr>
          <w:noProof w:val="0"/>
        </w:rPr>
        <w:t xml:space="preserve"> dataflows in </w:t>
      </w:r>
      <w:r w:rsidR="002B2D96" w:rsidRPr="00377A8C">
        <w:rPr>
          <w:noProof w:val="0"/>
        </w:rPr>
        <w:t>the</w:t>
      </w:r>
      <w:r w:rsidRPr="00377A8C">
        <w:rPr>
          <w:noProof w:val="0"/>
        </w:rPr>
        <w:t xml:space="preserve"> organi</w:t>
      </w:r>
      <w:r w:rsidR="00650F74" w:rsidRPr="00377A8C">
        <w:rPr>
          <w:noProof w:val="0"/>
        </w:rPr>
        <w:t>s</w:t>
      </w:r>
      <w:r w:rsidRPr="00377A8C">
        <w:rPr>
          <w:noProof w:val="0"/>
        </w:rPr>
        <w:t xml:space="preserve">ation's </w:t>
      </w:r>
      <w:r w:rsidR="008D4683" w:rsidRPr="00377A8C">
        <w:rPr>
          <w:noProof w:val="0"/>
        </w:rPr>
        <w:t>ADLS</w:t>
      </w:r>
      <w:r w:rsidRPr="00377A8C">
        <w:rPr>
          <w:noProof w:val="0"/>
        </w:rPr>
        <w:t xml:space="preserve"> account.</w:t>
      </w:r>
      <w:r w:rsidR="00F21A19" w:rsidRPr="00377A8C">
        <w:rPr>
          <w:noProof w:val="0"/>
        </w:rPr>
        <w:t xml:space="preserve"> </w:t>
      </w:r>
    </w:p>
    <w:p w14:paraId="74770D02" w14:textId="2BB11FCE" w:rsidR="00D35446" w:rsidRPr="00377A8C" w:rsidRDefault="00F2266A" w:rsidP="00726E3A">
      <w:pPr>
        <w:rPr>
          <w:rFonts w:hint="eastAsia"/>
          <w:noProof w:val="0"/>
        </w:rPr>
      </w:pPr>
      <w:r w:rsidRPr="00377A8C">
        <w:rPr>
          <w:noProof w:val="0"/>
        </w:rPr>
        <w:t>Please be aware that, a</w:t>
      </w:r>
      <w:r w:rsidR="00FF18F0" w:rsidRPr="00377A8C">
        <w:rPr>
          <w:noProof w:val="0"/>
        </w:rPr>
        <w:t xml:space="preserve">t the time of writing, </w:t>
      </w:r>
      <w:r w:rsidR="00CA1A3F" w:rsidRPr="00377A8C">
        <w:rPr>
          <w:noProof w:val="0"/>
        </w:rPr>
        <w:t>once a dataflow storage location is configured, it cannot be changed. For further considerations and limitations</w:t>
      </w:r>
      <w:r w:rsidR="00B447FC" w:rsidRPr="00377A8C">
        <w:rPr>
          <w:noProof w:val="0"/>
        </w:rPr>
        <w:t xml:space="preserve">, follow this </w:t>
      </w:r>
      <w:hyperlink r:id="rId132" w:anchor="considerations-and-limitations" w:history="1">
        <w:r w:rsidR="00B447FC" w:rsidRPr="00377A8C">
          <w:rPr>
            <w:rStyle w:val="Hyperlink"/>
            <w:noProof w:val="0"/>
          </w:rPr>
          <w:t>link</w:t>
        </w:r>
      </w:hyperlink>
      <w:r w:rsidR="00B447FC" w:rsidRPr="00377A8C">
        <w:rPr>
          <w:noProof w:val="0"/>
        </w:rPr>
        <w:t>.</w:t>
      </w:r>
    </w:p>
    <w:p w14:paraId="38424A64" w14:textId="4E5E108A" w:rsidR="00DE613F" w:rsidRPr="00377A8C" w:rsidRDefault="00791998" w:rsidP="00726E3A">
      <w:pPr>
        <w:rPr>
          <w:rFonts w:hint="eastAsia"/>
          <w:noProof w:val="0"/>
        </w:rPr>
      </w:pPr>
      <w:r w:rsidRPr="00377A8C">
        <w:rPr>
          <w:noProof w:val="0"/>
        </w:rPr>
        <w:t xml:space="preserve">The </w:t>
      </w:r>
      <w:r w:rsidR="009A6382" w:rsidRPr="00377A8C">
        <w:rPr>
          <w:noProof w:val="0"/>
        </w:rPr>
        <w:t>deployment scripts already</w:t>
      </w:r>
      <w:r w:rsidR="00DE613F" w:rsidRPr="00377A8C">
        <w:rPr>
          <w:noProof w:val="0"/>
        </w:rPr>
        <w:t xml:space="preserve"> performed </w:t>
      </w:r>
      <w:r w:rsidR="007C5E63" w:rsidRPr="00377A8C">
        <w:rPr>
          <w:noProof w:val="0"/>
        </w:rPr>
        <w:t xml:space="preserve">the </w:t>
      </w:r>
      <w:r w:rsidR="00DC49C3" w:rsidRPr="00377A8C">
        <w:rPr>
          <w:noProof w:val="0"/>
        </w:rPr>
        <w:t>initial</w:t>
      </w:r>
      <w:r w:rsidR="00DE613F" w:rsidRPr="00377A8C">
        <w:rPr>
          <w:noProof w:val="0"/>
        </w:rPr>
        <w:t xml:space="preserve"> required steps</w:t>
      </w:r>
      <w:r w:rsidR="006E4DD0" w:rsidRPr="00377A8C">
        <w:rPr>
          <w:noProof w:val="0"/>
        </w:rPr>
        <w:t xml:space="preserve"> </w:t>
      </w:r>
      <w:r w:rsidR="00486B91">
        <w:rPr>
          <w:noProof w:val="0"/>
        </w:rPr>
        <w:t xml:space="preserve">to </w:t>
      </w:r>
      <w:r w:rsidR="006E4DD0" w:rsidRPr="00377A8C">
        <w:rPr>
          <w:noProof w:val="0"/>
        </w:rPr>
        <w:t xml:space="preserve">allow </w:t>
      </w:r>
      <w:r w:rsidR="00FF633E" w:rsidRPr="00377A8C">
        <w:rPr>
          <w:noProof w:val="0"/>
        </w:rPr>
        <w:t xml:space="preserve">ADLS to be configured as </w:t>
      </w:r>
      <w:r w:rsidR="00D25621" w:rsidRPr="00377A8C">
        <w:rPr>
          <w:noProof w:val="0"/>
        </w:rPr>
        <w:t>the Dataflow storage</w:t>
      </w:r>
      <w:r w:rsidR="00DE613F" w:rsidRPr="00377A8C">
        <w:rPr>
          <w:noProof w:val="0"/>
        </w:rPr>
        <w:t>, namely:</w:t>
      </w:r>
    </w:p>
    <w:p w14:paraId="2BA79D42" w14:textId="3A6EC9A2" w:rsidR="000F1894" w:rsidRPr="00377A8C" w:rsidRDefault="00A36EC8" w:rsidP="00726E3A">
      <w:pPr>
        <w:pStyle w:val="BulletList"/>
        <w:rPr>
          <w:rFonts w:hint="eastAsia"/>
        </w:rPr>
      </w:pPr>
      <w:r w:rsidRPr="00377A8C">
        <w:t xml:space="preserve">Grant Power BI </w:t>
      </w:r>
      <w:r w:rsidR="00835663" w:rsidRPr="00377A8C">
        <w:t>S</w:t>
      </w:r>
      <w:r w:rsidRPr="00377A8C">
        <w:t>ervice a reader role</w:t>
      </w:r>
      <w:r w:rsidR="0035363B" w:rsidRPr="00377A8C">
        <w:t xml:space="preserve"> in the ADLS </w:t>
      </w:r>
      <w:r w:rsidR="000F1894" w:rsidRPr="00377A8C">
        <w:t>Access Control (IAM)</w:t>
      </w:r>
    </w:p>
    <w:p w14:paraId="525C9182" w14:textId="452C08C7" w:rsidR="00B64D02" w:rsidRPr="00377A8C" w:rsidRDefault="007E277A" w:rsidP="007E277A">
      <w:pPr>
        <w:pStyle w:val="BulletList"/>
        <w:numPr>
          <w:ilvl w:val="0"/>
          <w:numId w:val="0"/>
        </w:numPr>
        <w:rPr>
          <w:rFonts w:hint="eastAsia"/>
        </w:rPr>
      </w:pPr>
      <w:r>
        <w:drawing>
          <wp:inline distT="0" distB="0" distL="0" distR="0" wp14:anchorId="455992EF" wp14:editId="48F173C5">
            <wp:extent cx="6120765" cy="2407285"/>
            <wp:effectExtent l="0" t="0" r="0" b="0"/>
            <wp:docPr id="20135943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3">
                      <a:extLst>
                        <a:ext uri="{28A0092B-C50C-407E-A947-70E740481C1C}">
                          <a14:useLocalDpi xmlns:a14="http://schemas.microsoft.com/office/drawing/2010/main" val="0"/>
                        </a:ext>
                      </a:extLst>
                    </a:blip>
                    <a:stretch>
                      <a:fillRect/>
                    </a:stretch>
                  </pic:blipFill>
                  <pic:spPr>
                    <a:xfrm>
                      <a:off x="0" y="0"/>
                      <a:ext cx="6120765" cy="2407285"/>
                    </a:xfrm>
                    <a:prstGeom prst="rect">
                      <a:avLst/>
                    </a:prstGeom>
                  </pic:spPr>
                </pic:pic>
              </a:graphicData>
            </a:graphic>
          </wp:inline>
        </w:drawing>
      </w:r>
    </w:p>
    <w:p w14:paraId="6EEB80FF" w14:textId="6E14FEE4" w:rsidR="00B447FC" w:rsidRPr="00377A8C" w:rsidRDefault="006911A6" w:rsidP="00726E3A">
      <w:pPr>
        <w:pStyle w:val="BulletList"/>
        <w:rPr>
          <w:rFonts w:hint="eastAsia"/>
        </w:rPr>
      </w:pPr>
      <w:r w:rsidRPr="00377A8C">
        <w:t>Create a</w:t>
      </w:r>
      <w:r w:rsidR="00FD516C" w:rsidRPr="00377A8C">
        <w:t>n ADLS</w:t>
      </w:r>
      <w:r w:rsidRPr="00377A8C">
        <w:t xml:space="preserve"> file system for Power BI</w:t>
      </w:r>
      <w:r w:rsidR="009269AC" w:rsidRPr="00377A8C">
        <w:t xml:space="preserve"> named </w:t>
      </w:r>
      <w:r w:rsidR="00E94989" w:rsidRPr="00377A8C">
        <w:t>“powerbi“</w:t>
      </w:r>
    </w:p>
    <w:p w14:paraId="4E21DD67" w14:textId="29E27598" w:rsidR="006A23E6" w:rsidRPr="00377A8C" w:rsidRDefault="00813976" w:rsidP="006A23E6">
      <w:pPr>
        <w:pStyle w:val="BulletList"/>
        <w:rPr>
          <w:rFonts w:hint="eastAsia"/>
        </w:rPr>
      </w:pPr>
      <w:r w:rsidRPr="00377A8C">
        <w:t xml:space="preserve">Grant Power BI </w:t>
      </w:r>
      <w:r w:rsidR="00C204DE" w:rsidRPr="00377A8C">
        <w:t xml:space="preserve">permissions to </w:t>
      </w:r>
      <w:r w:rsidR="00FD516C" w:rsidRPr="00377A8C">
        <w:t>the ADLS file system</w:t>
      </w:r>
      <w:r w:rsidR="005C6032" w:rsidRPr="00377A8C">
        <w:t xml:space="preserve"> </w:t>
      </w:r>
      <w:r w:rsidR="00FD516C" w:rsidRPr="00377A8C">
        <w:t xml:space="preserve"> </w:t>
      </w:r>
    </w:p>
    <w:p w14:paraId="07972ED4" w14:textId="04165D68" w:rsidR="00726E3A" w:rsidRPr="00377A8C" w:rsidRDefault="00726E3A" w:rsidP="007A2FD2">
      <w:pPr>
        <w:jc w:val="center"/>
        <w:rPr>
          <w:rFonts w:hint="eastAsia"/>
          <w:noProof w:val="0"/>
        </w:rPr>
      </w:pPr>
      <w:r>
        <w:lastRenderedPageBreak/>
        <w:drawing>
          <wp:inline distT="0" distB="0" distL="0" distR="0" wp14:anchorId="321EB0B0" wp14:editId="30AC4260">
            <wp:extent cx="3276600" cy="3598889"/>
            <wp:effectExtent l="0" t="0" r="0" b="1905"/>
            <wp:docPr id="1769494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3276600" cy="3598889"/>
                    </a:xfrm>
                    <a:prstGeom prst="rect">
                      <a:avLst/>
                    </a:prstGeom>
                  </pic:spPr>
                </pic:pic>
              </a:graphicData>
            </a:graphic>
          </wp:inline>
        </w:drawing>
      </w:r>
    </w:p>
    <w:p w14:paraId="1E362F23" w14:textId="497C435E" w:rsidR="006E6C62" w:rsidRPr="00377A8C" w:rsidRDefault="006E6C62" w:rsidP="006E6C62">
      <w:pPr>
        <w:pStyle w:val="BulletList"/>
        <w:numPr>
          <w:ilvl w:val="0"/>
          <w:numId w:val="0"/>
        </w:numPr>
        <w:rPr>
          <w:rFonts w:hint="eastAsia"/>
        </w:rPr>
      </w:pPr>
      <w:r w:rsidRPr="00377A8C">
        <w:t xml:space="preserve">The next steps require </w:t>
      </w:r>
      <w:r w:rsidR="00F60D5A" w:rsidRPr="00377A8C">
        <w:t xml:space="preserve">Global </w:t>
      </w:r>
      <w:r w:rsidRPr="00377A8C">
        <w:t xml:space="preserve">Administrator </w:t>
      </w:r>
      <w:r w:rsidR="00F60D5A" w:rsidRPr="00377A8C">
        <w:t xml:space="preserve">permissions </w:t>
      </w:r>
      <w:r w:rsidRPr="00377A8C">
        <w:t>in the Power BI admin portal.</w:t>
      </w:r>
    </w:p>
    <w:p w14:paraId="1FBB0891" w14:textId="4677A199" w:rsidR="006E6C62" w:rsidRPr="00377A8C" w:rsidRDefault="006E6C62" w:rsidP="006E6C62">
      <w:pPr>
        <w:pStyle w:val="BulletList"/>
        <w:rPr>
          <w:rFonts w:hint="eastAsia"/>
        </w:rPr>
      </w:pPr>
      <w:r w:rsidRPr="00377A8C">
        <w:t>Navigate to the Power BI Portal (</w:t>
      </w:r>
      <w:hyperlink r:id="rId135" w:history="1">
        <w:r w:rsidRPr="00377A8C">
          <w:rPr>
            <w:rStyle w:val="Hyperlink"/>
          </w:rPr>
          <w:t>link</w:t>
        </w:r>
      </w:hyperlink>
      <w:r w:rsidRPr="00377A8C">
        <w:t xml:space="preserve">), select the </w:t>
      </w:r>
      <w:r w:rsidR="0025440A">
        <w:t>gear</w:t>
      </w:r>
      <w:r w:rsidRPr="00377A8C">
        <w:t xml:space="preserve"> on the top right corner and open Admin portal</w:t>
      </w:r>
    </w:p>
    <w:p w14:paraId="5CE311F7" w14:textId="2B5D393F" w:rsidR="006E6C62" w:rsidRPr="00377A8C" w:rsidRDefault="00605082" w:rsidP="00D222E7">
      <w:pPr>
        <w:jc w:val="center"/>
        <w:rPr>
          <w:rFonts w:hint="eastAsia"/>
          <w:noProof w:val="0"/>
        </w:rPr>
      </w:pPr>
      <w:r>
        <w:drawing>
          <wp:inline distT="0" distB="0" distL="0" distR="0" wp14:anchorId="361EA5BB" wp14:editId="0E697E0E">
            <wp:extent cx="1180874" cy="1981200"/>
            <wp:effectExtent l="0" t="0" r="635" b="0"/>
            <wp:docPr id="534658757" name="Picture 1371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6"/>
                    <pic:cNvPicPr/>
                  </pic:nvPicPr>
                  <pic:blipFill>
                    <a:blip r:embed="rId136">
                      <a:extLst>
                        <a:ext uri="{28A0092B-C50C-407E-A947-70E740481C1C}">
                          <a14:useLocalDpi xmlns:a14="http://schemas.microsoft.com/office/drawing/2010/main" val="0"/>
                        </a:ext>
                      </a:extLst>
                    </a:blip>
                    <a:stretch>
                      <a:fillRect/>
                    </a:stretch>
                  </pic:blipFill>
                  <pic:spPr>
                    <a:xfrm>
                      <a:off x="0" y="0"/>
                      <a:ext cx="1180874" cy="1981200"/>
                    </a:xfrm>
                    <a:prstGeom prst="rect">
                      <a:avLst/>
                    </a:prstGeom>
                  </pic:spPr>
                </pic:pic>
              </a:graphicData>
            </a:graphic>
          </wp:inline>
        </w:drawing>
      </w:r>
    </w:p>
    <w:p w14:paraId="4463C720" w14:textId="53DF4491" w:rsidR="00D222E7" w:rsidRPr="00377A8C" w:rsidRDefault="00821D63" w:rsidP="00821D63">
      <w:pPr>
        <w:pStyle w:val="BulletList"/>
        <w:rPr>
          <w:rFonts w:hint="eastAsia"/>
        </w:rPr>
      </w:pPr>
      <w:r w:rsidRPr="00377A8C">
        <w:t xml:space="preserve">Navigate to the Dataflow settings </w:t>
      </w:r>
      <w:r w:rsidR="007032D0" w:rsidRPr="00377A8C">
        <w:t>and select “Connect your Azure Data Lake Storage Gen2”</w:t>
      </w:r>
    </w:p>
    <w:p w14:paraId="0B4C8C29" w14:textId="0BF143D6" w:rsidR="00447D4F" w:rsidRPr="00377A8C" w:rsidRDefault="00956D95" w:rsidP="00127650">
      <w:pPr>
        <w:pStyle w:val="BulletList"/>
        <w:numPr>
          <w:ilvl w:val="0"/>
          <w:numId w:val="0"/>
        </w:numPr>
        <w:jc w:val="center"/>
        <w:rPr>
          <w:rFonts w:hint="eastAsia"/>
        </w:rPr>
      </w:pPr>
      <w:r>
        <w:lastRenderedPageBreak/>
        <w:drawing>
          <wp:inline distT="0" distB="0" distL="0" distR="0" wp14:anchorId="2B6186E0" wp14:editId="71306086">
            <wp:extent cx="3771900" cy="1995323"/>
            <wp:effectExtent l="0" t="0" r="0" b="5080"/>
            <wp:docPr id="9768315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71900" cy="1995323"/>
                    </a:xfrm>
                    <a:prstGeom prst="rect">
                      <a:avLst/>
                    </a:prstGeom>
                  </pic:spPr>
                </pic:pic>
              </a:graphicData>
            </a:graphic>
          </wp:inline>
        </w:drawing>
      </w:r>
    </w:p>
    <w:p w14:paraId="03D56561" w14:textId="0E887518" w:rsidR="007032D0" w:rsidRPr="00377A8C" w:rsidRDefault="00B14771" w:rsidP="00821D63">
      <w:pPr>
        <w:pStyle w:val="BulletList"/>
        <w:rPr>
          <w:rFonts w:hint="eastAsia"/>
        </w:rPr>
      </w:pPr>
      <w:r w:rsidRPr="00377A8C">
        <w:t xml:space="preserve">Provide the </w:t>
      </w:r>
      <w:r w:rsidR="00E518AB" w:rsidRPr="00377A8C">
        <w:t xml:space="preserve">requested details and </w:t>
      </w:r>
      <w:r w:rsidR="00443906" w:rsidRPr="00377A8C">
        <w:t>select “</w:t>
      </w:r>
      <w:r w:rsidR="00244AFA" w:rsidRPr="00377A8C">
        <w:t>Continue</w:t>
      </w:r>
      <w:r w:rsidR="00443906" w:rsidRPr="00377A8C">
        <w:t>”</w:t>
      </w:r>
    </w:p>
    <w:p w14:paraId="60E586AC" w14:textId="2400D31E" w:rsidR="000C774B" w:rsidRPr="00377A8C" w:rsidRDefault="00244AFA" w:rsidP="00244AFA">
      <w:pPr>
        <w:pStyle w:val="BulletList"/>
        <w:numPr>
          <w:ilvl w:val="0"/>
          <w:numId w:val="0"/>
        </w:numPr>
        <w:jc w:val="center"/>
        <w:rPr>
          <w:rFonts w:hint="eastAsia"/>
        </w:rPr>
      </w:pPr>
      <w:r>
        <w:drawing>
          <wp:inline distT="0" distB="0" distL="0" distR="0" wp14:anchorId="4EAFDE9E" wp14:editId="7BE00F98">
            <wp:extent cx="2032000" cy="2181795"/>
            <wp:effectExtent l="0" t="0" r="6350" b="9525"/>
            <wp:docPr id="1869457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32000" cy="2181795"/>
                    </a:xfrm>
                    <a:prstGeom prst="rect">
                      <a:avLst/>
                    </a:prstGeom>
                  </pic:spPr>
                </pic:pic>
              </a:graphicData>
            </a:graphic>
          </wp:inline>
        </w:drawing>
      </w:r>
    </w:p>
    <w:p w14:paraId="08D952C7" w14:textId="03482DA6" w:rsidR="00F11E7C" w:rsidRPr="00377A8C" w:rsidRDefault="00244773" w:rsidP="00F11E7C">
      <w:pPr>
        <w:pStyle w:val="BulletList"/>
        <w:rPr>
          <w:rFonts w:hint="eastAsia"/>
        </w:rPr>
      </w:pPr>
      <w:r w:rsidRPr="00377A8C">
        <w:t xml:space="preserve">By default, </w:t>
      </w:r>
      <w:r w:rsidR="00307AFC" w:rsidRPr="00377A8C">
        <w:t xml:space="preserve">Power BI </w:t>
      </w:r>
      <w:r w:rsidR="00CF6E13" w:rsidRPr="00377A8C">
        <w:t xml:space="preserve">will </w:t>
      </w:r>
      <w:r w:rsidR="00307AFC" w:rsidRPr="00377A8C">
        <w:t>allow</w:t>
      </w:r>
      <w:r w:rsidR="00627030" w:rsidRPr="00377A8C">
        <w:t xml:space="preserve"> workspace admins to assign </w:t>
      </w:r>
      <w:r w:rsidR="004C4D22" w:rsidRPr="00377A8C">
        <w:t>workspace</w:t>
      </w:r>
      <w:r w:rsidR="00B40AA2" w:rsidRPr="00377A8C">
        <w:t>s</w:t>
      </w:r>
      <w:r w:rsidR="004C4D22" w:rsidRPr="00377A8C">
        <w:t xml:space="preserve"> to the</w:t>
      </w:r>
      <w:r w:rsidR="00F17B0C" w:rsidRPr="00377A8C">
        <w:t xml:space="preserve"> </w:t>
      </w:r>
      <w:r w:rsidR="002B3C66" w:rsidRPr="00377A8C">
        <w:t>storage account</w:t>
      </w:r>
      <w:r w:rsidR="00B8115A" w:rsidRPr="00377A8C">
        <w:t xml:space="preserve">. If there is a need to have </w:t>
      </w:r>
      <w:r w:rsidR="004A2DB8" w:rsidRPr="00377A8C">
        <w:t xml:space="preserve">further control, </w:t>
      </w:r>
      <w:r w:rsidR="00C015F1" w:rsidRPr="00377A8C">
        <w:t xml:space="preserve">set the </w:t>
      </w:r>
      <w:r w:rsidR="000C6075" w:rsidRPr="00377A8C">
        <w:t>setting to “Don’t allow”</w:t>
      </w:r>
    </w:p>
    <w:p w14:paraId="6CFA5A18" w14:textId="3D59528F" w:rsidR="00F11E7C" w:rsidRPr="00377A8C" w:rsidRDefault="00636066" w:rsidP="00244AFA">
      <w:pPr>
        <w:pStyle w:val="BulletList"/>
        <w:numPr>
          <w:ilvl w:val="0"/>
          <w:numId w:val="0"/>
        </w:numPr>
        <w:jc w:val="center"/>
        <w:rPr>
          <w:rFonts w:hint="eastAsia"/>
        </w:rPr>
      </w:pPr>
      <w:r>
        <w:drawing>
          <wp:inline distT="0" distB="0" distL="0" distR="0" wp14:anchorId="3080E9E3" wp14:editId="43E55BEA">
            <wp:extent cx="3911600" cy="3103284"/>
            <wp:effectExtent l="0" t="0" r="0" b="1905"/>
            <wp:docPr id="1061322794" name="Picture 13718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11600" cy="3103284"/>
                    </a:xfrm>
                    <a:prstGeom prst="rect">
                      <a:avLst/>
                    </a:prstGeom>
                  </pic:spPr>
                </pic:pic>
              </a:graphicData>
            </a:graphic>
          </wp:inline>
        </w:drawing>
      </w:r>
    </w:p>
    <w:p w14:paraId="448CC6FF" w14:textId="1B62DB2C" w:rsidR="00620E80" w:rsidRPr="00377A8C" w:rsidRDefault="00620E80" w:rsidP="00D61ED1">
      <w:pPr>
        <w:pStyle w:val="Heading3"/>
        <w:rPr>
          <w:rFonts w:hint="eastAsia"/>
        </w:rPr>
      </w:pPr>
      <w:bookmarkStart w:id="72" w:name="_Toc30618707"/>
      <w:r w:rsidRPr="00377A8C">
        <w:lastRenderedPageBreak/>
        <w:t xml:space="preserve">Configuring </w:t>
      </w:r>
      <w:r w:rsidR="00D61ED1" w:rsidRPr="00377A8C">
        <w:t>workspace Dataflow settings</w:t>
      </w:r>
      <w:bookmarkEnd w:id="72"/>
    </w:p>
    <w:p w14:paraId="3A7EDD75" w14:textId="53DA5A7A" w:rsidR="00D61ED1" w:rsidRPr="00377A8C" w:rsidRDefault="00D963A1" w:rsidP="00D61ED1">
      <w:pPr>
        <w:rPr>
          <w:rFonts w:hint="eastAsia"/>
          <w:noProof w:val="0"/>
        </w:rPr>
      </w:pPr>
      <w:r w:rsidRPr="00377A8C">
        <w:rPr>
          <w:noProof w:val="0"/>
        </w:rPr>
        <w:t xml:space="preserve">After the Dataflow storage is configured, the next step is to </w:t>
      </w:r>
      <w:r w:rsidR="00F952E8" w:rsidRPr="00377A8C">
        <w:rPr>
          <w:noProof w:val="0"/>
        </w:rPr>
        <w:t>allow</w:t>
      </w:r>
      <w:r w:rsidRPr="00377A8C">
        <w:rPr>
          <w:noProof w:val="0"/>
        </w:rPr>
        <w:t xml:space="preserve"> people in the organisation </w:t>
      </w:r>
      <w:r w:rsidR="00642E8B" w:rsidRPr="00377A8C">
        <w:rPr>
          <w:noProof w:val="0"/>
        </w:rPr>
        <w:t>t</w:t>
      </w:r>
      <w:r w:rsidR="009B60F8" w:rsidRPr="00377A8C">
        <w:rPr>
          <w:noProof w:val="0"/>
        </w:rPr>
        <w:t>o</w:t>
      </w:r>
      <w:r w:rsidR="00642E8B" w:rsidRPr="00377A8C">
        <w:rPr>
          <w:noProof w:val="0"/>
        </w:rPr>
        <w:t xml:space="preserve"> configure their workspaces</w:t>
      </w:r>
      <w:r w:rsidR="00133B6D" w:rsidRPr="00377A8C">
        <w:rPr>
          <w:noProof w:val="0"/>
        </w:rPr>
        <w:t xml:space="preserve">, which enables them to use the </w:t>
      </w:r>
      <w:r w:rsidR="00140096" w:rsidRPr="00377A8C">
        <w:rPr>
          <w:noProof w:val="0"/>
        </w:rPr>
        <w:t>storage account for dataf</w:t>
      </w:r>
      <w:r w:rsidR="0060448E" w:rsidRPr="00377A8C">
        <w:rPr>
          <w:noProof w:val="0"/>
        </w:rPr>
        <w:t>l</w:t>
      </w:r>
      <w:r w:rsidR="00140096" w:rsidRPr="00377A8C">
        <w:rPr>
          <w:noProof w:val="0"/>
        </w:rPr>
        <w:t>ow definition and data storage.</w:t>
      </w:r>
    </w:p>
    <w:p w14:paraId="68F5DDB1" w14:textId="1F28E60C" w:rsidR="00A2394D" w:rsidRPr="00377A8C" w:rsidRDefault="00037B9E" w:rsidP="00D61ED1">
      <w:pPr>
        <w:rPr>
          <w:rFonts w:hint="eastAsia"/>
          <w:noProof w:val="0"/>
        </w:rPr>
      </w:pPr>
      <w:r w:rsidRPr="00377A8C">
        <w:rPr>
          <w:noProof w:val="0"/>
        </w:rPr>
        <w:t>There are two ways to configure the workspace dataflow storage settings</w:t>
      </w:r>
      <w:r w:rsidR="00B510AE" w:rsidRPr="00377A8C">
        <w:rPr>
          <w:noProof w:val="0"/>
        </w:rPr>
        <w:t>:</w:t>
      </w:r>
    </w:p>
    <w:p w14:paraId="1247820E" w14:textId="5D72A17B" w:rsidR="005A3ECF" w:rsidRPr="00377A8C" w:rsidRDefault="00787F13" w:rsidP="00787F13">
      <w:pPr>
        <w:pStyle w:val="BulletList"/>
        <w:rPr>
          <w:rFonts w:hint="eastAsia"/>
          <w:noProof w:val="0"/>
        </w:rPr>
      </w:pPr>
      <w:r w:rsidRPr="00377A8C">
        <w:rPr>
          <w:noProof w:val="0"/>
        </w:rPr>
        <w:t xml:space="preserve">During </w:t>
      </w:r>
      <w:r w:rsidR="002C7D71" w:rsidRPr="00377A8C">
        <w:rPr>
          <w:noProof w:val="0"/>
        </w:rPr>
        <w:t>the creation of the workspace</w:t>
      </w:r>
    </w:p>
    <w:p w14:paraId="3DBFE12A" w14:textId="5F788915" w:rsidR="002C7D71" w:rsidRPr="00377A8C" w:rsidRDefault="00F24749" w:rsidP="00787F13">
      <w:pPr>
        <w:pStyle w:val="BulletList"/>
        <w:rPr>
          <w:rFonts w:hint="eastAsia"/>
          <w:noProof w:val="0"/>
        </w:rPr>
      </w:pPr>
      <w:r w:rsidRPr="00377A8C">
        <w:rPr>
          <w:noProof w:val="0"/>
        </w:rPr>
        <w:t>By editing an exist</w:t>
      </w:r>
      <w:r w:rsidR="00033C6C" w:rsidRPr="00377A8C">
        <w:rPr>
          <w:noProof w:val="0"/>
        </w:rPr>
        <w:t>ing workspace</w:t>
      </w:r>
    </w:p>
    <w:p w14:paraId="40778B40" w14:textId="4B5A7ADD" w:rsidR="00A056F4" w:rsidRPr="00377A8C" w:rsidRDefault="00C87AB9" w:rsidP="0028649C">
      <w:pPr>
        <w:pStyle w:val="BulletList"/>
        <w:numPr>
          <w:ilvl w:val="0"/>
          <w:numId w:val="0"/>
        </w:numPr>
        <w:rPr>
          <w:rFonts w:hint="eastAsia"/>
          <w:noProof w:val="0"/>
        </w:rPr>
      </w:pPr>
      <w:r w:rsidRPr="00377A8C">
        <w:rPr>
          <w:noProof w:val="0"/>
        </w:rPr>
        <w:t>To create a new workspace</w:t>
      </w:r>
      <w:r w:rsidR="00DD2435" w:rsidRPr="00377A8C">
        <w:rPr>
          <w:noProof w:val="0"/>
        </w:rPr>
        <w:t xml:space="preserve"> in the Power BI service, select </w:t>
      </w:r>
      <w:r w:rsidR="00DD2435" w:rsidRPr="00377A8C">
        <w:rPr>
          <w:b/>
          <w:noProof w:val="0"/>
        </w:rPr>
        <w:t>Workspaces</w:t>
      </w:r>
      <w:r w:rsidR="00DD2435" w:rsidRPr="00377A8C">
        <w:rPr>
          <w:noProof w:val="0"/>
        </w:rPr>
        <w:t xml:space="preserve"> &gt; </w:t>
      </w:r>
      <w:r w:rsidR="00DD2435" w:rsidRPr="00377A8C">
        <w:rPr>
          <w:b/>
          <w:noProof w:val="0"/>
        </w:rPr>
        <w:t>Create workspace</w:t>
      </w:r>
      <w:r w:rsidR="00DD2435" w:rsidRPr="00377A8C">
        <w:rPr>
          <w:noProof w:val="0"/>
        </w:rPr>
        <w:t>.</w:t>
      </w:r>
    </w:p>
    <w:p w14:paraId="47DBF460" w14:textId="156CE796" w:rsidR="00DD2435" w:rsidRPr="00377A8C" w:rsidRDefault="000C79CA" w:rsidP="000C79CA">
      <w:pPr>
        <w:pStyle w:val="BulletList"/>
        <w:numPr>
          <w:ilvl w:val="0"/>
          <w:numId w:val="0"/>
        </w:numPr>
        <w:jc w:val="center"/>
        <w:rPr>
          <w:rFonts w:hint="eastAsia"/>
        </w:rPr>
      </w:pPr>
      <w:r>
        <w:drawing>
          <wp:inline distT="0" distB="0" distL="0" distR="0" wp14:anchorId="53924E72" wp14:editId="20F1018F">
            <wp:extent cx="2603500" cy="2590133"/>
            <wp:effectExtent l="0" t="0" r="6350" b="1270"/>
            <wp:docPr id="606741097" name="Picture 137187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03500" cy="2590133"/>
                    </a:xfrm>
                    <a:prstGeom prst="rect">
                      <a:avLst/>
                    </a:prstGeom>
                  </pic:spPr>
                </pic:pic>
              </a:graphicData>
            </a:graphic>
          </wp:inline>
        </w:drawing>
      </w:r>
    </w:p>
    <w:p w14:paraId="3182DAF4" w14:textId="671390E9" w:rsidR="000C79CA" w:rsidRPr="00377A8C" w:rsidRDefault="00953BE9" w:rsidP="00B67DF6">
      <w:pPr>
        <w:pStyle w:val="BulletList"/>
        <w:rPr>
          <w:rFonts w:hint="eastAsia"/>
        </w:rPr>
      </w:pPr>
      <w:r w:rsidRPr="00377A8C">
        <w:t xml:space="preserve">Provide a unique name </w:t>
      </w:r>
      <w:r w:rsidR="001D5786" w:rsidRPr="00377A8C">
        <w:t xml:space="preserve">and expand the </w:t>
      </w:r>
      <w:r w:rsidR="00DE6A8C" w:rsidRPr="00377A8C">
        <w:t>“</w:t>
      </w:r>
      <w:r w:rsidR="001D5786" w:rsidRPr="00377A8C">
        <w:t>Advanced</w:t>
      </w:r>
      <w:r w:rsidR="00DE6A8C" w:rsidRPr="00377A8C">
        <w:t>”</w:t>
      </w:r>
      <w:r w:rsidR="001D5786" w:rsidRPr="00377A8C">
        <w:t xml:space="preserve"> </w:t>
      </w:r>
      <w:r w:rsidR="00654588" w:rsidRPr="00377A8C">
        <w:t>area</w:t>
      </w:r>
      <w:r w:rsidR="001D5786" w:rsidRPr="00377A8C">
        <w:t>.</w:t>
      </w:r>
    </w:p>
    <w:p w14:paraId="4012ECFA" w14:textId="3752AED9" w:rsidR="001D5786" w:rsidRPr="00377A8C" w:rsidRDefault="00654588" w:rsidP="001D5786">
      <w:pPr>
        <w:pStyle w:val="BulletList"/>
        <w:numPr>
          <w:ilvl w:val="0"/>
          <w:numId w:val="0"/>
        </w:numPr>
        <w:jc w:val="center"/>
        <w:rPr>
          <w:rFonts w:hint="eastAsia"/>
        </w:rPr>
      </w:pPr>
      <w:r>
        <w:drawing>
          <wp:inline distT="0" distB="0" distL="0" distR="0" wp14:anchorId="6FC81EC4" wp14:editId="49FF06CD">
            <wp:extent cx="2355850" cy="3196207"/>
            <wp:effectExtent l="0" t="0" r="6350" b="4445"/>
            <wp:docPr id="691810241" name="Picture 13718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55850" cy="3196207"/>
                    </a:xfrm>
                    <a:prstGeom prst="rect">
                      <a:avLst/>
                    </a:prstGeom>
                  </pic:spPr>
                </pic:pic>
              </a:graphicData>
            </a:graphic>
          </wp:inline>
        </w:drawing>
      </w:r>
    </w:p>
    <w:p w14:paraId="5735BBD4" w14:textId="77777777" w:rsidR="00654588" w:rsidRPr="00377A8C" w:rsidRDefault="00654588" w:rsidP="00654588">
      <w:pPr>
        <w:pStyle w:val="BulletList"/>
        <w:numPr>
          <w:ilvl w:val="0"/>
          <w:numId w:val="0"/>
        </w:numPr>
        <w:jc w:val="left"/>
        <w:rPr>
          <w:rFonts w:hint="eastAsia"/>
        </w:rPr>
      </w:pPr>
    </w:p>
    <w:p w14:paraId="46E73042" w14:textId="77777777" w:rsidR="00654588" w:rsidRPr="00377A8C" w:rsidRDefault="00654588" w:rsidP="00654588">
      <w:pPr>
        <w:pStyle w:val="BulletList"/>
        <w:numPr>
          <w:ilvl w:val="0"/>
          <w:numId w:val="0"/>
        </w:numPr>
        <w:jc w:val="left"/>
        <w:rPr>
          <w:rFonts w:hint="eastAsia"/>
        </w:rPr>
      </w:pPr>
    </w:p>
    <w:p w14:paraId="592DF904" w14:textId="26E0505B" w:rsidR="00654588" w:rsidRPr="00377A8C" w:rsidRDefault="00654588" w:rsidP="00B67DF6">
      <w:pPr>
        <w:pStyle w:val="BulletList"/>
        <w:rPr>
          <w:rFonts w:hint="eastAsia"/>
        </w:rPr>
      </w:pPr>
      <w:r w:rsidRPr="00377A8C">
        <w:lastRenderedPageBreak/>
        <w:t xml:space="preserve">Enable </w:t>
      </w:r>
      <w:r w:rsidR="00DE6A8C" w:rsidRPr="00377A8C">
        <w:t>“</w:t>
      </w:r>
      <w:r w:rsidRPr="00377A8C">
        <w:t>Dataflow storage</w:t>
      </w:r>
      <w:r w:rsidR="00DE6A8C" w:rsidRPr="00377A8C">
        <w:t>”</w:t>
      </w:r>
      <w:r w:rsidRPr="00377A8C">
        <w:t xml:space="preserve"> </w:t>
      </w:r>
      <w:r w:rsidR="005A4F7F" w:rsidRPr="00377A8C">
        <w:t xml:space="preserve">and </w:t>
      </w:r>
      <w:r w:rsidR="00DE6A8C" w:rsidRPr="00377A8C">
        <w:t>select “Save” to create the new workspace.</w:t>
      </w:r>
    </w:p>
    <w:p w14:paraId="7C329B45" w14:textId="06379E26" w:rsidR="00712C95" w:rsidRPr="00377A8C" w:rsidRDefault="00E43A35" w:rsidP="00E43A35">
      <w:pPr>
        <w:pStyle w:val="BulletList"/>
        <w:numPr>
          <w:ilvl w:val="0"/>
          <w:numId w:val="0"/>
        </w:numPr>
        <w:jc w:val="center"/>
        <w:rPr>
          <w:rFonts w:hint="eastAsia"/>
        </w:rPr>
      </w:pPr>
      <w:r>
        <w:drawing>
          <wp:inline distT="0" distB="0" distL="0" distR="0" wp14:anchorId="6A03BD30" wp14:editId="670E8639">
            <wp:extent cx="2950346" cy="5213351"/>
            <wp:effectExtent l="0" t="0" r="2540" b="6350"/>
            <wp:docPr id="342912322" name="Picture 13718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2"/>
                    <pic:cNvPicPr/>
                  </pic:nvPicPr>
                  <pic:blipFill>
                    <a:blip r:embed="rId142">
                      <a:extLst>
                        <a:ext uri="{28A0092B-C50C-407E-A947-70E740481C1C}">
                          <a14:useLocalDpi xmlns:a14="http://schemas.microsoft.com/office/drawing/2010/main" val="0"/>
                        </a:ext>
                      </a:extLst>
                    </a:blip>
                    <a:stretch>
                      <a:fillRect/>
                    </a:stretch>
                  </pic:blipFill>
                  <pic:spPr>
                    <a:xfrm>
                      <a:off x="0" y="0"/>
                      <a:ext cx="2950346" cy="5213351"/>
                    </a:xfrm>
                    <a:prstGeom prst="rect">
                      <a:avLst/>
                    </a:prstGeom>
                  </pic:spPr>
                </pic:pic>
              </a:graphicData>
            </a:graphic>
          </wp:inline>
        </w:drawing>
      </w:r>
    </w:p>
    <w:p w14:paraId="66DB8F30" w14:textId="2D69D3C7" w:rsidR="002B0465" w:rsidRPr="00377A8C" w:rsidRDefault="005B1557" w:rsidP="00B67DF6">
      <w:pPr>
        <w:pStyle w:val="BulletList"/>
        <w:rPr>
          <w:rFonts w:hint="eastAsia"/>
        </w:rPr>
      </w:pPr>
      <w:r w:rsidRPr="00377A8C">
        <w:t xml:space="preserve">To update </w:t>
      </w:r>
      <w:r w:rsidR="00D566A5" w:rsidRPr="00377A8C">
        <w:t xml:space="preserve">the </w:t>
      </w:r>
      <w:r w:rsidRPr="00377A8C">
        <w:t>data</w:t>
      </w:r>
      <w:r w:rsidR="005B6FDA" w:rsidRPr="00377A8C">
        <w:t xml:space="preserve">flow storage </w:t>
      </w:r>
      <w:r w:rsidR="0054078C" w:rsidRPr="00377A8C">
        <w:t>for</w:t>
      </w:r>
      <w:r w:rsidR="00D566A5" w:rsidRPr="00377A8C">
        <w:t xml:space="preserve"> an existing workspace, </w:t>
      </w:r>
      <w:r w:rsidR="00B608BD" w:rsidRPr="00377A8C">
        <w:t xml:space="preserve">select </w:t>
      </w:r>
      <w:r w:rsidR="00B608BD" w:rsidRPr="00377A8C">
        <w:rPr>
          <w:b/>
        </w:rPr>
        <w:t>Workspace</w:t>
      </w:r>
      <w:r w:rsidR="00F117DA" w:rsidRPr="00377A8C">
        <w:rPr>
          <w:b/>
        </w:rPr>
        <w:t>s</w:t>
      </w:r>
      <w:r w:rsidR="00B608BD" w:rsidRPr="00377A8C">
        <w:t xml:space="preserve"> &gt; </w:t>
      </w:r>
      <w:r w:rsidR="007B7E97" w:rsidRPr="00377A8C">
        <w:rPr>
          <w:b/>
        </w:rPr>
        <w:t>Workspace to change</w:t>
      </w:r>
      <w:r w:rsidR="007B7E97" w:rsidRPr="00377A8C">
        <w:t xml:space="preserve"> &gt; </w:t>
      </w:r>
      <w:r w:rsidR="007B7E97" w:rsidRPr="00377A8C">
        <w:rPr>
          <w:b/>
        </w:rPr>
        <w:t>Workspace settings</w:t>
      </w:r>
      <w:r w:rsidR="00406FB0" w:rsidRPr="00377A8C">
        <w:t>.</w:t>
      </w:r>
    </w:p>
    <w:p w14:paraId="0C11B097" w14:textId="25A4CF47" w:rsidR="00983505" w:rsidRPr="00377A8C" w:rsidRDefault="0054078C" w:rsidP="0054078C">
      <w:pPr>
        <w:pStyle w:val="BulletList"/>
        <w:numPr>
          <w:ilvl w:val="0"/>
          <w:numId w:val="0"/>
        </w:numPr>
        <w:jc w:val="center"/>
        <w:rPr>
          <w:rFonts w:hint="eastAsia"/>
        </w:rPr>
      </w:pPr>
      <w:r>
        <w:drawing>
          <wp:inline distT="0" distB="0" distL="0" distR="0" wp14:anchorId="63742AD9" wp14:editId="17905684">
            <wp:extent cx="4006850" cy="2003633"/>
            <wp:effectExtent l="0" t="0" r="0" b="0"/>
            <wp:docPr id="1822284541" name="Picture 13718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4"/>
                    <pic:cNvPicPr/>
                  </pic:nvPicPr>
                  <pic:blipFill>
                    <a:blip r:embed="rId143">
                      <a:extLst>
                        <a:ext uri="{28A0092B-C50C-407E-A947-70E740481C1C}">
                          <a14:useLocalDpi xmlns:a14="http://schemas.microsoft.com/office/drawing/2010/main" val="0"/>
                        </a:ext>
                      </a:extLst>
                    </a:blip>
                    <a:stretch>
                      <a:fillRect/>
                    </a:stretch>
                  </pic:blipFill>
                  <pic:spPr>
                    <a:xfrm>
                      <a:off x="0" y="0"/>
                      <a:ext cx="4006850" cy="2003633"/>
                    </a:xfrm>
                    <a:prstGeom prst="rect">
                      <a:avLst/>
                    </a:prstGeom>
                  </pic:spPr>
                </pic:pic>
              </a:graphicData>
            </a:graphic>
          </wp:inline>
        </w:drawing>
      </w:r>
    </w:p>
    <w:p w14:paraId="7E2BE294" w14:textId="77777777" w:rsidR="00B8148F" w:rsidRPr="00377A8C" w:rsidRDefault="00B8148F" w:rsidP="009B3EBC">
      <w:pPr>
        <w:pStyle w:val="BulletList"/>
        <w:numPr>
          <w:ilvl w:val="0"/>
          <w:numId w:val="0"/>
        </w:numPr>
        <w:jc w:val="left"/>
        <w:rPr>
          <w:rFonts w:hint="eastAsia"/>
        </w:rPr>
      </w:pPr>
    </w:p>
    <w:p w14:paraId="0370169F" w14:textId="3773585B" w:rsidR="009B3EBC" w:rsidRPr="00377A8C" w:rsidRDefault="009B3EBC" w:rsidP="00B67DF6">
      <w:pPr>
        <w:pStyle w:val="BulletList"/>
        <w:rPr>
          <w:rFonts w:hint="eastAsia"/>
        </w:rPr>
      </w:pPr>
      <w:r w:rsidRPr="00377A8C">
        <w:lastRenderedPageBreak/>
        <w:t>Navigate to “Storage” and enable “Dataflow storage”</w:t>
      </w:r>
    </w:p>
    <w:p w14:paraId="387712FE" w14:textId="388A8B98" w:rsidR="00F77AC6" w:rsidRPr="00377A8C" w:rsidRDefault="0060448E" w:rsidP="0060448E">
      <w:pPr>
        <w:pStyle w:val="BulletList"/>
        <w:numPr>
          <w:ilvl w:val="0"/>
          <w:numId w:val="0"/>
        </w:numPr>
        <w:jc w:val="center"/>
        <w:rPr>
          <w:rFonts w:hint="eastAsia"/>
        </w:rPr>
      </w:pPr>
      <w:r>
        <w:drawing>
          <wp:inline distT="0" distB="0" distL="0" distR="0" wp14:anchorId="5B130A78" wp14:editId="5310BF83">
            <wp:extent cx="3098800" cy="1690254"/>
            <wp:effectExtent l="0" t="0" r="6350" b="5715"/>
            <wp:docPr id="740516815" name="Picture 13718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5"/>
                    <pic:cNvPicPr/>
                  </pic:nvPicPr>
                  <pic:blipFill>
                    <a:blip r:embed="rId144">
                      <a:extLst>
                        <a:ext uri="{28A0092B-C50C-407E-A947-70E740481C1C}">
                          <a14:useLocalDpi xmlns:a14="http://schemas.microsoft.com/office/drawing/2010/main" val="0"/>
                        </a:ext>
                      </a:extLst>
                    </a:blip>
                    <a:stretch>
                      <a:fillRect/>
                    </a:stretch>
                  </pic:blipFill>
                  <pic:spPr>
                    <a:xfrm>
                      <a:off x="0" y="0"/>
                      <a:ext cx="3098800" cy="1690254"/>
                    </a:xfrm>
                    <a:prstGeom prst="rect">
                      <a:avLst/>
                    </a:prstGeom>
                  </pic:spPr>
                </pic:pic>
              </a:graphicData>
            </a:graphic>
          </wp:inline>
        </w:drawing>
      </w:r>
    </w:p>
    <w:p w14:paraId="361A0A7B" w14:textId="77777777" w:rsidR="00F77AC6" w:rsidRPr="00377A8C" w:rsidRDefault="00F77AC6">
      <w:pPr>
        <w:spacing w:after="200" w:line="276" w:lineRule="auto"/>
        <w:jc w:val="left"/>
        <w:rPr>
          <w:rFonts w:hint="eastAsia"/>
        </w:rPr>
      </w:pPr>
      <w:r w:rsidRPr="00377A8C">
        <w:br w:type="page"/>
      </w:r>
    </w:p>
    <w:p w14:paraId="78230A33" w14:textId="12C3EAD9" w:rsidR="003461FF" w:rsidRPr="00377A8C" w:rsidRDefault="00F75D0F" w:rsidP="006F0B2E">
      <w:pPr>
        <w:pStyle w:val="Heading2"/>
        <w:rPr>
          <w:rFonts w:hint="eastAsia"/>
        </w:rPr>
      </w:pPr>
      <w:bookmarkStart w:id="73" w:name="_Toc30618708"/>
      <w:r w:rsidRPr="00377A8C">
        <w:lastRenderedPageBreak/>
        <w:t xml:space="preserve">How to </w:t>
      </w:r>
      <w:r w:rsidR="00045625" w:rsidRPr="00377A8C">
        <w:t xml:space="preserve">map external data sources to a </w:t>
      </w:r>
      <w:r w:rsidR="00020F97" w:rsidRPr="00377A8C">
        <w:t xml:space="preserve">CDM </w:t>
      </w:r>
      <w:r w:rsidR="00D67271" w:rsidRPr="00377A8C">
        <w:t>e</w:t>
      </w:r>
      <w:r w:rsidR="00020F97" w:rsidRPr="00377A8C">
        <w:t>ntity</w:t>
      </w:r>
      <w:r w:rsidR="00D67271" w:rsidRPr="00377A8C">
        <w:t xml:space="preserve"> using a Dataflow</w:t>
      </w:r>
      <w:bookmarkEnd w:id="73"/>
    </w:p>
    <w:p w14:paraId="422FBC89" w14:textId="0FFD9509" w:rsidR="00725CFC" w:rsidRPr="00377A8C" w:rsidRDefault="00725CFC" w:rsidP="00725CFC">
      <w:pPr>
        <w:rPr>
          <w:rFonts w:hint="eastAsia"/>
          <w:noProof w:val="0"/>
        </w:rPr>
      </w:pPr>
      <w:r w:rsidRPr="00377A8C">
        <w:rPr>
          <w:noProof w:val="0"/>
        </w:rPr>
        <w:t>Dataflows entities include new tools to easily map business data to the Common Data Model (CDM), enrich it with Microsoft and third-party data, and gain simplified access to machine learning. These new capabilities can be leveraged to provide intelligent and actionable insights into business data.</w:t>
      </w:r>
    </w:p>
    <w:p w14:paraId="2E0C72BB" w14:textId="56F5813B" w:rsidR="00E604BA" w:rsidRPr="00377A8C" w:rsidRDefault="0044635C" w:rsidP="006F0B2E">
      <w:pPr>
        <w:rPr>
          <w:rFonts w:hint="eastAsia"/>
          <w:noProof w:val="0"/>
        </w:rPr>
      </w:pPr>
      <w:r w:rsidRPr="00377A8C">
        <w:rPr>
          <w:noProof w:val="0"/>
        </w:rPr>
        <w:t xml:space="preserve">Dataflows </w:t>
      </w:r>
      <w:r w:rsidR="002D5EF9" w:rsidRPr="00377A8C">
        <w:rPr>
          <w:noProof w:val="0"/>
        </w:rPr>
        <w:t>can</w:t>
      </w:r>
      <w:r w:rsidR="004A57C3" w:rsidRPr="00377A8C">
        <w:rPr>
          <w:noProof w:val="0"/>
        </w:rPr>
        <w:t xml:space="preserve"> </w:t>
      </w:r>
      <w:r w:rsidRPr="00377A8C">
        <w:rPr>
          <w:noProof w:val="0"/>
        </w:rPr>
        <w:t xml:space="preserve">connect to </w:t>
      </w:r>
      <w:r w:rsidR="00321164" w:rsidRPr="00377A8C">
        <w:rPr>
          <w:noProof w:val="0"/>
        </w:rPr>
        <w:t xml:space="preserve">a </w:t>
      </w:r>
      <w:r w:rsidR="005C1F81" w:rsidRPr="00377A8C">
        <w:rPr>
          <w:noProof w:val="0"/>
        </w:rPr>
        <w:t>variety</w:t>
      </w:r>
      <w:r w:rsidR="00321164" w:rsidRPr="00377A8C">
        <w:rPr>
          <w:noProof w:val="0"/>
        </w:rPr>
        <w:t xml:space="preserve"> of data sources</w:t>
      </w:r>
      <w:r w:rsidR="006D1B97" w:rsidRPr="00377A8C">
        <w:rPr>
          <w:noProof w:val="0"/>
        </w:rPr>
        <w:t xml:space="preserve"> </w:t>
      </w:r>
      <w:r w:rsidR="00BA2325" w:rsidRPr="00377A8C">
        <w:rPr>
          <w:noProof w:val="0"/>
        </w:rPr>
        <w:t>(</w:t>
      </w:r>
      <w:r w:rsidR="00FB46B3" w:rsidRPr="00377A8C">
        <w:rPr>
          <w:noProof w:val="0"/>
        </w:rPr>
        <w:t>E.G</w:t>
      </w:r>
      <w:r w:rsidR="00BA2325" w:rsidRPr="00377A8C">
        <w:rPr>
          <w:noProof w:val="0"/>
        </w:rPr>
        <w:t xml:space="preserve">. entities managed by the Common Data Service (CDS)) </w:t>
      </w:r>
      <w:r w:rsidR="006D1B97" w:rsidRPr="00377A8C">
        <w:rPr>
          <w:noProof w:val="0"/>
        </w:rPr>
        <w:t xml:space="preserve">and map the </w:t>
      </w:r>
      <w:r w:rsidR="005F653D" w:rsidRPr="00377A8C">
        <w:rPr>
          <w:noProof w:val="0"/>
        </w:rPr>
        <w:t>data to standard CDM entities</w:t>
      </w:r>
      <w:r w:rsidR="00A31941" w:rsidRPr="00377A8C">
        <w:rPr>
          <w:noProof w:val="0"/>
        </w:rPr>
        <w:t xml:space="preserve"> or</w:t>
      </w:r>
      <w:r w:rsidR="005E4134" w:rsidRPr="00377A8C">
        <w:rPr>
          <w:noProof w:val="0"/>
        </w:rPr>
        <w:t xml:space="preserve"> to define custom entities</w:t>
      </w:r>
      <w:r w:rsidR="001D2BAD" w:rsidRPr="00377A8C">
        <w:rPr>
          <w:noProof w:val="0"/>
        </w:rPr>
        <w:t xml:space="preserve"> </w:t>
      </w:r>
      <w:r w:rsidR="005E4134" w:rsidRPr="00377A8C">
        <w:rPr>
          <w:noProof w:val="0"/>
        </w:rPr>
        <w:t>instead.</w:t>
      </w:r>
      <w:r w:rsidR="00607109" w:rsidRPr="00377A8C">
        <w:rPr>
          <w:noProof w:val="0"/>
        </w:rPr>
        <w:t xml:space="preserve"> </w:t>
      </w:r>
    </w:p>
    <w:p w14:paraId="011554C3" w14:textId="41839D10" w:rsidR="006F0B2E" w:rsidRPr="00377A8C" w:rsidRDefault="00C37582" w:rsidP="006F0B2E">
      <w:pPr>
        <w:rPr>
          <w:rFonts w:hint="eastAsia"/>
          <w:noProof w:val="0"/>
        </w:rPr>
      </w:pPr>
      <w:r w:rsidRPr="00377A8C">
        <w:rPr>
          <w:noProof w:val="0"/>
        </w:rPr>
        <w:t xml:space="preserve">The following </w:t>
      </w:r>
      <w:r w:rsidR="00531408" w:rsidRPr="00377A8C">
        <w:rPr>
          <w:noProof w:val="0"/>
        </w:rPr>
        <w:t>steps demonstrate how to connect to CDS</w:t>
      </w:r>
      <w:r w:rsidR="00B33BD5" w:rsidRPr="00377A8C">
        <w:rPr>
          <w:noProof w:val="0"/>
        </w:rPr>
        <w:t xml:space="preserve">, </w:t>
      </w:r>
      <w:r w:rsidR="00307DAA" w:rsidRPr="00377A8C">
        <w:rPr>
          <w:noProof w:val="0"/>
        </w:rPr>
        <w:t xml:space="preserve">a service that </w:t>
      </w:r>
      <w:r w:rsidR="005E2212" w:rsidRPr="00377A8C">
        <w:rPr>
          <w:noProof w:val="0"/>
        </w:rPr>
        <w:t>securely store</w:t>
      </w:r>
      <w:r w:rsidR="007D19DF">
        <w:rPr>
          <w:noProof w:val="0"/>
        </w:rPr>
        <w:t>s</w:t>
      </w:r>
      <w:r w:rsidR="005E2212" w:rsidRPr="00377A8C">
        <w:rPr>
          <w:noProof w:val="0"/>
        </w:rPr>
        <w:t xml:space="preserve"> and manage</w:t>
      </w:r>
      <w:r w:rsidR="007D19DF">
        <w:rPr>
          <w:noProof w:val="0"/>
        </w:rPr>
        <w:t>s</w:t>
      </w:r>
      <w:r w:rsidR="005E2212" w:rsidRPr="00377A8C">
        <w:rPr>
          <w:noProof w:val="0"/>
        </w:rPr>
        <w:t xml:space="preserve"> data that's used by business applications</w:t>
      </w:r>
      <w:r w:rsidR="00BB15A6" w:rsidRPr="00377A8C">
        <w:rPr>
          <w:noProof w:val="0"/>
        </w:rPr>
        <w:t>,</w:t>
      </w:r>
      <w:r w:rsidR="005E2212" w:rsidRPr="00377A8C">
        <w:rPr>
          <w:noProof w:val="0"/>
        </w:rPr>
        <w:t xml:space="preserve"> </w:t>
      </w:r>
      <w:r w:rsidR="00B33BD5" w:rsidRPr="00377A8C">
        <w:rPr>
          <w:noProof w:val="0"/>
        </w:rPr>
        <w:t>and save</w:t>
      </w:r>
      <w:r w:rsidR="00ED2D17">
        <w:rPr>
          <w:noProof w:val="0"/>
        </w:rPr>
        <w:t>s</w:t>
      </w:r>
      <w:r w:rsidR="00B33BD5" w:rsidRPr="00377A8C">
        <w:rPr>
          <w:noProof w:val="0"/>
        </w:rPr>
        <w:t xml:space="preserve"> the data to ADLS in </w:t>
      </w:r>
      <w:r w:rsidR="00273EE8" w:rsidRPr="00377A8C">
        <w:rPr>
          <w:noProof w:val="0"/>
        </w:rPr>
        <w:t xml:space="preserve">the CDM format. </w:t>
      </w:r>
    </w:p>
    <w:p w14:paraId="4CE34312" w14:textId="77777777" w:rsidR="00273EE8" w:rsidRPr="00377A8C" w:rsidRDefault="00273EE8" w:rsidP="00273EE8">
      <w:pPr>
        <w:pStyle w:val="BulletList"/>
        <w:rPr>
          <w:rFonts w:hint="eastAsia"/>
          <w:noProof w:val="0"/>
        </w:rPr>
      </w:pPr>
      <w:r w:rsidRPr="00377A8C">
        <w:rPr>
          <w:noProof w:val="0"/>
        </w:rPr>
        <w:t xml:space="preserve">Navigate to the Power BI Portal, select a workspace that has been configured with dataflow storage and select </w:t>
      </w:r>
      <w:r w:rsidRPr="00377A8C">
        <w:rPr>
          <w:b/>
          <w:noProof w:val="0"/>
        </w:rPr>
        <w:t>Create</w:t>
      </w:r>
      <w:r w:rsidRPr="00377A8C">
        <w:rPr>
          <w:noProof w:val="0"/>
        </w:rPr>
        <w:t xml:space="preserve"> &gt; </w:t>
      </w:r>
      <w:r w:rsidRPr="00377A8C">
        <w:rPr>
          <w:b/>
          <w:noProof w:val="0"/>
        </w:rPr>
        <w:t>Dataflow.</w:t>
      </w:r>
    </w:p>
    <w:p w14:paraId="4590F1FD" w14:textId="77777777" w:rsidR="00273EE8" w:rsidRPr="00377A8C" w:rsidRDefault="00273EE8" w:rsidP="00273EE8">
      <w:pPr>
        <w:pStyle w:val="BulletList"/>
        <w:numPr>
          <w:ilvl w:val="0"/>
          <w:numId w:val="0"/>
        </w:numPr>
        <w:jc w:val="center"/>
        <w:rPr>
          <w:rFonts w:hint="eastAsia"/>
        </w:rPr>
      </w:pPr>
      <w:r>
        <w:drawing>
          <wp:inline distT="0" distB="0" distL="0" distR="0" wp14:anchorId="64A058B1" wp14:editId="2DEFCE45">
            <wp:extent cx="5194300" cy="2513545"/>
            <wp:effectExtent l="0" t="0" r="6350" b="1270"/>
            <wp:docPr id="817031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94300" cy="2513545"/>
                    </a:xfrm>
                    <a:prstGeom prst="rect">
                      <a:avLst/>
                    </a:prstGeom>
                  </pic:spPr>
                </pic:pic>
              </a:graphicData>
            </a:graphic>
          </wp:inline>
        </w:drawing>
      </w:r>
    </w:p>
    <w:p w14:paraId="2EDB6592" w14:textId="33E38B49" w:rsidR="00273EE8" w:rsidRPr="00377A8C" w:rsidRDefault="002D3E35" w:rsidP="00273EE8">
      <w:pPr>
        <w:pStyle w:val="BulletList"/>
        <w:rPr>
          <w:rFonts w:hint="eastAsia"/>
        </w:rPr>
      </w:pPr>
      <w:r w:rsidRPr="00377A8C">
        <w:t>Select “Add new entities”</w:t>
      </w:r>
    </w:p>
    <w:p w14:paraId="3B6336C7" w14:textId="39E473E8" w:rsidR="002D3E35" w:rsidRPr="00377A8C" w:rsidRDefault="002D3E35" w:rsidP="002D3E35">
      <w:pPr>
        <w:pStyle w:val="BulletList"/>
        <w:numPr>
          <w:ilvl w:val="0"/>
          <w:numId w:val="0"/>
        </w:numPr>
        <w:jc w:val="center"/>
        <w:rPr>
          <w:rFonts w:hint="eastAsia"/>
        </w:rPr>
      </w:pPr>
      <w:r>
        <w:drawing>
          <wp:inline distT="0" distB="0" distL="0" distR="0" wp14:anchorId="7203BAF6" wp14:editId="2203B2CF">
            <wp:extent cx="5127960" cy="3290960"/>
            <wp:effectExtent l="0" t="0" r="0" b="5080"/>
            <wp:docPr id="10597670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6">
                      <a:extLst>
                        <a:ext uri="{28A0092B-C50C-407E-A947-70E740481C1C}">
                          <a14:useLocalDpi xmlns:a14="http://schemas.microsoft.com/office/drawing/2010/main" val="0"/>
                        </a:ext>
                      </a:extLst>
                    </a:blip>
                    <a:stretch>
                      <a:fillRect/>
                    </a:stretch>
                  </pic:blipFill>
                  <pic:spPr>
                    <a:xfrm>
                      <a:off x="0" y="0"/>
                      <a:ext cx="5127960" cy="3290960"/>
                    </a:xfrm>
                    <a:prstGeom prst="rect">
                      <a:avLst/>
                    </a:prstGeom>
                  </pic:spPr>
                </pic:pic>
              </a:graphicData>
            </a:graphic>
          </wp:inline>
        </w:drawing>
      </w:r>
    </w:p>
    <w:p w14:paraId="6480006F" w14:textId="41A5597E" w:rsidR="000966EA" w:rsidRPr="00377A8C" w:rsidRDefault="00191B08" w:rsidP="00605104">
      <w:pPr>
        <w:pStyle w:val="BulletList"/>
        <w:rPr>
          <w:rFonts w:hint="eastAsia"/>
        </w:rPr>
      </w:pPr>
      <w:r w:rsidRPr="00377A8C">
        <w:rPr>
          <w:noProof w:val="0"/>
        </w:rPr>
        <w:lastRenderedPageBreak/>
        <w:t>Navigate to the “Power Platform” tab and select “Common Data Service</w:t>
      </w:r>
      <w:r w:rsidRPr="00377A8C">
        <w:t>”</w:t>
      </w:r>
    </w:p>
    <w:p w14:paraId="7F67036C" w14:textId="5D758DD2" w:rsidR="00191B08" w:rsidRPr="00377A8C" w:rsidRDefault="00191B08" w:rsidP="00191B08">
      <w:pPr>
        <w:pStyle w:val="BulletList"/>
        <w:numPr>
          <w:ilvl w:val="0"/>
          <w:numId w:val="0"/>
        </w:numPr>
        <w:jc w:val="center"/>
        <w:rPr>
          <w:rFonts w:hint="eastAsia"/>
        </w:rPr>
      </w:pPr>
      <w:r>
        <w:drawing>
          <wp:inline distT="0" distB="0" distL="0" distR="0" wp14:anchorId="4D43B350" wp14:editId="3191B8B0">
            <wp:extent cx="5139746" cy="1622066"/>
            <wp:effectExtent l="0" t="0" r="3810" b="0"/>
            <wp:docPr id="197851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7">
                      <a:extLst>
                        <a:ext uri="{28A0092B-C50C-407E-A947-70E740481C1C}">
                          <a14:useLocalDpi xmlns:a14="http://schemas.microsoft.com/office/drawing/2010/main" val="0"/>
                        </a:ext>
                      </a:extLst>
                    </a:blip>
                    <a:stretch>
                      <a:fillRect/>
                    </a:stretch>
                  </pic:blipFill>
                  <pic:spPr>
                    <a:xfrm>
                      <a:off x="0" y="0"/>
                      <a:ext cx="5139746" cy="1622066"/>
                    </a:xfrm>
                    <a:prstGeom prst="rect">
                      <a:avLst/>
                    </a:prstGeom>
                  </pic:spPr>
                </pic:pic>
              </a:graphicData>
            </a:graphic>
          </wp:inline>
        </w:drawing>
      </w:r>
    </w:p>
    <w:p w14:paraId="01CE9A1E" w14:textId="7C54C8BD" w:rsidR="00BC5391" w:rsidRPr="00377A8C" w:rsidRDefault="00626A67" w:rsidP="00BC5391">
      <w:pPr>
        <w:pStyle w:val="BulletList"/>
        <w:rPr>
          <w:rFonts w:hint="eastAsia"/>
          <w:noProof w:val="0"/>
        </w:rPr>
      </w:pPr>
      <w:r w:rsidRPr="00377A8C">
        <w:rPr>
          <w:noProof w:val="0"/>
        </w:rPr>
        <w:t xml:space="preserve">Provide the </w:t>
      </w:r>
      <w:r w:rsidR="008C016B" w:rsidRPr="00377A8C">
        <w:rPr>
          <w:noProof w:val="0"/>
        </w:rPr>
        <w:t>“</w:t>
      </w:r>
      <w:r w:rsidRPr="00377A8C">
        <w:rPr>
          <w:noProof w:val="0"/>
        </w:rPr>
        <w:t>Server Url</w:t>
      </w:r>
      <w:r w:rsidR="008C016B" w:rsidRPr="00377A8C">
        <w:rPr>
          <w:noProof w:val="0"/>
        </w:rPr>
        <w:t>”</w:t>
      </w:r>
      <w:r w:rsidR="00C91CAB" w:rsidRPr="00377A8C">
        <w:rPr>
          <w:noProof w:val="0"/>
        </w:rPr>
        <w:t>, sign in with an account that has access to the application and select “Next”</w:t>
      </w:r>
    </w:p>
    <w:p w14:paraId="5BA5FFE2" w14:textId="4DEFDE19" w:rsidR="008C016B" w:rsidRPr="00377A8C" w:rsidRDefault="008C016B" w:rsidP="008C016B">
      <w:pPr>
        <w:pStyle w:val="BulletList"/>
        <w:numPr>
          <w:ilvl w:val="0"/>
          <w:numId w:val="0"/>
        </w:numPr>
        <w:jc w:val="center"/>
        <w:rPr>
          <w:rFonts w:hint="eastAsia"/>
        </w:rPr>
      </w:pPr>
      <w:r>
        <w:drawing>
          <wp:inline distT="0" distB="0" distL="0" distR="0" wp14:anchorId="44901608" wp14:editId="6D4118B1">
            <wp:extent cx="4989122" cy="4095750"/>
            <wp:effectExtent l="0" t="0" r="2540" b="0"/>
            <wp:docPr id="1457507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8">
                      <a:extLst>
                        <a:ext uri="{28A0092B-C50C-407E-A947-70E740481C1C}">
                          <a14:useLocalDpi xmlns:a14="http://schemas.microsoft.com/office/drawing/2010/main" val="0"/>
                        </a:ext>
                      </a:extLst>
                    </a:blip>
                    <a:stretch>
                      <a:fillRect/>
                    </a:stretch>
                  </pic:blipFill>
                  <pic:spPr>
                    <a:xfrm>
                      <a:off x="0" y="0"/>
                      <a:ext cx="4989122" cy="4095750"/>
                    </a:xfrm>
                    <a:prstGeom prst="rect">
                      <a:avLst/>
                    </a:prstGeom>
                  </pic:spPr>
                </pic:pic>
              </a:graphicData>
            </a:graphic>
          </wp:inline>
        </w:drawing>
      </w:r>
    </w:p>
    <w:p w14:paraId="06284824" w14:textId="54D0ACDC" w:rsidR="006F288A" w:rsidRPr="00377A8C" w:rsidRDefault="00E954A5" w:rsidP="006F288A">
      <w:pPr>
        <w:pStyle w:val="BulletList"/>
        <w:rPr>
          <w:rFonts w:hint="eastAsia"/>
          <w:noProof w:val="0"/>
        </w:rPr>
      </w:pPr>
      <w:r w:rsidRPr="00377A8C">
        <w:rPr>
          <w:noProof w:val="0"/>
        </w:rPr>
        <w:t xml:space="preserve">Expand the </w:t>
      </w:r>
      <w:r w:rsidR="00A25CD2" w:rsidRPr="00377A8C">
        <w:rPr>
          <w:noProof w:val="0"/>
        </w:rPr>
        <w:t xml:space="preserve">“Entities” </w:t>
      </w:r>
      <w:r w:rsidR="00D80DA5" w:rsidRPr="00377A8C">
        <w:rPr>
          <w:noProof w:val="0"/>
        </w:rPr>
        <w:t>folder</w:t>
      </w:r>
      <w:r w:rsidR="00FC49CB" w:rsidRPr="00377A8C">
        <w:rPr>
          <w:noProof w:val="0"/>
        </w:rPr>
        <w:t xml:space="preserve">, </w:t>
      </w:r>
      <w:r w:rsidR="00A25CD2" w:rsidRPr="00377A8C">
        <w:rPr>
          <w:noProof w:val="0"/>
        </w:rPr>
        <w:t>select the</w:t>
      </w:r>
      <w:r w:rsidR="00D80DA5" w:rsidRPr="00377A8C">
        <w:rPr>
          <w:noProof w:val="0"/>
        </w:rPr>
        <w:t xml:space="preserve"> entities you would like to include</w:t>
      </w:r>
      <w:r w:rsidR="00FC49CB" w:rsidRPr="00377A8C">
        <w:rPr>
          <w:noProof w:val="0"/>
        </w:rPr>
        <w:t xml:space="preserve"> and click “Transform data”</w:t>
      </w:r>
    </w:p>
    <w:p w14:paraId="259024E1" w14:textId="648455A0" w:rsidR="00D80DA5" w:rsidRPr="00377A8C" w:rsidRDefault="00D80DA5" w:rsidP="00D80DA5">
      <w:pPr>
        <w:pStyle w:val="BulletList"/>
        <w:numPr>
          <w:ilvl w:val="0"/>
          <w:numId w:val="0"/>
        </w:numPr>
        <w:jc w:val="center"/>
        <w:rPr>
          <w:rFonts w:hint="eastAsia"/>
        </w:rPr>
      </w:pPr>
      <w:r>
        <w:lastRenderedPageBreak/>
        <w:drawing>
          <wp:inline distT="0" distB="0" distL="0" distR="0" wp14:anchorId="3C0F1148" wp14:editId="433D8C35">
            <wp:extent cx="5563859" cy="3381375"/>
            <wp:effectExtent l="0" t="0" r="0" b="0"/>
            <wp:docPr id="654085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9">
                      <a:extLst>
                        <a:ext uri="{28A0092B-C50C-407E-A947-70E740481C1C}">
                          <a14:useLocalDpi xmlns:a14="http://schemas.microsoft.com/office/drawing/2010/main" val="0"/>
                        </a:ext>
                      </a:extLst>
                    </a:blip>
                    <a:stretch>
                      <a:fillRect/>
                    </a:stretch>
                  </pic:blipFill>
                  <pic:spPr>
                    <a:xfrm>
                      <a:off x="0" y="0"/>
                      <a:ext cx="5563859" cy="3381375"/>
                    </a:xfrm>
                    <a:prstGeom prst="rect">
                      <a:avLst/>
                    </a:prstGeom>
                  </pic:spPr>
                </pic:pic>
              </a:graphicData>
            </a:graphic>
          </wp:inline>
        </w:drawing>
      </w:r>
    </w:p>
    <w:p w14:paraId="43D5D5EF" w14:textId="631C8699" w:rsidR="00FC49CB" w:rsidRPr="00377A8C" w:rsidRDefault="00383AE5" w:rsidP="00FC49CB">
      <w:pPr>
        <w:pStyle w:val="BulletList"/>
        <w:rPr>
          <w:rFonts w:hint="eastAsia"/>
          <w:noProof w:val="0"/>
        </w:rPr>
      </w:pPr>
      <w:r w:rsidRPr="00377A8C">
        <w:rPr>
          <w:noProof w:val="0"/>
        </w:rPr>
        <w:t xml:space="preserve">This step </w:t>
      </w:r>
      <w:r w:rsidR="00F92688" w:rsidRPr="00377A8C">
        <w:rPr>
          <w:noProof w:val="0"/>
        </w:rPr>
        <w:t xml:space="preserve">gives the </w:t>
      </w:r>
      <w:r w:rsidR="00FE43C3">
        <w:rPr>
          <w:noProof w:val="0"/>
        </w:rPr>
        <w:t>ability</w:t>
      </w:r>
      <w:r w:rsidR="00F92688" w:rsidRPr="00377A8C">
        <w:rPr>
          <w:noProof w:val="0"/>
        </w:rPr>
        <w:t xml:space="preserve"> to apply different transformation </w:t>
      </w:r>
      <w:r w:rsidR="00CF7D52" w:rsidRPr="00377A8C">
        <w:rPr>
          <w:noProof w:val="0"/>
        </w:rPr>
        <w:t>actions</w:t>
      </w:r>
      <w:r w:rsidR="00F92688" w:rsidRPr="00377A8C">
        <w:rPr>
          <w:noProof w:val="0"/>
        </w:rPr>
        <w:t xml:space="preserve"> using Power Query. In this example, no transformations are carried</w:t>
      </w:r>
      <w:r w:rsidR="00A037EC">
        <w:rPr>
          <w:noProof w:val="0"/>
        </w:rPr>
        <w:t xml:space="preserve"> out</w:t>
      </w:r>
      <w:r w:rsidR="00F92688" w:rsidRPr="00377A8C">
        <w:rPr>
          <w:noProof w:val="0"/>
        </w:rPr>
        <w:t>.</w:t>
      </w:r>
      <w:r w:rsidR="006751E9" w:rsidRPr="00377A8C">
        <w:rPr>
          <w:noProof w:val="0"/>
        </w:rPr>
        <w:t xml:space="preserve"> Select “Map to standard” to map the entity to a standard CDM entity</w:t>
      </w:r>
    </w:p>
    <w:p w14:paraId="3909A0C5" w14:textId="61854616" w:rsidR="00FC49CB" w:rsidRPr="00377A8C" w:rsidRDefault="006751E9" w:rsidP="0033072D">
      <w:pPr>
        <w:pStyle w:val="BulletList"/>
        <w:numPr>
          <w:ilvl w:val="0"/>
          <w:numId w:val="0"/>
        </w:numPr>
        <w:jc w:val="center"/>
        <w:rPr>
          <w:rFonts w:hint="eastAsia"/>
        </w:rPr>
      </w:pPr>
      <w:r>
        <w:drawing>
          <wp:inline distT="0" distB="0" distL="0" distR="0" wp14:anchorId="6A313B19" wp14:editId="645D12CA">
            <wp:extent cx="5632928" cy="3057525"/>
            <wp:effectExtent l="0" t="0" r="6350" b="0"/>
            <wp:docPr id="18002146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0">
                      <a:extLst>
                        <a:ext uri="{28A0092B-C50C-407E-A947-70E740481C1C}">
                          <a14:useLocalDpi xmlns:a14="http://schemas.microsoft.com/office/drawing/2010/main" val="0"/>
                        </a:ext>
                      </a:extLst>
                    </a:blip>
                    <a:stretch>
                      <a:fillRect/>
                    </a:stretch>
                  </pic:blipFill>
                  <pic:spPr>
                    <a:xfrm>
                      <a:off x="0" y="0"/>
                      <a:ext cx="5632928" cy="3057525"/>
                    </a:xfrm>
                    <a:prstGeom prst="rect">
                      <a:avLst/>
                    </a:prstGeom>
                  </pic:spPr>
                </pic:pic>
              </a:graphicData>
            </a:graphic>
          </wp:inline>
        </w:drawing>
      </w:r>
    </w:p>
    <w:p w14:paraId="256FF3CE" w14:textId="7E23E47E" w:rsidR="00FC49CB" w:rsidRPr="00377A8C" w:rsidRDefault="0033072D" w:rsidP="0033072D">
      <w:pPr>
        <w:pStyle w:val="BulletList"/>
        <w:rPr>
          <w:rFonts w:hint="eastAsia"/>
        </w:rPr>
      </w:pPr>
      <w:r w:rsidRPr="00377A8C">
        <w:t xml:space="preserve">Search </w:t>
      </w:r>
      <w:r w:rsidRPr="00377A8C">
        <w:rPr>
          <w:noProof w:val="0"/>
        </w:rPr>
        <w:t xml:space="preserve">for the </w:t>
      </w:r>
      <w:r w:rsidR="005F1A60" w:rsidRPr="00377A8C">
        <w:rPr>
          <w:noProof w:val="0"/>
        </w:rPr>
        <w:t xml:space="preserve">required </w:t>
      </w:r>
      <w:r w:rsidRPr="00377A8C">
        <w:rPr>
          <w:noProof w:val="0"/>
        </w:rPr>
        <w:t>entity</w:t>
      </w:r>
      <w:r w:rsidR="005F1A60" w:rsidRPr="00377A8C">
        <w:rPr>
          <w:noProof w:val="0"/>
        </w:rPr>
        <w:t xml:space="preserve"> and select “Auto map”. This action will map the source entity to the standard CDM entity as long as the column names match. Alternatively,</w:t>
      </w:r>
      <w:r w:rsidR="005F1A60" w:rsidRPr="00377A8C">
        <w:t xml:space="preserve"> </w:t>
      </w:r>
      <w:r w:rsidR="00C948F9" w:rsidRPr="00377A8C">
        <w:t>map each column manually. Select “OK” once the mapping exercise is completed</w:t>
      </w:r>
    </w:p>
    <w:p w14:paraId="4201B8D3" w14:textId="0567119E" w:rsidR="00C948F9" w:rsidRPr="00377A8C" w:rsidRDefault="00C948F9" w:rsidP="00C948F9">
      <w:pPr>
        <w:pStyle w:val="BulletList"/>
        <w:numPr>
          <w:ilvl w:val="0"/>
          <w:numId w:val="0"/>
        </w:numPr>
        <w:jc w:val="center"/>
        <w:rPr>
          <w:rFonts w:hint="eastAsia"/>
        </w:rPr>
      </w:pPr>
      <w:r>
        <w:lastRenderedPageBreak/>
        <w:drawing>
          <wp:inline distT="0" distB="0" distL="0" distR="0" wp14:anchorId="154F8250" wp14:editId="69F6229D">
            <wp:extent cx="5379104" cy="3352800"/>
            <wp:effectExtent l="0" t="0" r="0" b="0"/>
            <wp:docPr id="140049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1">
                      <a:extLst>
                        <a:ext uri="{28A0092B-C50C-407E-A947-70E740481C1C}">
                          <a14:useLocalDpi xmlns:a14="http://schemas.microsoft.com/office/drawing/2010/main" val="0"/>
                        </a:ext>
                      </a:extLst>
                    </a:blip>
                    <a:stretch>
                      <a:fillRect/>
                    </a:stretch>
                  </pic:blipFill>
                  <pic:spPr>
                    <a:xfrm>
                      <a:off x="0" y="0"/>
                      <a:ext cx="5379104" cy="3352800"/>
                    </a:xfrm>
                    <a:prstGeom prst="rect">
                      <a:avLst/>
                    </a:prstGeom>
                  </pic:spPr>
                </pic:pic>
              </a:graphicData>
            </a:graphic>
          </wp:inline>
        </w:drawing>
      </w:r>
    </w:p>
    <w:p w14:paraId="5E1B9EBB" w14:textId="20874385" w:rsidR="002D2B7C" w:rsidRPr="00377A8C" w:rsidRDefault="00A00F5A" w:rsidP="00DE2C27">
      <w:pPr>
        <w:pStyle w:val="BulletList"/>
        <w:rPr>
          <w:rFonts w:hint="eastAsia"/>
        </w:rPr>
      </w:pPr>
      <w:r w:rsidRPr="00377A8C">
        <w:t>Select “Save &amp; close”</w:t>
      </w:r>
      <w:r w:rsidR="00E1440B" w:rsidRPr="00377A8C">
        <w:t xml:space="preserve">, </w:t>
      </w:r>
      <w:r w:rsidRPr="00377A8C">
        <w:t xml:space="preserve">provide a name to the </w:t>
      </w:r>
      <w:r w:rsidR="00E1440B" w:rsidRPr="00377A8C">
        <w:t>dataflow</w:t>
      </w:r>
      <w:r w:rsidR="008F6157" w:rsidRPr="00377A8C">
        <w:t xml:space="preserve"> and select “Save”</w:t>
      </w:r>
    </w:p>
    <w:p w14:paraId="00361C2A" w14:textId="763E5587" w:rsidR="008F6157" w:rsidRPr="00377A8C" w:rsidRDefault="008F6157" w:rsidP="008F6157">
      <w:pPr>
        <w:pStyle w:val="BulletList"/>
        <w:numPr>
          <w:ilvl w:val="0"/>
          <w:numId w:val="0"/>
        </w:numPr>
        <w:jc w:val="center"/>
        <w:rPr>
          <w:rFonts w:hint="eastAsia"/>
        </w:rPr>
      </w:pPr>
      <w:r>
        <w:drawing>
          <wp:inline distT="0" distB="0" distL="0" distR="0" wp14:anchorId="3B557D12" wp14:editId="4EC8D359">
            <wp:extent cx="5388838" cy="2295525"/>
            <wp:effectExtent l="0" t="0" r="2540" b="0"/>
            <wp:docPr id="5299586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52">
                      <a:extLst>
                        <a:ext uri="{28A0092B-C50C-407E-A947-70E740481C1C}">
                          <a14:useLocalDpi xmlns:a14="http://schemas.microsoft.com/office/drawing/2010/main" val="0"/>
                        </a:ext>
                      </a:extLst>
                    </a:blip>
                    <a:stretch>
                      <a:fillRect/>
                    </a:stretch>
                  </pic:blipFill>
                  <pic:spPr>
                    <a:xfrm>
                      <a:off x="0" y="0"/>
                      <a:ext cx="5388838" cy="2295525"/>
                    </a:xfrm>
                    <a:prstGeom prst="rect">
                      <a:avLst/>
                    </a:prstGeom>
                  </pic:spPr>
                </pic:pic>
              </a:graphicData>
            </a:graphic>
          </wp:inline>
        </w:drawing>
      </w:r>
    </w:p>
    <w:p w14:paraId="506420F7" w14:textId="0701E01E" w:rsidR="008F6157" w:rsidRPr="00377A8C" w:rsidRDefault="00DB007F" w:rsidP="008F6157">
      <w:pPr>
        <w:pStyle w:val="BulletList"/>
        <w:rPr>
          <w:rFonts w:hint="eastAsia"/>
          <w:noProof w:val="0"/>
        </w:rPr>
      </w:pPr>
      <w:r w:rsidRPr="00377A8C">
        <w:rPr>
          <w:noProof w:val="0"/>
        </w:rPr>
        <w:t>Once the dataflow is created, Power BI offer</w:t>
      </w:r>
      <w:r w:rsidR="00FA5D16" w:rsidRPr="00377A8C">
        <w:rPr>
          <w:noProof w:val="0"/>
        </w:rPr>
        <w:t>s</w:t>
      </w:r>
      <w:r w:rsidRPr="00377A8C">
        <w:rPr>
          <w:noProof w:val="0"/>
        </w:rPr>
        <w:t xml:space="preserve"> the option to either “Refresh now” or </w:t>
      </w:r>
      <w:r w:rsidR="00763F22" w:rsidRPr="00377A8C">
        <w:rPr>
          <w:noProof w:val="0"/>
        </w:rPr>
        <w:t xml:space="preserve">to </w:t>
      </w:r>
      <w:r w:rsidR="00AB70D5" w:rsidRPr="00377A8C">
        <w:rPr>
          <w:noProof w:val="0"/>
        </w:rPr>
        <w:t xml:space="preserve">“Set a refresh schedule”. The first option will trigger an update and </w:t>
      </w:r>
      <w:r w:rsidR="00492FAF" w:rsidRPr="00377A8C">
        <w:rPr>
          <w:noProof w:val="0"/>
        </w:rPr>
        <w:t>create</w:t>
      </w:r>
      <w:r w:rsidR="00BC670E" w:rsidRPr="00377A8C">
        <w:rPr>
          <w:noProof w:val="0"/>
        </w:rPr>
        <w:t xml:space="preserve"> the entity/entities</w:t>
      </w:r>
      <w:r w:rsidR="00492FAF" w:rsidRPr="00377A8C">
        <w:rPr>
          <w:noProof w:val="0"/>
        </w:rPr>
        <w:t xml:space="preserve"> in ADLS. The second option is required if there’s a need to frequently </w:t>
      </w:r>
      <w:r w:rsidR="00BC670E" w:rsidRPr="00377A8C">
        <w:rPr>
          <w:noProof w:val="0"/>
        </w:rPr>
        <w:t xml:space="preserve">update the data by setting a </w:t>
      </w:r>
      <w:r w:rsidR="0016467A" w:rsidRPr="00377A8C">
        <w:rPr>
          <w:noProof w:val="0"/>
        </w:rPr>
        <w:t>schedule</w:t>
      </w:r>
      <w:r w:rsidR="00266807" w:rsidRPr="00377A8C">
        <w:rPr>
          <w:noProof w:val="0"/>
        </w:rPr>
        <w:t xml:space="preserve">. </w:t>
      </w:r>
      <w:r w:rsidR="00DB4489" w:rsidRPr="00377A8C">
        <w:rPr>
          <w:noProof w:val="0"/>
        </w:rPr>
        <w:t>If a schedule is not set, then the entity will have to be manually refreshed.</w:t>
      </w:r>
      <w:r w:rsidR="00BC5BE4" w:rsidRPr="00377A8C">
        <w:rPr>
          <w:noProof w:val="0"/>
        </w:rPr>
        <w:t xml:space="preserve"> These two </w:t>
      </w:r>
      <w:r w:rsidR="00B70C1A" w:rsidRPr="00377A8C">
        <w:rPr>
          <w:noProof w:val="0"/>
        </w:rPr>
        <w:t>options</w:t>
      </w:r>
      <w:r w:rsidR="00BC5BE4" w:rsidRPr="00377A8C">
        <w:rPr>
          <w:noProof w:val="0"/>
        </w:rPr>
        <w:t xml:space="preserve"> can be </w:t>
      </w:r>
      <w:r w:rsidR="00B70C1A" w:rsidRPr="00377A8C">
        <w:rPr>
          <w:noProof w:val="0"/>
        </w:rPr>
        <w:t xml:space="preserve">triggered right after the creation of the dataflow or </w:t>
      </w:r>
      <w:r w:rsidR="00F5234E" w:rsidRPr="00377A8C">
        <w:rPr>
          <w:noProof w:val="0"/>
        </w:rPr>
        <w:t>later</w:t>
      </w:r>
      <w:r w:rsidR="00F4560D" w:rsidRPr="00377A8C">
        <w:rPr>
          <w:noProof w:val="0"/>
        </w:rPr>
        <w:t xml:space="preserve"> by </w:t>
      </w:r>
      <w:r w:rsidR="008C6299" w:rsidRPr="00377A8C">
        <w:rPr>
          <w:noProof w:val="0"/>
        </w:rPr>
        <w:t>navigating to Dataflows and select</w:t>
      </w:r>
      <w:r w:rsidR="0063165B">
        <w:rPr>
          <w:noProof w:val="0"/>
        </w:rPr>
        <w:t>ing</w:t>
      </w:r>
      <w:r w:rsidR="008C6299" w:rsidRPr="00377A8C">
        <w:rPr>
          <w:noProof w:val="0"/>
        </w:rPr>
        <w:t xml:space="preserve"> the required action.</w:t>
      </w:r>
    </w:p>
    <w:p w14:paraId="282A2146" w14:textId="5F923498" w:rsidR="009D3497" w:rsidRPr="00377A8C" w:rsidRDefault="00266807" w:rsidP="00061AE6">
      <w:pPr>
        <w:pStyle w:val="BulletList"/>
        <w:numPr>
          <w:ilvl w:val="0"/>
          <w:numId w:val="0"/>
        </w:numPr>
        <w:jc w:val="center"/>
        <w:rPr>
          <w:rFonts w:hint="eastAsia"/>
        </w:rPr>
      </w:pPr>
      <w:r>
        <w:lastRenderedPageBreak/>
        <w:drawing>
          <wp:inline distT="0" distB="0" distL="0" distR="0" wp14:anchorId="4792A42E" wp14:editId="5507E9D2">
            <wp:extent cx="5494182" cy="1428750"/>
            <wp:effectExtent l="0" t="0" r="0" b="0"/>
            <wp:docPr id="2949343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5494182" cy="1428750"/>
                    </a:xfrm>
                    <a:prstGeom prst="rect">
                      <a:avLst/>
                    </a:prstGeom>
                  </pic:spPr>
                </pic:pic>
              </a:graphicData>
            </a:graphic>
          </wp:inline>
        </w:drawing>
      </w:r>
    </w:p>
    <w:p w14:paraId="06F8A0EF" w14:textId="217E43F1" w:rsidR="00E11B66" w:rsidRPr="00377A8C" w:rsidRDefault="00E11B66" w:rsidP="00E11B66">
      <w:pPr>
        <w:pStyle w:val="BulletList"/>
        <w:rPr>
          <w:rFonts w:hint="eastAsia"/>
          <w:noProof w:val="0"/>
        </w:rPr>
      </w:pPr>
      <w:r w:rsidRPr="00377A8C">
        <w:rPr>
          <w:noProof w:val="0"/>
        </w:rPr>
        <w:t>T</w:t>
      </w:r>
      <w:r w:rsidR="008C6299" w:rsidRPr="00377A8C">
        <w:rPr>
          <w:noProof w:val="0"/>
        </w:rPr>
        <w:t>o manually refresh the dataflow, select the circular arrow</w:t>
      </w:r>
      <w:r w:rsidR="00061AE6" w:rsidRPr="00377A8C">
        <w:rPr>
          <w:noProof w:val="0"/>
        </w:rPr>
        <w:t>. To set a schedule, select the ellipsis and then “Settings”</w:t>
      </w:r>
    </w:p>
    <w:p w14:paraId="437A4A3D" w14:textId="60FD0BF4" w:rsidR="00061AE6" w:rsidRPr="00377A8C" w:rsidRDefault="00061AE6" w:rsidP="00061AE6">
      <w:pPr>
        <w:pStyle w:val="BulletList"/>
        <w:numPr>
          <w:ilvl w:val="0"/>
          <w:numId w:val="0"/>
        </w:numPr>
        <w:jc w:val="center"/>
        <w:rPr>
          <w:rFonts w:hint="eastAsia"/>
          <w:noProof w:val="0"/>
        </w:rPr>
      </w:pPr>
      <w:r>
        <w:drawing>
          <wp:inline distT="0" distB="0" distL="0" distR="0" wp14:anchorId="11CE87EF" wp14:editId="334063C7">
            <wp:extent cx="5139924" cy="2838450"/>
            <wp:effectExtent l="0" t="0" r="3810" b="0"/>
            <wp:docPr id="213349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4">
                      <a:extLst>
                        <a:ext uri="{28A0092B-C50C-407E-A947-70E740481C1C}">
                          <a14:useLocalDpi xmlns:a14="http://schemas.microsoft.com/office/drawing/2010/main" val="0"/>
                        </a:ext>
                      </a:extLst>
                    </a:blip>
                    <a:stretch>
                      <a:fillRect/>
                    </a:stretch>
                  </pic:blipFill>
                  <pic:spPr>
                    <a:xfrm>
                      <a:off x="0" y="0"/>
                      <a:ext cx="5139924" cy="2838450"/>
                    </a:xfrm>
                    <a:prstGeom prst="rect">
                      <a:avLst/>
                    </a:prstGeom>
                  </pic:spPr>
                </pic:pic>
              </a:graphicData>
            </a:graphic>
          </wp:inline>
        </w:drawing>
      </w:r>
    </w:p>
    <w:p w14:paraId="76F380C7" w14:textId="0C38106E" w:rsidR="00E1440B" w:rsidRPr="00377A8C" w:rsidRDefault="001C4483" w:rsidP="001C4483">
      <w:pPr>
        <w:pStyle w:val="BulletList"/>
        <w:rPr>
          <w:rFonts w:hint="eastAsia"/>
        </w:rPr>
      </w:pPr>
      <w:r w:rsidRPr="00377A8C">
        <w:t xml:space="preserve">Expand the “Scheduled </w:t>
      </w:r>
      <w:r w:rsidR="00D81930" w:rsidRPr="00377A8C">
        <w:t>refresh</w:t>
      </w:r>
      <w:r w:rsidR="007B0ECC" w:rsidRPr="00377A8C">
        <w:t>”</w:t>
      </w:r>
      <w:r w:rsidR="00D81930" w:rsidRPr="00377A8C">
        <w:t xml:space="preserve"> area and select </w:t>
      </w:r>
      <w:r w:rsidR="007B0ECC" w:rsidRPr="00377A8C">
        <w:t>how</w:t>
      </w:r>
      <w:r w:rsidR="00D81930" w:rsidRPr="00377A8C">
        <w:t xml:space="preserve"> frequently the data should be refreshed. Select “Apply” to confirm the changes</w:t>
      </w:r>
    </w:p>
    <w:p w14:paraId="6286258E" w14:textId="1537F996" w:rsidR="00EB684C" w:rsidRPr="00377A8C" w:rsidRDefault="00EB684C" w:rsidP="00EB684C">
      <w:pPr>
        <w:pStyle w:val="BulletList"/>
        <w:numPr>
          <w:ilvl w:val="0"/>
          <w:numId w:val="0"/>
        </w:numPr>
        <w:jc w:val="center"/>
        <w:rPr>
          <w:rFonts w:hint="eastAsia"/>
        </w:rPr>
      </w:pPr>
      <w:r>
        <w:lastRenderedPageBreak/>
        <w:drawing>
          <wp:inline distT="0" distB="0" distL="0" distR="0" wp14:anchorId="58A399AC" wp14:editId="0E15E074">
            <wp:extent cx="5061058" cy="3248025"/>
            <wp:effectExtent l="0" t="0" r="6350" b="0"/>
            <wp:docPr id="11743859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55">
                      <a:extLst>
                        <a:ext uri="{28A0092B-C50C-407E-A947-70E740481C1C}">
                          <a14:useLocalDpi xmlns:a14="http://schemas.microsoft.com/office/drawing/2010/main" val="0"/>
                        </a:ext>
                      </a:extLst>
                    </a:blip>
                    <a:stretch>
                      <a:fillRect/>
                    </a:stretch>
                  </pic:blipFill>
                  <pic:spPr>
                    <a:xfrm>
                      <a:off x="0" y="0"/>
                      <a:ext cx="5061058" cy="3248025"/>
                    </a:xfrm>
                    <a:prstGeom prst="rect">
                      <a:avLst/>
                    </a:prstGeom>
                  </pic:spPr>
                </pic:pic>
              </a:graphicData>
            </a:graphic>
          </wp:inline>
        </w:drawing>
      </w:r>
    </w:p>
    <w:p w14:paraId="1F6EA6B7" w14:textId="60890B69" w:rsidR="00417A17" w:rsidRPr="00377A8C" w:rsidRDefault="00417A17" w:rsidP="00417A17">
      <w:pPr>
        <w:pStyle w:val="BulletList"/>
        <w:rPr>
          <w:rFonts w:hint="eastAsia"/>
          <w:noProof w:val="0"/>
        </w:rPr>
      </w:pPr>
      <w:r w:rsidRPr="00377A8C">
        <w:rPr>
          <w:noProof w:val="0"/>
        </w:rPr>
        <w:t xml:space="preserve">Once the data is refreshed, </w:t>
      </w:r>
      <w:r w:rsidR="007F1AF7" w:rsidRPr="00377A8C">
        <w:rPr>
          <w:noProof w:val="0"/>
        </w:rPr>
        <w:t xml:space="preserve">a new CDM folder structure is created in ADLS. </w:t>
      </w:r>
      <w:r w:rsidR="00E01A49" w:rsidRPr="00377A8C">
        <w:rPr>
          <w:noProof w:val="0"/>
        </w:rPr>
        <w:t xml:space="preserve">There are </w:t>
      </w:r>
      <w:r w:rsidR="00AF7DD3" w:rsidRPr="00377A8C">
        <w:rPr>
          <w:noProof w:val="0"/>
        </w:rPr>
        <w:t xml:space="preserve">4 </w:t>
      </w:r>
      <w:r w:rsidR="00E01A49" w:rsidRPr="00377A8C">
        <w:rPr>
          <w:noProof w:val="0"/>
        </w:rPr>
        <w:t>levels:</w:t>
      </w:r>
    </w:p>
    <w:p w14:paraId="26B41E3A" w14:textId="694887C9" w:rsidR="00E01A49" w:rsidRPr="00377A8C" w:rsidRDefault="00210936" w:rsidP="00210936">
      <w:pPr>
        <w:pStyle w:val="BulletList"/>
        <w:numPr>
          <w:ilvl w:val="1"/>
          <w:numId w:val="1"/>
        </w:numPr>
        <w:rPr>
          <w:rFonts w:hint="eastAsia"/>
          <w:noProof w:val="0"/>
        </w:rPr>
      </w:pPr>
      <w:r w:rsidRPr="00377A8C">
        <w:rPr>
          <w:noProof w:val="0"/>
        </w:rPr>
        <w:t>Level 1 –</w:t>
      </w:r>
      <w:r w:rsidR="00125AA6" w:rsidRPr="00377A8C">
        <w:rPr>
          <w:noProof w:val="0"/>
        </w:rPr>
        <w:t>W</w:t>
      </w:r>
      <w:r w:rsidRPr="00377A8C">
        <w:rPr>
          <w:noProof w:val="0"/>
        </w:rPr>
        <w:t>orkspace</w:t>
      </w:r>
      <w:r w:rsidR="00125AA6" w:rsidRPr="00377A8C">
        <w:rPr>
          <w:noProof w:val="0"/>
        </w:rPr>
        <w:t xml:space="preserve"> folder</w:t>
      </w:r>
      <w:r w:rsidR="00DA631B" w:rsidRPr="00377A8C">
        <w:rPr>
          <w:noProof w:val="0"/>
        </w:rPr>
        <w:t xml:space="preserve">. </w:t>
      </w:r>
      <w:r w:rsidR="00D758B4" w:rsidRPr="00377A8C">
        <w:rPr>
          <w:noProof w:val="0"/>
        </w:rPr>
        <w:t xml:space="preserve">For each </w:t>
      </w:r>
      <w:r w:rsidR="00125AA6" w:rsidRPr="00377A8C">
        <w:rPr>
          <w:noProof w:val="0"/>
        </w:rPr>
        <w:t>new workspace, a new folder is added at this level</w:t>
      </w:r>
    </w:p>
    <w:p w14:paraId="5B946648" w14:textId="0B819A15" w:rsidR="009A161F" w:rsidRPr="00377A8C" w:rsidRDefault="009A161F" w:rsidP="00210936">
      <w:pPr>
        <w:pStyle w:val="BulletList"/>
        <w:numPr>
          <w:ilvl w:val="1"/>
          <w:numId w:val="1"/>
        </w:numPr>
        <w:rPr>
          <w:rFonts w:hint="eastAsia"/>
          <w:noProof w:val="0"/>
        </w:rPr>
      </w:pPr>
      <w:r w:rsidRPr="00377A8C">
        <w:rPr>
          <w:noProof w:val="0"/>
        </w:rPr>
        <w:t>Level 2 –</w:t>
      </w:r>
      <w:r w:rsidR="00DA631B" w:rsidRPr="00377A8C">
        <w:rPr>
          <w:noProof w:val="0"/>
        </w:rPr>
        <w:t>D</w:t>
      </w:r>
      <w:r w:rsidRPr="00377A8C">
        <w:rPr>
          <w:noProof w:val="0"/>
        </w:rPr>
        <w:t>ataflow</w:t>
      </w:r>
      <w:r w:rsidR="00DA631B" w:rsidRPr="00377A8C">
        <w:rPr>
          <w:noProof w:val="0"/>
        </w:rPr>
        <w:t xml:space="preserve"> folder</w:t>
      </w:r>
      <w:r w:rsidRPr="00377A8C">
        <w:rPr>
          <w:noProof w:val="0"/>
        </w:rPr>
        <w:t xml:space="preserve">. </w:t>
      </w:r>
      <w:r w:rsidR="00D758B4" w:rsidRPr="00377A8C">
        <w:rPr>
          <w:noProof w:val="0"/>
        </w:rPr>
        <w:t xml:space="preserve">For each </w:t>
      </w:r>
      <w:r w:rsidR="00125AA6" w:rsidRPr="00377A8C">
        <w:rPr>
          <w:noProof w:val="0"/>
        </w:rPr>
        <w:t xml:space="preserve">new </w:t>
      </w:r>
      <w:r w:rsidR="00D758B4" w:rsidRPr="00377A8C">
        <w:rPr>
          <w:noProof w:val="0"/>
        </w:rPr>
        <w:t xml:space="preserve">dataflow, a new folder is added at this level </w:t>
      </w:r>
    </w:p>
    <w:p w14:paraId="0647F565" w14:textId="4B44FC9A" w:rsidR="00125AA6" w:rsidRPr="00377A8C" w:rsidRDefault="00125AA6" w:rsidP="00210936">
      <w:pPr>
        <w:pStyle w:val="BulletList"/>
        <w:numPr>
          <w:ilvl w:val="1"/>
          <w:numId w:val="1"/>
        </w:numPr>
        <w:rPr>
          <w:rFonts w:hint="eastAsia"/>
          <w:noProof w:val="0"/>
        </w:rPr>
      </w:pPr>
      <w:r w:rsidRPr="00377A8C">
        <w:rPr>
          <w:noProof w:val="0"/>
        </w:rPr>
        <w:t xml:space="preserve">Level 3 </w:t>
      </w:r>
      <w:r w:rsidR="002C2D23" w:rsidRPr="00377A8C">
        <w:rPr>
          <w:noProof w:val="0"/>
        </w:rPr>
        <w:t>–</w:t>
      </w:r>
      <w:r w:rsidRPr="00377A8C">
        <w:rPr>
          <w:noProof w:val="0"/>
        </w:rPr>
        <w:t xml:space="preserve"> </w:t>
      </w:r>
      <w:r w:rsidR="002C2D23" w:rsidRPr="00377A8C">
        <w:rPr>
          <w:noProof w:val="0"/>
        </w:rPr>
        <w:t>Entity folders and model.json file. Each time the dataflow is refreshed</w:t>
      </w:r>
      <w:r w:rsidR="00AF7DD3" w:rsidRPr="00377A8C">
        <w:rPr>
          <w:noProof w:val="0"/>
        </w:rPr>
        <w:t>, a snapshot of the model.json file is taken and added to the “model.json.snapshots” folder</w:t>
      </w:r>
    </w:p>
    <w:p w14:paraId="309B8C98" w14:textId="0DDADD26" w:rsidR="00EA5518" w:rsidRPr="00377A8C" w:rsidRDefault="00EA5518" w:rsidP="00210936">
      <w:pPr>
        <w:pStyle w:val="BulletList"/>
        <w:numPr>
          <w:ilvl w:val="1"/>
          <w:numId w:val="1"/>
        </w:numPr>
        <w:rPr>
          <w:rFonts w:hint="eastAsia"/>
          <w:noProof w:val="0"/>
        </w:rPr>
      </w:pPr>
      <w:r w:rsidRPr="00377A8C">
        <w:rPr>
          <w:noProof w:val="0"/>
        </w:rPr>
        <w:t>Level 4 – Entity files.</w:t>
      </w:r>
      <w:r w:rsidR="00280123" w:rsidRPr="00377A8C">
        <w:rPr>
          <w:noProof w:val="0"/>
        </w:rPr>
        <w:t xml:space="preserve"> Each time the dataflow is refreshed, a snapshot of the entity file is taken. Snapshot files allow </w:t>
      </w:r>
      <w:r w:rsidR="00F92906" w:rsidRPr="00377A8C">
        <w:rPr>
          <w:noProof w:val="0"/>
        </w:rPr>
        <w:t xml:space="preserve">consumers to incrementally load the data and keep a </w:t>
      </w:r>
      <w:r w:rsidR="00A925EA" w:rsidRPr="00377A8C">
        <w:rPr>
          <w:noProof w:val="0"/>
        </w:rPr>
        <w:t xml:space="preserve">history </w:t>
      </w:r>
      <w:r w:rsidR="00F92906" w:rsidRPr="00377A8C">
        <w:rPr>
          <w:noProof w:val="0"/>
        </w:rPr>
        <w:t xml:space="preserve">track </w:t>
      </w:r>
    </w:p>
    <w:p w14:paraId="67184DF4" w14:textId="0CCFEA54" w:rsidR="00AC3935" w:rsidRPr="00377A8C" w:rsidRDefault="00AC3935" w:rsidP="00AC3935">
      <w:pPr>
        <w:pStyle w:val="BulletList"/>
        <w:numPr>
          <w:ilvl w:val="0"/>
          <w:numId w:val="0"/>
        </w:numPr>
        <w:jc w:val="center"/>
        <w:rPr>
          <w:rFonts w:hint="eastAsia"/>
        </w:rPr>
      </w:pPr>
      <w:r>
        <w:drawing>
          <wp:inline distT="0" distB="0" distL="0" distR="0" wp14:anchorId="1AA38EDA" wp14:editId="3EBAC1D8">
            <wp:extent cx="4471035" cy="1001512"/>
            <wp:effectExtent l="0" t="0" r="5715" b="8255"/>
            <wp:docPr id="18906232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6">
                      <a:extLst>
                        <a:ext uri="{28A0092B-C50C-407E-A947-70E740481C1C}">
                          <a14:useLocalDpi xmlns:a14="http://schemas.microsoft.com/office/drawing/2010/main" val="0"/>
                        </a:ext>
                      </a:extLst>
                    </a:blip>
                    <a:stretch>
                      <a:fillRect/>
                    </a:stretch>
                  </pic:blipFill>
                  <pic:spPr>
                    <a:xfrm>
                      <a:off x="0" y="0"/>
                      <a:ext cx="4471035" cy="1001512"/>
                    </a:xfrm>
                    <a:prstGeom prst="rect">
                      <a:avLst/>
                    </a:prstGeom>
                  </pic:spPr>
                </pic:pic>
              </a:graphicData>
            </a:graphic>
          </wp:inline>
        </w:drawing>
      </w:r>
    </w:p>
    <w:p w14:paraId="1F5D3D3C" w14:textId="55F6E92D" w:rsidR="004D5F7A" w:rsidRPr="00377A8C" w:rsidRDefault="004D5F7A" w:rsidP="00AC3935">
      <w:pPr>
        <w:pStyle w:val="BulletList"/>
        <w:numPr>
          <w:ilvl w:val="0"/>
          <w:numId w:val="0"/>
        </w:numPr>
        <w:jc w:val="center"/>
        <w:rPr>
          <w:rFonts w:hint="eastAsia"/>
        </w:rPr>
      </w:pPr>
      <w:r>
        <w:drawing>
          <wp:inline distT="0" distB="0" distL="0" distR="0" wp14:anchorId="7C5C3876" wp14:editId="0017BD19">
            <wp:extent cx="4468075" cy="1009650"/>
            <wp:effectExtent l="0" t="0" r="8890" b="0"/>
            <wp:docPr id="14745988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7">
                      <a:extLst>
                        <a:ext uri="{28A0092B-C50C-407E-A947-70E740481C1C}">
                          <a14:useLocalDpi xmlns:a14="http://schemas.microsoft.com/office/drawing/2010/main" val="0"/>
                        </a:ext>
                      </a:extLst>
                    </a:blip>
                    <a:stretch>
                      <a:fillRect/>
                    </a:stretch>
                  </pic:blipFill>
                  <pic:spPr>
                    <a:xfrm>
                      <a:off x="0" y="0"/>
                      <a:ext cx="4468075" cy="1009650"/>
                    </a:xfrm>
                    <a:prstGeom prst="rect">
                      <a:avLst/>
                    </a:prstGeom>
                  </pic:spPr>
                </pic:pic>
              </a:graphicData>
            </a:graphic>
          </wp:inline>
        </w:drawing>
      </w:r>
    </w:p>
    <w:p w14:paraId="49ECB07E" w14:textId="664E4D56" w:rsidR="00F77AC6" w:rsidRPr="00377A8C" w:rsidRDefault="00194390" w:rsidP="00AC3935">
      <w:pPr>
        <w:pStyle w:val="BulletList"/>
        <w:numPr>
          <w:ilvl w:val="0"/>
          <w:numId w:val="0"/>
        </w:numPr>
        <w:jc w:val="center"/>
        <w:rPr>
          <w:rFonts w:hint="eastAsia"/>
        </w:rPr>
      </w:pPr>
      <w:r>
        <w:drawing>
          <wp:inline distT="0" distB="0" distL="0" distR="0" wp14:anchorId="1BBF7549" wp14:editId="185F29FE">
            <wp:extent cx="4509523" cy="704850"/>
            <wp:effectExtent l="0" t="0" r="5715" b="0"/>
            <wp:docPr id="9396532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58">
                      <a:extLst>
                        <a:ext uri="{28A0092B-C50C-407E-A947-70E740481C1C}">
                          <a14:useLocalDpi xmlns:a14="http://schemas.microsoft.com/office/drawing/2010/main" val="0"/>
                        </a:ext>
                      </a:extLst>
                    </a:blip>
                    <a:stretch>
                      <a:fillRect/>
                    </a:stretch>
                  </pic:blipFill>
                  <pic:spPr>
                    <a:xfrm>
                      <a:off x="0" y="0"/>
                      <a:ext cx="4509523" cy="704850"/>
                    </a:xfrm>
                    <a:prstGeom prst="rect">
                      <a:avLst/>
                    </a:prstGeom>
                  </pic:spPr>
                </pic:pic>
              </a:graphicData>
            </a:graphic>
          </wp:inline>
        </w:drawing>
      </w:r>
    </w:p>
    <w:p w14:paraId="64F9BC60" w14:textId="77777777" w:rsidR="00F77AC6" w:rsidRPr="00377A8C" w:rsidRDefault="00F77AC6">
      <w:pPr>
        <w:spacing w:after="200" w:line="276" w:lineRule="auto"/>
        <w:jc w:val="left"/>
        <w:rPr>
          <w:rFonts w:hint="eastAsia"/>
        </w:rPr>
      </w:pPr>
      <w:r w:rsidRPr="00377A8C">
        <w:br w:type="page"/>
      </w:r>
    </w:p>
    <w:p w14:paraId="4ADD25D5" w14:textId="5DC11667" w:rsidR="00052078" w:rsidRPr="00377A8C" w:rsidRDefault="002576BF" w:rsidP="00807B0B">
      <w:pPr>
        <w:pStyle w:val="Heading2"/>
        <w:rPr>
          <w:rFonts w:hint="eastAsia"/>
        </w:rPr>
      </w:pPr>
      <w:bookmarkStart w:id="74" w:name="_Toc30618709"/>
      <w:r w:rsidRPr="00377A8C">
        <w:lastRenderedPageBreak/>
        <w:t>How to a</w:t>
      </w:r>
      <w:r w:rsidR="00D328D1" w:rsidRPr="00377A8C">
        <w:t xml:space="preserve">dd a CDM folder to </w:t>
      </w:r>
      <w:r w:rsidR="00807B0B" w:rsidRPr="00377A8C">
        <w:t>Power BI as a Dataflow</w:t>
      </w:r>
      <w:bookmarkEnd w:id="74"/>
    </w:p>
    <w:p w14:paraId="76D1758A" w14:textId="1F954483" w:rsidR="001E5FFF" w:rsidRPr="00377A8C" w:rsidRDefault="001E5FFF" w:rsidP="001E5FFF">
      <w:pPr>
        <w:rPr>
          <w:rFonts w:hint="eastAsia"/>
          <w:noProof w:val="0"/>
        </w:rPr>
      </w:pPr>
      <w:r w:rsidRPr="00377A8C">
        <w:rPr>
          <w:noProof w:val="0"/>
        </w:rPr>
        <w:t xml:space="preserve">In Power BI, it is possible to add Common Data Model (CDM) folders stored in the organisation’s ADLS as dataflows. Once created, the dataflow can be used to create datasets, reports and dashboards via Power BI Desktop or </w:t>
      </w:r>
      <w:r w:rsidR="009A7B56">
        <w:rPr>
          <w:noProof w:val="0"/>
        </w:rPr>
        <w:t xml:space="preserve">the </w:t>
      </w:r>
      <w:r w:rsidRPr="00377A8C">
        <w:rPr>
          <w:noProof w:val="0"/>
        </w:rPr>
        <w:t xml:space="preserve">Power BI </w:t>
      </w:r>
      <w:r w:rsidR="009A7B56">
        <w:rPr>
          <w:noProof w:val="0"/>
        </w:rPr>
        <w:t>S</w:t>
      </w:r>
      <w:r w:rsidRPr="00377A8C">
        <w:rPr>
          <w:noProof w:val="0"/>
        </w:rPr>
        <w:t xml:space="preserve">ervice. </w:t>
      </w:r>
      <w:r w:rsidR="00052F09" w:rsidRPr="00377A8C">
        <w:rPr>
          <w:noProof w:val="0"/>
        </w:rPr>
        <w:t xml:space="preserve">There are </w:t>
      </w:r>
      <w:r w:rsidR="007D49EA" w:rsidRPr="00377A8C">
        <w:rPr>
          <w:noProof w:val="0"/>
        </w:rPr>
        <w:t xml:space="preserve">three </w:t>
      </w:r>
      <w:r w:rsidR="00FC0B23" w:rsidRPr="00377A8C">
        <w:rPr>
          <w:noProof w:val="0"/>
        </w:rPr>
        <w:t>important</w:t>
      </w:r>
      <w:r w:rsidR="007D49EA" w:rsidRPr="00377A8C">
        <w:rPr>
          <w:noProof w:val="0"/>
        </w:rPr>
        <w:t xml:space="preserve"> requirements</w:t>
      </w:r>
      <w:r w:rsidR="00FC0B23" w:rsidRPr="00377A8C">
        <w:rPr>
          <w:noProof w:val="0"/>
        </w:rPr>
        <w:t xml:space="preserve"> </w:t>
      </w:r>
      <w:r w:rsidR="00355A91" w:rsidRPr="00377A8C">
        <w:rPr>
          <w:noProof w:val="0"/>
        </w:rPr>
        <w:t xml:space="preserve">to </w:t>
      </w:r>
      <w:r w:rsidR="0053455A">
        <w:rPr>
          <w:noProof w:val="0"/>
        </w:rPr>
        <w:t>consider</w:t>
      </w:r>
      <w:r w:rsidR="00355A91" w:rsidRPr="00377A8C">
        <w:rPr>
          <w:noProof w:val="0"/>
        </w:rPr>
        <w:t xml:space="preserve"> before atte</w:t>
      </w:r>
      <w:r w:rsidR="00563737" w:rsidRPr="00377A8C">
        <w:rPr>
          <w:noProof w:val="0"/>
        </w:rPr>
        <w:t>m</w:t>
      </w:r>
      <w:r w:rsidR="00355A91" w:rsidRPr="00377A8C">
        <w:rPr>
          <w:noProof w:val="0"/>
        </w:rPr>
        <w:t xml:space="preserve">pting </w:t>
      </w:r>
      <w:r w:rsidR="00862EED" w:rsidRPr="00377A8C">
        <w:rPr>
          <w:noProof w:val="0"/>
        </w:rPr>
        <w:t xml:space="preserve">to attach a CDM </w:t>
      </w:r>
      <w:r w:rsidR="00563737" w:rsidRPr="00377A8C">
        <w:rPr>
          <w:noProof w:val="0"/>
        </w:rPr>
        <w:t>folder</w:t>
      </w:r>
      <w:r w:rsidR="00FC0B23" w:rsidRPr="00377A8C">
        <w:rPr>
          <w:noProof w:val="0"/>
        </w:rPr>
        <w:t>:</w:t>
      </w:r>
    </w:p>
    <w:p w14:paraId="5469D2A5" w14:textId="67F1E1F2" w:rsidR="00FC0B23" w:rsidRPr="00377A8C" w:rsidRDefault="0081061F" w:rsidP="00FC0B23">
      <w:pPr>
        <w:pStyle w:val="BulletList"/>
        <w:rPr>
          <w:rFonts w:hint="eastAsia"/>
          <w:noProof w:val="0"/>
        </w:rPr>
      </w:pPr>
      <w:r w:rsidRPr="00377A8C">
        <w:rPr>
          <w:noProof w:val="0"/>
        </w:rPr>
        <w:t>Creating dataflows from CDM folders is only available in the new workspace experience</w:t>
      </w:r>
      <w:r w:rsidR="00385C91">
        <w:rPr>
          <w:noProof w:val="0"/>
        </w:rPr>
        <w:t>.</w:t>
      </w:r>
    </w:p>
    <w:p w14:paraId="59D5DFFE" w14:textId="4575ED69" w:rsidR="007E48DE" w:rsidRPr="00377A8C" w:rsidRDefault="0073053F" w:rsidP="00FC0B23">
      <w:pPr>
        <w:pStyle w:val="BulletList"/>
        <w:rPr>
          <w:rFonts w:hint="eastAsia"/>
          <w:noProof w:val="0"/>
        </w:rPr>
      </w:pPr>
      <w:r w:rsidRPr="00377A8C">
        <w:rPr>
          <w:noProof w:val="0"/>
        </w:rPr>
        <w:t>Adding a CDM folder to Power BI requires the user adding the folder to have authorization for the CDM folder and its files</w:t>
      </w:r>
      <w:r w:rsidR="00385C91">
        <w:rPr>
          <w:noProof w:val="0"/>
        </w:rPr>
        <w:t>.</w:t>
      </w:r>
    </w:p>
    <w:p w14:paraId="70A42571" w14:textId="5821AF95" w:rsidR="0073053F" w:rsidRPr="00377A8C" w:rsidRDefault="001C4E4D" w:rsidP="00FC0B23">
      <w:pPr>
        <w:pStyle w:val="BulletList"/>
        <w:rPr>
          <w:rFonts w:hint="eastAsia"/>
          <w:noProof w:val="0"/>
        </w:rPr>
      </w:pPr>
      <w:r w:rsidRPr="00377A8C">
        <w:rPr>
          <w:noProof w:val="0"/>
        </w:rPr>
        <w:t>Read and execute permissions must be granted on all files and folders in the CDM folder, to add them to Power BI</w:t>
      </w:r>
      <w:r w:rsidR="00385C91">
        <w:rPr>
          <w:noProof w:val="0"/>
        </w:rPr>
        <w:t>.</w:t>
      </w:r>
    </w:p>
    <w:p w14:paraId="3409515F" w14:textId="641FBE05" w:rsidR="009835FB" w:rsidRPr="00377A8C" w:rsidRDefault="00DC41B2" w:rsidP="00FA499E">
      <w:pPr>
        <w:rPr>
          <w:rFonts w:hint="eastAsia"/>
          <w:noProof w:val="0"/>
        </w:rPr>
      </w:pPr>
      <w:r w:rsidRPr="00377A8C">
        <w:rPr>
          <w:noProof w:val="0"/>
        </w:rPr>
        <w:t xml:space="preserve">As previously covered in this document, upon deployment, </w:t>
      </w:r>
      <w:r w:rsidR="00AA1C69" w:rsidRPr="00377A8C">
        <w:rPr>
          <w:noProof w:val="0"/>
        </w:rPr>
        <w:t xml:space="preserve">a </w:t>
      </w:r>
      <w:r w:rsidRPr="00377A8C">
        <w:rPr>
          <w:noProof w:val="0"/>
        </w:rPr>
        <w:t xml:space="preserve">model.json </w:t>
      </w:r>
      <w:r w:rsidR="00FC7731" w:rsidRPr="00377A8C">
        <w:rPr>
          <w:noProof w:val="0"/>
        </w:rPr>
        <w:t xml:space="preserve">containing </w:t>
      </w:r>
      <w:r w:rsidR="000354F9" w:rsidRPr="00377A8C">
        <w:rPr>
          <w:noProof w:val="0"/>
        </w:rPr>
        <w:t xml:space="preserve">a set of entities that form the Nonprofit Accelerator is uploaded to ADLS. </w:t>
      </w:r>
      <w:r w:rsidR="009C06CF" w:rsidRPr="00377A8C">
        <w:rPr>
          <w:noProof w:val="0"/>
        </w:rPr>
        <w:t xml:space="preserve">This model contains metadata that </w:t>
      </w:r>
      <w:r w:rsidR="005C180E" w:rsidRPr="00377A8C">
        <w:rPr>
          <w:noProof w:val="0"/>
        </w:rPr>
        <w:t>allow</w:t>
      </w:r>
      <w:r w:rsidR="00F22D26" w:rsidRPr="00377A8C">
        <w:rPr>
          <w:noProof w:val="0"/>
        </w:rPr>
        <w:t>s</w:t>
      </w:r>
      <w:r w:rsidR="005C180E" w:rsidRPr="00377A8C">
        <w:rPr>
          <w:noProof w:val="0"/>
        </w:rPr>
        <w:t xml:space="preserve"> Power BI to </w:t>
      </w:r>
      <w:r w:rsidR="00BC108F" w:rsidRPr="00377A8C">
        <w:rPr>
          <w:noProof w:val="0"/>
        </w:rPr>
        <w:t xml:space="preserve">understand the structure of </w:t>
      </w:r>
      <w:r w:rsidR="00AF50F8" w:rsidRPr="00377A8C">
        <w:rPr>
          <w:noProof w:val="0"/>
        </w:rPr>
        <w:t>each entity</w:t>
      </w:r>
      <w:r w:rsidR="00283633" w:rsidRPr="00377A8C">
        <w:rPr>
          <w:noProof w:val="0"/>
        </w:rPr>
        <w:t xml:space="preserve"> and how it is partitioned in ADLS</w:t>
      </w:r>
      <w:r w:rsidR="00F22D26" w:rsidRPr="00377A8C">
        <w:rPr>
          <w:noProof w:val="0"/>
        </w:rPr>
        <w:t xml:space="preserve">, however, </w:t>
      </w:r>
      <w:r w:rsidR="006F1820" w:rsidRPr="00377A8C">
        <w:rPr>
          <w:noProof w:val="0"/>
        </w:rPr>
        <w:t xml:space="preserve">the model is not completed until </w:t>
      </w:r>
      <w:r w:rsidR="00D62B6E" w:rsidRPr="00377A8C">
        <w:rPr>
          <w:noProof w:val="0"/>
        </w:rPr>
        <w:t>the location is provided.</w:t>
      </w:r>
      <w:r w:rsidR="00EC3F70" w:rsidRPr="00377A8C">
        <w:rPr>
          <w:noProof w:val="0"/>
        </w:rPr>
        <w:t xml:space="preserve"> </w:t>
      </w:r>
      <w:r w:rsidR="005370E7" w:rsidRPr="00377A8C">
        <w:rPr>
          <w:noProof w:val="0"/>
        </w:rPr>
        <w:t xml:space="preserve">The partition section of the model.json </w:t>
      </w:r>
      <w:r w:rsidR="0014435A" w:rsidRPr="00377A8C">
        <w:rPr>
          <w:noProof w:val="0"/>
        </w:rPr>
        <w:t xml:space="preserve">should </w:t>
      </w:r>
      <w:r w:rsidR="005370E7" w:rsidRPr="00377A8C">
        <w:rPr>
          <w:noProof w:val="0"/>
        </w:rPr>
        <w:t>reference each csv file available within an entity</w:t>
      </w:r>
      <w:r w:rsidR="00DF48F7" w:rsidRPr="00377A8C">
        <w:rPr>
          <w:noProof w:val="0"/>
        </w:rPr>
        <w:t xml:space="preserve">. At the time of writing, </w:t>
      </w:r>
      <w:r w:rsidR="001F6527" w:rsidRPr="00377A8C">
        <w:rPr>
          <w:noProof w:val="0"/>
        </w:rPr>
        <w:t>it is not possible to use wildcards</w:t>
      </w:r>
      <w:r w:rsidR="00E219E2" w:rsidRPr="00377A8C">
        <w:rPr>
          <w:noProof w:val="0"/>
        </w:rPr>
        <w:t xml:space="preserve"> to specify multiple files</w:t>
      </w:r>
      <w:r w:rsidR="00911BA0" w:rsidRPr="00377A8C">
        <w:rPr>
          <w:noProof w:val="0"/>
        </w:rPr>
        <w:t>.</w:t>
      </w:r>
    </w:p>
    <w:p w14:paraId="4DCC8622" w14:textId="58934634" w:rsidR="00AE7977" w:rsidRPr="00377A8C" w:rsidRDefault="002B1D5D" w:rsidP="00FA499E">
      <w:pPr>
        <w:rPr>
          <w:rFonts w:hint="eastAsia"/>
          <w:noProof w:val="0"/>
        </w:rPr>
      </w:pPr>
      <w:r w:rsidRPr="00377A8C">
        <w:rPr>
          <w:noProof w:val="0"/>
        </w:rPr>
        <w:t xml:space="preserve">The uploaded model.json file already contains a placeholder </w:t>
      </w:r>
      <w:r w:rsidR="007D20E1" w:rsidRPr="00377A8C">
        <w:rPr>
          <w:noProof w:val="0"/>
        </w:rPr>
        <w:t>for the sample entities</w:t>
      </w:r>
      <w:r w:rsidR="00162E98" w:rsidRPr="00377A8C">
        <w:rPr>
          <w:noProof w:val="0"/>
        </w:rPr>
        <w:t xml:space="preserve">, however, the </w:t>
      </w:r>
      <w:r w:rsidR="00A70C06" w:rsidRPr="00377A8C">
        <w:rPr>
          <w:noProof w:val="0"/>
        </w:rPr>
        <w:t xml:space="preserve">storage </w:t>
      </w:r>
      <w:r w:rsidR="00162E98" w:rsidRPr="00377A8C">
        <w:rPr>
          <w:noProof w:val="0"/>
        </w:rPr>
        <w:t xml:space="preserve">account name </w:t>
      </w:r>
      <w:r w:rsidR="00EA5A64" w:rsidRPr="00377A8C">
        <w:rPr>
          <w:noProof w:val="0"/>
        </w:rPr>
        <w:t xml:space="preserve">needs to be updated before attaching </w:t>
      </w:r>
      <w:r w:rsidR="00A97AA8" w:rsidRPr="00377A8C">
        <w:rPr>
          <w:noProof w:val="0"/>
        </w:rPr>
        <w:t>the CDM folder to Power BI.</w:t>
      </w:r>
    </w:p>
    <w:p w14:paraId="79573EE7" w14:textId="3A9A598F" w:rsidR="00A97AA8" w:rsidRPr="00377A8C" w:rsidRDefault="00DC75E0" w:rsidP="00D32C23">
      <w:pPr>
        <w:pStyle w:val="BulletList"/>
        <w:rPr>
          <w:rFonts w:hint="eastAsia"/>
        </w:rPr>
      </w:pPr>
      <w:r w:rsidRPr="00377A8C">
        <w:t xml:space="preserve">Using Azure Storage Explorer, </w:t>
      </w:r>
      <w:r w:rsidR="00894DD8" w:rsidRPr="00377A8C">
        <w:t xml:space="preserve">navigate to </w:t>
      </w:r>
      <w:r w:rsidR="00D22381" w:rsidRPr="00377A8C">
        <w:t>ADLS and download the model.json</w:t>
      </w:r>
    </w:p>
    <w:p w14:paraId="53855FC2" w14:textId="7D693DEB" w:rsidR="00FA499E" w:rsidRPr="00377A8C" w:rsidRDefault="00286730" w:rsidP="00C023A6">
      <w:pPr>
        <w:jc w:val="center"/>
        <w:rPr>
          <w:rFonts w:hint="eastAsia"/>
          <w:noProof w:val="0"/>
        </w:rPr>
      </w:pPr>
      <w:r>
        <w:drawing>
          <wp:inline distT="0" distB="0" distL="0" distR="0" wp14:anchorId="72CD37C6" wp14:editId="525C6381">
            <wp:extent cx="3492500" cy="1642906"/>
            <wp:effectExtent l="0" t="0" r="0" b="0"/>
            <wp:docPr id="101023318" name="Picture 13718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6"/>
                    <pic:cNvPicPr/>
                  </pic:nvPicPr>
                  <pic:blipFill>
                    <a:blip r:embed="rId159">
                      <a:extLst>
                        <a:ext uri="{28A0092B-C50C-407E-A947-70E740481C1C}">
                          <a14:useLocalDpi xmlns:a14="http://schemas.microsoft.com/office/drawing/2010/main" val="0"/>
                        </a:ext>
                      </a:extLst>
                    </a:blip>
                    <a:stretch>
                      <a:fillRect/>
                    </a:stretch>
                  </pic:blipFill>
                  <pic:spPr>
                    <a:xfrm>
                      <a:off x="0" y="0"/>
                      <a:ext cx="3492500" cy="1642906"/>
                    </a:xfrm>
                    <a:prstGeom prst="rect">
                      <a:avLst/>
                    </a:prstGeom>
                  </pic:spPr>
                </pic:pic>
              </a:graphicData>
            </a:graphic>
          </wp:inline>
        </w:drawing>
      </w:r>
    </w:p>
    <w:p w14:paraId="1ED04C13" w14:textId="4F1C332E" w:rsidR="006B420A" w:rsidRPr="00377A8C" w:rsidRDefault="005161FB" w:rsidP="00D32C23">
      <w:pPr>
        <w:pStyle w:val="BulletList"/>
        <w:rPr>
          <w:rFonts w:hint="eastAsia"/>
        </w:rPr>
      </w:pPr>
      <w:r w:rsidRPr="00377A8C">
        <w:t xml:space="preserve">Open </w:t>
      </w:r>
      <w:r w:rsidR="001D3461" w:rsidRPr="00377A8C">
        <w:t xml:space="preserve">the file with Notepad++ </w:t>
      </w:r>
      <w:r w:rsidR="00984015" w:rsidRPr="00377A8C">
        <w:t xml:space="preserve">(download available </w:t>
      </w:r>
      <w:hyperlink r:id="rId160" w:history="1">
        <w:r w:rsidR="00984015" w:rsidRPr="00377A8C">
          <w:rPr>
            <w:rStyle w:val="Hyperlink"/>
            <w:noProof w:val="0"/>
          </w:rPr>
          <w:t>here</w:t>
        </w:r>
      </w:hyperlink>
      <w:r w:rsidR="00984015" w:rsidRPr="00377A8C">
        <w:t xml:space="preserve">) and </w:t>
      </w:r>
      <w:r w:rsidR="00642083" w:rsidRPr="00377A8C">
        <w:t>select Ctr</w:t>
      </w:r>
      <w:r w:rsidR="00FD3AD6" w:rsidRPr="00377A8C">
        <w:t>l + H to replace the placeholder with the name of the storage account</w:t>
      </w:r>
      <w:r w:rsidR="00984D18" w:rsidRPr="00377A8C">
        <w:t>.</w:t>
      </w:r>
    </w:p>
    <w:p w14:paraId="1B32E56F" w14:textId="1237D500" w:rsidR="00753F08" w:rsidRPr="00377A8C" w:rsidRDefault="00EF3C84" w:rsidP="00FA499E">
      <w:pPr>
        <w:rPr>
          <w:rFonts w:hint="eastAsia"/>
          <w:noProof w:val="0"/>
        </w:rPr>
      </w:pPr>
      <w:r>
        <w:lastRenderedPageBreak/>
        <w:drawing>
          <wp:inline distT="0" distB="0" distL="0" distR="0" wp14:anchorId="76E7AD60" wp14:editId="6D73DF3A">
            <wp:extent cx="5956301" cy="3711090"/>
            <wp:effectExtent l="0" t="0" r="6350" b="3810"/>
            <wp:docPr id="1868674888" name="Picture 13718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0"/>
                    <pic:cNvPicPr/>
                  </pic:nvPicPr>
                  <pic:blipFill>
                    <a:blip r:embed="rId161">
                      <a:extLst>
                        <a:ext uri="{28A0092B-C50C-407E-A947-70E740481C1C}">
                          <a14:useLocalDpi xmlns:a14="http://schemas.microsoft.com/office/drawing/2010/main" val="0"/>
                        </a:ext>
                      </a:extLst>
                    </a:blip>
                    <a:stretch>
                      <a:fillRect/>
                    </a:stretch>
                  </pic:blipFill>
                  <pic:spPr>
                    <a:xfrm>
                      <a:off x="0" y="0"/>
                      <a:ext cx="5956301" cy="3711090"/>
                    </a:xfrm>
                    <a:prstGeom prst="rect">
                      <a:avLst/>
                    </a:prstGeom>
                  </pic:spPr>
                </pic:pic>
              </a:graphicData>
            </a:graphic>
          </wp:inline>
        </w:drawing>
      </w:r>
    </w:p>
    <w:p w14:paraId="3DF39CEA" w14:textId="77777777" w:rsidR="00B6296C" w:rsidRPr="00377A8C" w:rsidRDefault="006E1B7B" w:rsidP="00FA499E">
      <w:pPr>
        <w:rPr>
          <w:rFonts w:hint="eastAsia"/>
          <w:noProof w:val="0"/>
        </w:rPr>
      </w:pPr>
      <w:r w:rsidRPr="00377A8C">
        <w:rPr>
          <w:noProof w:val="0"/>
        </w:rPr>
        <w:t xml:space="preserve">As demonstrated, the location </w:t>
      </w:r>
      <w:r w:rsidR="007573F6" w:rsidRPr="00377A8C">
        <w:rPr>
          <w:noProof w:val="0"/>
        </w:rPr>
        <w:t xml:space="preserve">attribute </w:t>
      </w:r>
      <w:r w:rsidR="00B63CE2" w:rsidRPr="00377A8C">
        <w:rPr>
          <w:noProof w:val="0"/>
        </w:rPr>
        <w:t xml:space="preserve">expects </w:t>
      </w:r>
      <w:r w:rsidRPr="00377A8C">
        <w:rPr>
          <w:noProof w:val="0"/>
        </w:rPr>
        <w:t xml:space="preserve">the Uri to the Account.csv file. </w:t>
      </w:r>
    </w:p>
    <w:p w14:paraId="789587AA" w14:textId="04DEA8F3" w:rsidR="00684106" w:rsidRPr="00377A8C" w:rsidRDefault="008A3553" w:rsidP="00FA499E">
      <w:pPr>
        <w:rPr>
          <w:rFonts w:hint="eastAsia"/>
          <w:noProof w:val="0"/>
        </w:rPr>
      </w:pPr>
      <w:r w:rsidRPr="00377A8C">
        <w:rPr>
          <w:noProof w:val="0"/>
        </w:rPr>
        <w:t>As th</w:t>
      </w:r>
      <w:r w:rsidR="00D5398B" w:rsidRPr="00377A8C">
        <w:rPr>
          <w:noProof w:val="0"/>
        </w:rPr>
        <w:t xml:space="preserve">e CDM folders are </w:t>
      </w:r>
      <w:r w:rsidR="00650CC0" w:rsidRPr="00377A8C">
        <w:rPr>
          <w:noProof w:val="0"/>
        </w:rPr>
        <w:t>populated</w:t>
      </w:r>
      <w:r w:rsidR="00D5398B" w:rsidRPr="00377A8C">
        <w:rPr>
          <w:noProof w:val="0"/>
        </w:rPr>
        <w:t xml:space="preserve"> via Data Factory, the model.json must be updated manually</w:t>
      </w:r>
      <w:r w:rsidR="00372C56" w:rsidRPr="00377A8C">
        <w:rPr>
          <w:noProof w:val="0"/>
        </w:rPr>
        <w:t xml:space="preserve"> </w:t>
      </w:r>
      <w:r w:rsidR="00D5398B" w:rsidRPr="00377A8C">
        <w:rPr>
          <w:noProof w:val="0"/>
        </w:rPr>
        <w:t xml:space="preserve">every time a new </w:t>
      </w:r>
      <w:r w:rsidR="00282EAC" w:rsidRPr="00377A8C">
        <w:rPr>
          <w:noProof w:val="0"/>
        </w:rPr>
        <w:t>entity is created</w:t>
      </w:r>
      <w:r w:rsidR="00181056" w:rsidRPr="00377A8C">
        <w:rPr>
          <w:noProof w:val="0"/>
        </w:rPr>
        <w:t>/updated</w:t>
      </w:r>
      <w:r w:rsidR="005A3972" w:rsidRPr="00377A8C">
        <w:rPr>
          <w:noProof w:val="0"/>
        </w:rPr>
        <w:t xml:space="preserve">, </w:t>
      </w:r>
      <w:r w:rsidR="00FA633E" w:rsidRPr="00377A8C">
        <w:rPr>
          <w:noProof w:val="0"/>
        </w:rPr>
        <w:t>I.E</w:t>
      </w:r>
      <w:r w:rsidR="00BB557A" w:rsidRPr="00377A8C">
        <w:rPr>
          <w:noProof w:val="0"/>
        </w:rPr>
        <w:t>.</w:t>
      </w:r>
      <w:r w:rsidR="005A3972" w:rsidRPr="00377A8C">
        <w:rPr>
          <w:noProof w:val="0"/>
        </w:rPr>
        <w:t xml:space="preserve"> </w:t>
      </w:r>
      <w:r w:rsidR="007C4A38" w:rsidRPr="00377A8C">
        <w:rPr>
          <w:noProof w:val="0"/>
        </w:rPr>
        <w:t xml:space="preserve">either when a new </w:t>
      </w:r>
      <w:r w:rsidR="005E0345" w:rsidRPr="00377A8C">
        <w:rPr>
          <w:noProof w:val="0"/>
        </w:rPr>
        <w:t xml:space="preserve">csv file is </w:t>
      </w:r>
      <w:r w:rsidR="00261ADB" w:rsidRPr="00377A8C">
        <w:rPr>
          <w:noProof w:val="0"/>
        </w:rPr>
        <w:t>added</w:t>
      </w:r>
      <w:r w:rsidR="005E0345" w:rsidRPr="00377A8C">
        <w:rPr>
          <w:noProof w:val="0"/>
        </w:rPr>
        <w:t xml:space="preserve"> </w:t>
      </w:r>
      <w:r w:rsidR="00181056" w:rsidRPr="00377A8C">
        <w:rPr>
          <w:noProof w:val="0"/>
        </w:rPr>
        <w:t xml:space="preserve">to an existing entity </w:t>
      </w:r>
      <w:r w:rsidR="005E0345" w:rsidRPr="00377A8C">
        <w:rPr>
          <w:noProof w:val="0"/>
        </w:rPr>
        <w:t xml:space="preserve">or when a new </w:t>
      </w:r>
      <w:r w:rsidR="009B6D48" w:rsidRPr="00377A8C">
        <w:rPr>
          <w:noProof w:val="0"/>
        </w:rPr>
        <w:t>en</w:t>
      </w:r>
      <w:r w:rsidR="005E0345" w:rsidRPr="00377A8C">
        <w:rPr>
          <w:noProof w:val="0"/>
        </w:rPr>
        <w:t>tity folder and file is created.</w:t>
      </w:r>
    </w:p>
    <w:p w14:paraId="2440FEE4" w14:textId="1944B28A" w:rsidR="00AF33FA" w:rsidRPr="00377A8C" w:rsidRDefault="00423B27" w:rsidP="00D32C23">
      <w:pPr>
        <w:pStyle w:val="BulletList"/>
        <w:rPr>
          <w:rFonts w:hint="eastAsia"/>
        </w:rPr>
      </w:pPr>
      <w:r w:rsidRPr="00377A8C">
        <w:t xml:space="preserve">Save the file and upload it to </w:t>
      </w:r>
      <w:r w:rsidR="00D04BB8" w:rsidRPr="00377A8C">
        <w:t xml:space="preserve">ADLS using </w:t>
      </w:r>
      <w:r w:rsidR="00F608E0" w:rsidRPr="00377A8C">
        <w:t xml:space="preserve">Azure </w:t>
      </w:r>
      <w:r w:rsidR="00D04BB8" w:rsidRPr="00377A8C">
        <w:t xml:space="preserve">Storage Explorer. </w:t>
      </w:r>
      <w:r w:rsidR="00F608E0" w:rsidRPr="00377A8C">
        <w:t xml:space="preserve">When </w:t>
      </w:r>
      <w:r w:rsidR="003C360E" w:rsidRPr="00377A8C">
        <w:t>prompted with the</w:t>
      </w:r>
      <w:r w:rsidR="000F5D13" w:rsidRPr="00377A8C">
        <w:t xml:space="preserve"> below window, select “Apply”.</w:t>
      </w:r>
    </w:p>
    <w:p w14:paraId="46DED306" w14:textId="2A46EDF2" w:rsidR="000F5D13" w:rsidRPr="00377A8C" w:rsidRDefault="002769AB" w:rsidP="0048421F">
      <w:pPr>
        <w:jc w:val="center"/>
        <w:rPr>
          <w:rFonts w:hint="eastAsia"/>
          <w:noProof w:val="0"/>
        </w:rPr>
      </w:pPr>
      <w:r>
        <w:drawing>
          <wp:inline distT="0" distB="0" distL="0" distR="0" wp14:anchorId="7E23388C" wp14:editId="0150C268">
            <wp:extent cx="3600450" cy="2709133"/>
            <wp:effectExtent l="0" t="0" r="0" b="0"/>
            <wp:docPr id="1947832225" name="Picture 137187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8"/>
                    <pic:cNvPicPr/>
                  </pic:nvPicPr>
                  <pic:blipFill>
                    <a:blip r:embed="rId162">
                      <a:extLst>
                        <a:ext uri="{28A0092B-C50C-407E-A947-70E740481C1C}">
                          <a14:useLocalDpi xmlns:a14="http://schemas.microsoft.com/office/drawing/2010/main" val="0"/>
                        </a:ext>
                      </a:extLst>
                    </a:blip>
                    <a:stretch>
                      <a:fillRect/>
                    </a:stretch>
                  </pic:blipFill>
                  <pic:spPr>
                    <a:xfrm>
                      <a:off x="0" y="0"/>
                      <a:ext cx="3600450" cy="2709133"/>
                    </a:xfrm>
                    <a:prstGeom prst="rect">
                      <a:avLst/>
                    </a:prstGeom>
                  </pic:spPr>
                </pic:pic>
              </a:graphicData>
            </a:graphic>
          </wp:inline>
        </w:drawing>
      </w:r>
    </w:p>
    <w:p w14:paraId="651EE82A" w14:textId="77777777" w:rsidR="00AB7634" w:rsidRPr="00377A8C" w:rsidRDefault="007F2026" w:rsidP="00ED72A6">
      <w:pPr>
        <w:pStyle w:val="BulletList"/>
        <w:rPr>
          <w:rFonts w:hint="eastAsia"/>
        </w:rPr>
      </w:pPr>
      <w:r w:rsidRPr="00377A8C">
        <w:t xml:space="preserve">Navigate to </w:t>
      </w:r>
      <w:r w:rsidR="00ED72A6" w:rsidRPr="00377A8C">
        <w:t>the Power BI Portal</w:t>
      </w:r>
      <w:r w:rsidR="003706E3" w:rsidRPr="00377A8C">
        <w:t xml:space="preserve">, select </w:t>
      </w:r>
      <w:r w:rsidR="00272F00" w:rsidRPr="00377A8C">
        <w:t xml:space="preserve">a </w:t>
      </w:r>
      <w:r w:rsidR="00772694" w:rsidRPr="00377A8C">
        <w:t>w</w:t>
      </w:r>
      <w:r w:rsidR="00117C3C" w:rsidRPr="00377A8C">
        <w:t xml:space="preserve">orkspace </w:t>
      </w:r>
      <w:r w:rsidR="00272F00" w:rsidRPr="00377A8C">
        <w:t>that has been configured with dataflow storage</w:t>
      </w:r>
      <w:r w:rsidR="00C1383B" w:rsidRPr="00377A8C">
        <w:t xml:space="preserve"> and select </w:t>
      </w:r>
      <w:r w:rsidR="00E9591D" w:rsidRPr="00377A8C">
        <w:rPr>
          <w:b/>
        </w:rPr>
        <w:t>Create</w:t>
      </w:r>
      <w:r w:rsidR="00E9591D" w:rsidRPr="00377A8C">
        <w:t xml:space="preserve"> &gt; </w:t>
      </w:r>
      <w:r w:rsidR="00E9591D" w:rsidRPr="00377A8C">
        <w:rPr>
          <w:b/>
        </w:rPr>
        <w:t>Dataflow.</w:t>
      </w:r>
    </w:p>
    <w:p w14:paraId="55D76815" w14:textId="65883640" w:rsidR="0048421F" w:rsidRPr="00377A8C" w:rsidRDefault="001F4FE2" w:rsidP="00E91AAB">
      <w:pPr>
        <w:pStyle w:val="BulletList"/>
        <w:numPr>
          <w:ilvl w:val="0"/>
          <w:numId w:val="0"/>
        </w:numPr>
        <w:jc w:val="center"/>
        <w:rPr>
          <w:rFonts w:hint="eastAsia"/>
        </w:rPr>
      </w:pPr>
      <w:r>
        <w:lastRenderedPageBreak/>
        <w:drawing>
          <wp:inline distT="0" distB="0" distL="0" distR="0" wp14:anchorId="46CCDD02" wp14:editId="23CA68FC">
            <wp:extent cx="5531100" cy="2676525"/>
            <wp:effectExtent l="0" t="0" r="0" b="0"/>
            <wp:docPr id="1929978817" name="Picture 13718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3"/>
                    <pic:cNvPicPr/>
                  </pic:nvPicPr>
                  <pic:blipFill>
                    <a:blip r:embed="rId145">
                      <a:extLst>
                        <a:ext uri="{28A0092B-C50C-407E-A947-70E740481C1C}">
                          <a14:useLocalDpi xmlns:a14="http://schemas.microsoft.com/office/drawing/2010/main" val="0"/>
                        </a:ext>
                      </a:extLst>
                    </a:blip>
                    <a:stretch>
                      <a:fillRect/>
                    </a:stretch>
                  </pic:blipFill>
                  <pic:spPr>
                    <a:xfrm>
                      <a:off x="0" y="0"/>
                      <a:ext cx="5531100" cy="2676525"/>
                    </a:xfrm>
                    <a:prstGeom prst="rect">
                      <a:avLst/>
                    </a:prstGeom>
                  </pic:spPr>
                </pic:pic>
              </a:graphicData>
            </a:graphic>
          </wp:inline>
        </w:drawing>
      </w:r>
    </w:p>
    <w:p w14:paraId="315A2745" w14:textId="1D7D6E97" w:rsidR="001F4FE2" w:rsidRPr="00377A8C" w:rsidRDefault="00996CA1" w:rsidP="001F4FE2">
      <w:pPr>
        <w:pStyle w:val="BulletList"/>
        <w:rPr>
          <w:rFonts w:hint="eastAsia"/>
        </w:rPr>
      </w:pPr>
      <w:r w:rsidRPr="00377A8C">
        <w:t>Select “Create and Attach”</w:t>
      </w:r>
    </w:p>
    <w:p w14:paraId="366CB889" w14:textId="199AA871" w:rsidR="00E91AAB" w:rsidRPr="00377A8C" w:rsidRDefault="00E91AAB" w:rsidP="00E91AAB">
      <w:pPr>
        <w:pStyle w:val="BulletList"/>
        <w:numPr>
          <w:ilvl w:val="0"/>
          <w:numId w:val="0"/>
        </w:numPr>
        <w:jc w:val="center"/>
        <w:rPr>
          <w:rFonts w:hint="eastAsia"/>
        </w:rPr>
      </w:pPr>
      <w:r>
        <w:drawing>
          <wp:inline distT="0" distB="0" distL="0" distR="0" wp14:anchorId="02C16DC5" wp14:editId="111C610B">
            <wp:extent cx="5571138" cy="3619500"/>
            <wp:effectExtent l="0" t="0" r="0" b="0"/>
            <wp:docPr id="155307851" name="Picture 137187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5"/>
                    <pic:cNvPicPr/>
                  </pic:nvPicPr>
                  <pic:blipFill>
                    <a:blip r:embed="rId163">
                      <a:extLst>
                        <a:ext uri="{28A0092B-C50C-407E-A947-70E740481C1C}">
                          <a14:useLocalDpi xmlns:a14="http://schemas.microsoft.com/office/drawing/2010/main" val="0"/>
                        </a:ext>
                      </a:extLst>
                    </a:blip>
                    <a:stretch>
                      <a:fillRect/>
                    </a:stretch>
                  </pic:blipFill>
                  <pic:spPr>
                    <a:xfrm>
                      <a:off x="0" y="0"/>
                      <a:ext cx="5571138" cy="3619500"/>
                    </a:xfrm>
                    <a:prstGeom prst="rect">
                      <a:avLst/>
                    </a:prstGeom>
                  </pic:spPr>
                </pic:pic>
              </a:graphicData>
            </a:graphic>
          </wp:inline>
        </w:drawing>
      </w:r>
    </w:p>
    <w:p w14:paraId="4DDFCCDC" w14:textId="274392EC" w:rsidR="00CF373B" w:rsidRPr="00377A8C" w:rsidRDefault="00E22B29" w:rsidP="00E22B29">
      <w:pPr>
        <w:pStyle w:val="BulletList"/>
        <w:rPr>
          <w:rFonts w:hint="eastAsia"/>
        </w:rPr>
      </w:pPr>
      <w:r w:rsidRPr="00377A8C">
        <w:t>Provide the details</w:t>
      </w:r>
      <w:r w:rsidR="00DF51F4" w:rsidRPr="00377A8C">
        <w:t xml:space="preserve"> as demonstrated below</w:t>
      </w:r>
      <w:r w:rsidR="00BB7F88" w:rsidRPr="00377A8C">
        <w:t xml:space="preserve"> and select “Create and attach”.</w:t>
      </w:r>
      <w:r w:rsidR="00DF51F4" w:rsidRPr="00377A8C">
        <w:t xml:space="preserve"> </w:t>
      </w:r>
      <w:r w:rsidR="004D2A5D" w:rsidRPr="00377A8C">
        <w:t xml:space="preserve">The CDM folder path </w:t>
      </w:r>
      <w:r w:rsidR="00740919" w:rsidRPr="00377A8C">
        <w:t>should be a Uri to the model.json</w:t>
      </w:r>
      <w:r w:rsidR="009C210C" w:rsidRPr="00377A8C">
        <w:t xml:space="preserve"> file </w:t>
      </w:r>
      <w:r w:rsidR="007B7E93" w:rsidRPr="00377A8C">
        <w:t xml:space="preserve">stored </w:t>
      </w:r>
      <w:r w:rsidR="009C210C" w:rsidRPr="00377A8C">
        <w:t xml:space="preserve">in </w:t>
      </w:r>
      <w:r w:rsidR="007B7E93" w:rsidRPr="00377A8C">
        <w:t>ADLS.</w:t>
      </w:r>
    </w:p>
    <w:p w14:paraId="0B700652" w14:textId="232016DE" w:rsidR="007B7E93" w:rsidRPr="00377A8C" w:rsidRDefault="007B7E93" w:rsidP="007B7E93">
      <w:pPr>
        <w:pStyle w:val="BulletList"/>
        <w:numPr>
          <w:ilvl w:val="0"/>
          <w:numId w:val="0"/>
        </w:numPr>
        <w:jc w:val="center"/>
        <w:rPr>
          <w:rFonts w:hint="eastAsia"/>
        </w:rPr>
      </w:pPr>
      <w:r>
        <w:lastRenderedPageBreak/>
        <w:drawing>
          <wp:inline distT="0" distB="0" distL="0" distR="0" wp14:anchorId="6BD79326" wp14:editId="2D966BB3">
            <wp:extent cx="2457786" cy="2638425"/>
            <wp:effectExtent l="0" t="0" r="0" b="0"/>
            <wp:docPr id="1632019161" name="Picture 13718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6"/>
                    <pic:cNvPicPr/>
                  </pic:nvPicPr>
                  <pic:blipFill>
                    <a:blip r:embed="rId164">
                      <a:extLst>
                        <a:ext uri="{28A0092B-C50C-407E-A947-70E740481C1C}">
                          <a14:useLocalDpi xmlns:a14="http://schemas.microsoft.com/office/drawing/2010/main" val="0"/>
                        </a:ext>
                      </a:extLst>
                    </a:blip>
                    <a:stretch>
                      <a:fillRect/>
                    </a:stretch>
                  </pic:blipFill>
                  <pic:spPr>
                    <a:xfrm>
                      <a:off x="0" y="0"/>
                      <a:ext cx="2457786" cy="2638425"/>
                    </a:xfrm>
                    <a:prstGeom prst="rect">
                      <a:avLst/>
                    </a:prstGeom>
                  </pic:spPr>
                </pic:pic>
              </a:graphicData>
            </a:graphic>
          </wp:inline>
        </w:drawing>
      </w:r>
    </w:p>
    <w:p w14:paraId="1E889B0D" w14:textId="2F421D64" w:rsidR="00D45C86" w:rsidRPr="00377A8C" w:rsidRDefault="008D533C" w:rsidP="007B7E93">
      <w:pPr>
        <w:pStyle w:val="BulletList"/>
        <w:rPr>
          <w:rFonts w:hint="eastAsia"/>
        </w:rPr>
      </w:pPr>
      <w:r w:rsidRPr="00377A8C">
        <w:t>Dataflows from CDM folder</w:t>
      </w:r>
      <w:r w:rsidR="00566487" w:rsidRPr="00377A8C">
        <w:t>s are marked with “External” icon when displayed in Power BI</w:t>
      </w:r>
      <w:r w:rsidR="00D45C86" w:rsidRPr="00377A8C">
        <w:t>.</w:t>
      </w:r>
    </w:p>
    <w:p w14:paraId="6A112CE1" w14:textId="540D3A6E" w:rsidR="00F77AC6" w:rsidRPr="00377A8C" w:rsidRDefault="00FD6678" w:rsidP="00FD6678">
      <w:pPr>
        <w:pStyle w:val="BulletList"/>
        <w:numPr>
          <w:ilvl w:val="0"/>
          <w:numId w:val="0"/>
        </w:numPr>
        <w:jc w:val="center"/>
        <w:rPr>
          <w:rFonts w:hint="eastAsia"/>
        </w:rPr>
      </w:pPr>
      <w:r>
        <w:drawing>
          <wp:inline distT="0" distB="0" distL="0" distR="0" wp14:anchorId="5FC01084" wp14:editId="0CA070DD">
            <wp:extent cx="6134102" cy="2022425"/>
            <wp:effectExtent l="0" t="0" r="0" b="0"/>
            <wp:docPr id="1917114396" name="Picture 137187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7"/>
                    <pic:cNvPicPr/>
                  </pic:nvPicPr>
                  <pic:blipFill>
                    <a:blip r:embed="rId165">
                      <a:extLst>
                        <a:ext uri="{28A0092B-C50C-407E-A947-70E740481C1C}">
                          <a14:useLocalDpi xmlns:a14="http://schemas.microsoft.com/office/drawing/2010/main" val="0"/>
                        </a:ext>
                      </a:extLst>
                    </a:blip>
                    <a:stretch>
                      <a:fillRect/>
                    </a:stretch>
                  </pic:blipFill>
                  <pic:spPr>
                    <a:xfrm>
                      <a:off x="0" y="0"/>
                      <a:ext cx="6134102" cy="2022425"/>
                    </a:xfrm>
                    <a:prstGeom prst="rect">
                      <a:avLst/>
                    </a:prstGeom>
                  </pic:spPr>
                </pic:pic>
              </a:graphicData>
            </a:graphic>
          </wp:inline>
        </w:drawing>
      </w:r>
    </w:p>
    <w:p w14:paraId="1A876D46" w14:textId="77777777" w:rsidR="00F77AC6" w:rsidRPr="00377A8C" w:rsidRDefault="00F77AC6">
      <w:pPr>
        <w:spacing w:after="200" w:line="276" w:lineRule="auto"/>
        <w:jc w:val="left"/>
        <w:rPr>
          <w:rFonts w:hint="eastAsia"/>
        </w:rPr>
      </w:pPr>
      <w:r w:rsidRPr="00377A8C">
        <w:br w:type="page"/>
      </w:r>
    </w:p>
    <w:p w14:paraId="72881032" w14:textId="0373812B" w:rsidR="00FA499E" w:rsidRPr="00377A8C" w:rsidRDefault="00FA499E" w:rsidP="00F62DCC">
      <w:pPr>
        <w:pStyle w:val="Heading2"/>
        <w:rPr>
          <w:rFonts w:hint="eastAsia"/>
        </w:rPr>
      </w:pPr>
      <w:bookmarkStart w:id="75" w:name="_Toc30618710"/>
      <w:r w:rsidRPr="00377A8C">
        <w:lastRenderedPageBreak/>
        <w:t xml:space="preserve">How to </w:t>
      </w:r>
      <w:r w:rsidR="00F62DCC" w:rsidRPr="00377A8C">
        <w:t>connect to Dataflows in Power BI Desktop</w:t>
      </w:r>
      <w:bookmarkEnd w:id="75"/>
    </w:p>
    <w:p w14:paraId="5227B93B" w14:textId="2B6E5118" w:rsidR="00807B0B" w:rsidRPr="00377A8C" w:rsidRDefault="004E1F87" w:rsidP="00807B0B">
      <w:pPr>
        <w:rPr>
          <w:rFonts w:hint="eastAsia"/>
          <w:noProof w:val="0"/>
        </w:rPr>
      </w:pPr>
      <w:r w:rsidRPr="00377A8C">
        <w:rPr>
          <w:noProof w:val="0"/>
        </w:rPr>
        <w:t xml:space="preserve">A dataflow can be used in Power BI Desktop or Power BI service to create new datasets, reports and dashboards. </w:t>
      </w:r>
      <w:r w:rsidR="00FD264F" w:rsidRPr="00377A8C">
        <w:rPr>
          <w:noProof w:val="0"/>
        </w:rPr>
        <w:t>To connect to a dataflow using Power BI Desktop fo</w:t>
      </w:r>
      <w:r w:rsidR="00C63543" w:rsidRPr="00377A8C">
        <w:rPr>
          <w:noProof w:val="0"/>
        </w:rPr>
        <w:t>llow the steps detailed below.</w:t>
      </w:r>
    </w:p>
    <w:p w14:paraId="4229E015" w14:textId="35D70BEB" w:rsidR="00C63543" w:rsidRPr="00377A8C" w:rsidRDefault="00C63543" w:rsidP="00C63543">
      <w:pPr>
        <w:pStyle w:val="BulletList"/>
        <w:rPr>
          <w:rFonts w:hint="eastAsia"/>
        </w:rPr>
      </w:pPr>
      <w:r w:rsidRPr="00377A8C">
        <w:t>Open Power BI Desktop</w:t>
      </w:r>
    </w:p>
    <w:p w14:paraId="15F1002E" w14:textId="31D042BE" w:rsidR="00C63543" w:rsidRPr="00377A8C" w:rsidRDefault="00002B5D" w:rsidP="00C63543">
      <w:pPr>
        <w:pStyle w:val="BulletList"/>
        <w:rPr>
          <w:rFonts w:hint="eastAsia"/>
        </w:rPr>
      </w:pPr>
      <w:r w:rsidRPr="00377A8C">
        <w:t xml:space="preserve">Select </w:t>
      </w:r>
      <w:r w:rsidRPr="00377A8C">
        <w:rPr>
          <w:b/>
        </w:rPr>
        <w:t>Get Data</w:t>
      </w:r>
      <w:r w:rsidRPr="00377A8C">
        <w:t xml:space="preserve"> &gt; </w:t>
      </w:r>
      <w:r w:rsidRPr="00377A8C">
        <w:rPr>
          <w:b/>
        </w:rPr>
        <w:t>Power BI dataflows</w:t>
      </w:r>
    </w:p>
    <w:p w14:paraId="598544BF" w14:textId="66973238" w:rsidR="00B96E3B" w:rsidRPr="00377A8C" w:rsidRDefault="00E0423D" w:rsidP="00E0423D">
      <w:pPr>
        <w:spacing w:after="200" w:line="276" w:lineRule="auto"/>
        <w:jc w:val="center"/>
        <w:rPr>
          <w:rFonts w:hint="eastAsia"/>
        </w:rPr>
      </w:pPr>
      <w:r>
        <w:drawing>
          <wp:inline distT="0" distB="0" distL="0" distR="0" wp14:anchorId="1699083E" wp14:editId="10E0172C">
            <wp:extent cx="6075758" cy="3171825"/>
            <wp:effectExtent l="0" t="0" r="1270" b="0"/>
            <wp:docPr id="1920705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6">
                      <a:extLst>
                        <a:ext uri="{28A0092B-C50C-407E-A947-70E740481C1C}">
                          <a14:useLocalDpi xmlns:a14="http://schemas.microsoft.com/office/drawing/2010/main" val="0"/>
                        </a:ext>
                      </a:extLst>
                    </a:blip>
                    <a:stretch>
                      <a:fillRect/>
                    </a:stretch>
                  </pic:blipFill>
                  <pic:spPr>
                    <a:xfrm>
                      <a:off x="0" y="0"/>
                      <a:ext cx="6075758" cy="3171825"/>
                    </a:xfrm>
                    <a:prstGeom prst="rect">
                      <a:avLst/>
                    </a:prstGeom>
                  </pic:spPr>
                </pic:pic>
              </a:graphicData>
            </a:graphic>
          </wp:inline>
        </w:drawing>
      </w:r>
    </w:p>
    <w:p w14:paraId="516E803C" w14:textId="6909D822" w:rsidR="00E0423D" w:rsidRPr="00377A8C" w:rsidRDefault="00641935" w:rsidP="00E0423D">
      <w:pPr>
        <w:pStyle w:val="BulletList"/>
        <w:rPr>
          <w:rFonts w:hint="eastAsia"/>
        </w:rPr>
      </w:pPr>
      <w:r w:rsidRPr="00377A8C">
        <w:t xml:space="preserve">Sign in with an account that has access to the workspace </w:t>
      </w:r>
      <w:r w:rsidR="0050371A" w:rsidRPr="00377A8C">
        <w:t>where the dataflow was created</w:t>
      </w:r>
    </w:p>
    <w:p w14:paraId="39B57A73" w14:textId="463598C0" w:rsidR="0050371A" w:rsidRPr="00377A8C" w:rsidRDefault="0050371A" w:rsidP="0050371A">
      <w:pPr>
        <w:jc w:val="center"/>
        <w:rPr>
          <w:rFonts w:hint="eastAsia"/>
        </w:rPr>
      </w:pPr>
      <w:r>
        <w:drawing>
          <wp:inline distT="0" distB="0" distL="0" distR="0" wp14:anchorId="3DE9DC9F" wp14:editId="364BEEE7">
            <wp:extent cx="4285753" cy="1585909"/>
            <wp:effectExtent l="0" t="0" r="635" b="0"/>
            <wp:docPr id="457823011" name="Picture 7321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4"/>
                    <pic:cNvPicPr/>
                  </pic:nvPicPr>
                  <pic:blipFill>
                    <a:blip r:embed="rId167">
                      <a:extLst>
                        <a:ext uri="{28A0092B-C50C-407E-A947-70E740481C1C}">
                          <a14:useLocalDpi xmlns:a14="http://schemas.microsoft.com/office/drawing/2010/main" val="0"/>
                        </a:ext>
                      </a:extLst>
                    </a:blip>
                    <a:stretch>
                      <a:fillRect/>
                    </a:stretch>
                  </pic:blipFill>
                  <pic:spPr>
                    <a:xfrm>
                      <a:off x="0" y="0"/>
                      <a:ext cx="4285753" cy="1585909"/>
                    </a:xfrm>
                    <a:prstGeom prst="rect">
                      <a:avLst/>
                    </a:prstGeom>
                  </pic:spPr>
                </pic:pic>
              </a:graphicData>
            </a:graphic>
          </wp:inline>
        </w:drawing>
      </w:r>
    </w:p>
    <w:p w14:paraId="1131C622" w14:textId="5B0BBBED" w:rsidR="0050371A" w:rsidRPr="00377A8C" w:rsidRDefault="00110BCE" w:rsidP="0050371A">
      <w:pPr>
        <w:pStyle w:val="BulletList"/>
        <w:rPr>
          <w:rFonts w:hint="eastAsia"/>
        </w:rPr>
      </w:pPr>
      <w:r w:rsidRPr="00377A8C">
        <w:t xml:space="preserve">Expand the folder </w:t>
      </w:r>
      <w:r w:rsidR="00EB5113" w:rsidRPr="00377A8C">
        <w:t>structure and select entities accordingly</w:t>
      </w:r>
      <w:r w:rsidR="00B01566" w:rsidRPr="00377A8C">
        <w:t xml:space="preserve">. The data can either be directly loaded to </w:t>
      </w:r>
      <w:r w:rsidR="008B06E8" w:rsidRPr="00377A8C">
        <w:t xml:space="preserve">Power BI Desktop or </w:t>
      </w:r>
      <w:r w:rsidR="00015551" w:rsidRPr="00377A8C">
        <w:t>further transformed with Power Query</w:t>
      </w:r>
      <w:r w:rsidR="008E649B" w:rsidRPr="00377A8C">
        <w:t xml:space="preserve"> (further details about working with Power Query can be found </w:t>
      </w:r>
      <w:hyperlink r:id="rId168" w:history="1">
        <w:r w:rsidR="008E649B" w:rsidRPr="00377A8C">
          <w:rPr>
            <w:rStyle w:val="Hyperlink"/>
          </w:rPr>
          <w:t>here</w:t>
        </w:r>
      </w:hyperlink>
      <w:r w:rsidR="008E649B" w:rsidRPr="00377A8C">
        <w:t>)</w:t>
      </w:r>
      <w:r w:rsidR="00015551" w:rsidRPr="00377A8C">
        <w:t xml:space="preserve"> </w:t>
      </w:r>
    </w:p>
    <w:p w14:paraId="42EA8ADA" w14:textId="5F879EF5" w:rsidR="00F43391" w:rsidRPr="00377A8C" w:rsidRDefault="00F43391" w:rsidP="00F43391">
      <w:pPr>
        <w:jc w:val="center"/>
        <w:rPr>
          <w:rFonts w:hint="eastAsia"/>
        </w:rPr>
      </w:pPr>
      <w:r>
        <w:lastRenderedPageBreak/>
        <w:drawing>
          <wp:inline distT="0" distB="0" distL="0" distR="0" wp14:anchorId="51F0AB86" wp14:editId="136880FD">
            <wp:extent cx="5534026" cy="4421933"/>
            <wp:effectExtent l="0" t="0" r="0" b="0"/>
            <wp:docPr id="869816983" name="Picture 7321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5"/>
                    <pic:cNvPicPr/>
                  </pic:nvPicPr>
                  <pic:blipFill>
                    <a:blip r:embed="rId169">
                      <a:extLst>
                        <a:ext uri="{28A0092B-C50C-407E-A947-70E740481C1C}">
                          <a14:useLocalDpi xmlns:a14="http://schemas.microsoft.com/office/drawing/2010/main" val="0"/>
                        </a:ext>
                      </a:extLst>
                    </a:blip>
                    <a:stretch>
                      <a:fillRect/>
                    </a:stretch>
                  </pic:blipFill>
                  <pic:spPr>
                    <a:xfrm>
                      <a:off x="0" y="0"/>
                      <a:ext cx="5534026" cy="4421933"/>
                    </a:xfrm>
                    <a:prstGeom prst="rect">
                      <a:avLst/>
                    </a:prstGeom>
                  </pic:spPr>
                </pic:pic>
              </a:graphicData>
            </a:graphic>
          </wp:inline>
        </w:drawing>
      </w:r>
    </w:p>
    <w:p w14:paraId="0B124ED0" w14:textId="58663E7A" w:rsidR="00B96E3B" w:rsidRPr="00377A8C" w:rsidRDefault="00B96E3B" w:rsidP="00E0423D">
      <w:pPr>
        <w:pStyle w:val="BulletList"/>
        <w:numPr>
          <w:ilvl w:val="0"/>
          <w:numId w:val="0"/>
        </w:numPr>
        <w:ind w:left="624" w:hanging="284"/>
        <w:jc w:val="left"/>
        <w:rPr>
          <w:rFonts w:hint="eastAsia"/>
        </w:rPr>
      </w:pPr>
      <w:r w:rsidRPr="00377A8C">
        <w:br w:type="page"/>
      </w:r>
    </w:p>
    <w:p w14:paraId="4AAE1501" w14:textId="58628AA6" w:rsidR="00E21857" w:rsidRPr="00377A8C" w:rsidRDefault="00E21857" w:rsidP="00E21857">
      <w:pPr>
        <w:pStyle w:val="Heading1"/>
        <w:rPr>
          <w:rFonts w:hint="eastAsia"/>
        </w:rPr>
      </w:pPr>
      <w:bookmarkStart w:id="76" w:name="_FAQ’s"/>
      <w:bookmarkStart w:id="77" w:name="_Toc30618711"/>
      <w:bookmarkEnd w:id="76"/>
      <w:r w:rsidRPr="00377A8C">
        <w:lastRenderedPageBreak/>
        <w:t>FAQ’s</w:t>
      </w:r>
      <w:bookmarkEnd w:id="77"/>
    </w:p>
    <w:p w14:paraId="2D8675E7" w14:textId="2374C74C" w:rsidR="00FF0260" w:rsidRPr="00377A8C" w:rsidRDefault="00FF0260" w:rsidP="00FF0260">
      <w:pPr>
        <w:rPr>
          <w:rFonts w:hint="eastAsia"/>
        </w:rPr>
      </w:pPr>
      <w:r w:rsidRPr="00377A8C">
        <w:t xml:space="preserve">This section is going to cover topics that should help resolve questions Release Managers </w:t>
      </w:r>
      <w:r w:rsidR="00795214">
        <w:t xml:space="preserve">(or users taking on this role) </w:t>
      </w:r>
      <w:r w:rsidRPr="00377A8C">
        <w:t xml:space="preserve">may have when deploying the solution. It covers a variety of topics, </w:t>
      </w:r>
      <w:r w:rsidR="000F745F">
        <w:t>including</w:t>
      </w:r>
      <w:r w:rsidRPr="00377A8C">
        <w:t xml:space="preserve"> the most commonly seen issues that can be met during the deployment.</w:t>
      </w:r>
    </w:p>
    <w:p w14:paraId="1A65DC96" w14:textId="77777777" w:rsidR="00FF0260" w:rsidRPr="00377A8C" w:rsidRDefault="00FF0260" w:rsidP="00FF0260">
      <w:pPr>
        <w:rPr>
          <w:rFonts w:hint="eastAsia"/>
        </w:rPr>
      </w:pPr>
      <w:r w:rsidRPr="00377A8C">
        <w:t>The solution has been designed and implemented with a focus on ease of use, seeking to allow a user with minimal experience of the Azure platform and its constituent technologies to be able to create a data analytics platform. However, there can be issues found in the deployment and use of the solution, due to the multiple resources being required to interact with each other in order to ingest, transform and present the data. Furthermore, there can be additional issues when making modifications to the solution, particularly for ingestion of user data.</w:t>
      </w:r>
    </w:p>
    <w:p w14:paraId="50CC2CC6" w14:textId="171E2C73" w:rsidR="00FF0260" w:rsidRPr="00377A8C" w:rsidRDefault="00FF0260" w:rsidP="00FF0260">
      <w:pPr>
        <w:rPr>
          <w:rFonts w:hint="eastAsia"/>
        </w:rPr>
      </w:pPr>
      <w:r w:rsidRPr="00377A8C">
        <w:t xml:space="preserve">To overcome this, this section will provide solutions to common issues that could arise, covering general issues, refreshing data within Power BI, removing resources from the solution, </w:t>
      </w:r>
      <w:r w:rsidR="0039366F">
        <w:t>questions</w:t>
      </w:r>
      <w:r w:rsidR="0082684B">
        <w:t xml:space="preserve"> associated with the cost of</w:t>
      </w:r>
      <w:r w:rsidRPr="00377A8C">
        <w:t xml:space="preserve"> the solution and finally problems with accessing the different resources within the solution.  </w:t>
      </w:r>
    </w:p>
    <w:p w14:paraId="576DE210" w14:textId="77777777" w:rsidR="00FF0260" w:rsidRPr="00377A8C" w:rsidRDefault="00FF0260" w:rsidP="00FF0260">
      <w:pPr>
        <w:rPr>
          <w:rFonts w:hint="eastAsia"/>
        </w:rPr>
      </w:pPr>
    </w:p>
    <w:p w14:paraId="58F2455D" w14:textId="5AAEA3B8" w:rsidR="00B57A05" w:rsidRPr="00377A8C" w:rsidRDefault="0003515F" w:rsidP="0003515F">
      <w:pPr>
        <w:pStyle w:val="Heading2"/>
        <w:rPr>
          <w:rFonts w:hint="eastAsia"/>
        </w:rPr>
      </w:pPr>
      <w:bookmarkStart w:id="78" w:name="_Toc30618712"/>
      <w:r w:rsidRPr="00377A8C">
        <w:t>Resolving Issues</w:t>
      </w:r>
      <w:bookmarkEnd w:id="78"/>
    </w:p>
    <w:p w14:paraId="78CBA8B3" w14:textId="4F4E61B0" w:rsidR="00273868" w:rsidRPr="00377A8C" w:rsidRDefault="00273868" w:rsidP="00273868">
      <w:pPr>
        <w:rPr>
          <w:rFonts w:hint="eastAsia"/>
        </w:rPr>
      </w:pPr>
      <w:r w:rsidRPr="00377A8C">
        <w:t xml:space="preserve">It is very common in a solution with multiple moving parts to </w:t>
      </w:r>
      <w:r w:rsidR="003D53FC">
        <w:t>encounter</w:t>
      </w:r>
      <w:r w:rsidRPr="00377A8C">
        <w:t xml:space="preserve"> issues after </w:t>
      </w:r>
      <w:r w:rsidR="00DC1D7C">
        <w:t xml:space="preserve">the </w:t>
      </w:r>
      <w:r w:rsidRPr="00377A8C">
        <w:t>solution has been deployed.</w:t>
      </w:r>
    </w:p>
    <w:p w14:paraId="281BDA0C" w14:textId="38F70509" w:rsidR="00284FFB" w:rsidRPr="00377A8C" w:rsidRDefault="00B57A05" w:rsidP="007D5E3D">
      <w:pPr>
        <w:pStyle w:val="Heading3"/>
        <w:rPr>
          <w:rFonts w:hint="eastAsia"/>
        </w:rPr>
      </w:pPr>
      <w:bookmarkStart w:id="79" w:name="_Toc30618713"/>
      <w:r w:rsidRPr="00377A8C">
        <w:t xml:space="preserve">What are the most common </w:t>
      </w:r>
      <w:r w:rsidR="0097573F" w:rsidRPr="00377A8C">
        <w:t xml:space="preserve">execution </w:t>
      </w:r>
      <w:r w:rsidRPr="00377A8C">
        <w:t>issues</w:t>
      </w:r>
      <w:bookmarkEnd w:id="79"/>
    </w:p>
    <w:p w14:paraId="7788FF9C" w14:textId="51E90F58" w:rsidR="002B305E" w:rsidRPr="00377A8C" w:rsidRDefault="002B305E" w:rsidP="002B305E">
      <w:pPr>
        <w:rPr>
          <w:rFonts w:hint="eastAsia"/>
        </w:rPr>
      </w:pPr>
      <w:r w:rsidRPr="00377A8C">
        <w:t>This section cover the most probable issues Release Managers may have after the deployment or when adding new source entities to the solution. It may help to resolve issues with Connection between resources, or to reset the solution to its original state</w:t>
      </w:r>
      <w:r w:rsidR="00DC1D7C">
        <w:t xml:space="preserve"> if</w:t>
      </w:r>
      <w:r w:rsidRPr="00377A8C">
        <w:t xml:space="preserve"> it gets broken after deployment.</w:t>
      </w:r>
    </w:p>
    <w:p w14:paraId="6CA55259" w14:textId="3C01E726" w:rsidR="00990C96" w:rsidRPr="00377A8C" w:rsidRDefault="00544EF8">
      <w:pPr>
        <w:pStyle w:val="Heading4"/>
        <w:rPr>
          <w:rFonts w:hint="eastAsia"/>
        </w:rPr>
      </w:pPr>
      <w:r w:rsidRPr="00377A8C">
        <w:t xml:space="preserve">Azure Data Factory or </w:t>
      </w:r>
      <w:r w:rsidR="006D2702" w:rsidRPr="00377A8C">
        <w:t>Synapse Analy</w:t>
      </w:r>
      <w:r w:rsidR="00982CB2" w:rsidRPr="00377A8C">
        <w:t>t</w:t>
      </w:r>
      <w:r w:rsidR="006D2702" w:rsidRPr="00377A8C">
        <w:t>ics fail</w:t>
      </w:r>
      <w:r w:rsidR="003518AC" w:rsidRPr="00377A8C">
        <w:t>s</w:t>
      </w:r>
      <w:r w:rsidR="006D2702" w:rsidRPr="00377A8C">
        <w:t xml:space="preserve"> to </w:t>
      </w:r>
      <w:r w:rsidR="00211DA1" w:rsidRPr="00377A8C">
        <w:t xml:space="preserve">connect to </w:t>
      </w:r>
      <w:r w:rsidR="006D2702" w:rsidRPr="00377A8C">
        <w:t>Azure Data Lake Stor</w:t>
      </w:r>
      <w:r w:rsidR="001B7205" w:rsidRPr="00377A8C">
        <w:t>age</w:t>
      </w:r>
    </w:p>
    <w:p w14:paraId="7F64E2F8" w14:textId="2FAD8541" w:rsidR="00783A5B" w:rsidRPr="00377A8C" w:rsidRDefault="0024288E">
      <w:pPr>
        <w:rPr>
          <w:rFonts w:hint="eastAsia"/>
        </w:rPr>
      </w:pPr>
      <w:r w:rsidRPr="00377A8C">
        <w:t xml:space="preserve">When </w:t>
      </w:r>
      <w:r w:rsidR="000816E3" w:rsidRPr="00377A8C">
        <w:t xml:space="preserve">Azure Data Factory (ADF) </w:t>
      </w:r>
      <w:r w:rsidR="5E9C2E3D" w:rsidRPr="00377A8C">
        <w:t>ingests</w:t>
      </w:r>
      <w:r w:rsidR="00A344C8" w:rsidRPr="00377A8C">
        <w:t xml:space="preserve"> data from </w:t>
      </w:r>
      <w:r w:rsidR="00982CB2" w:rsidRPr="00377A8C">
        <w:t xml:space="preserve">Azure </w:t>
      </w:r>
      <w:r w:rsidR="00A344C8" w:rsidRPr="00377A8C">
        <w:t xml:space="preserve">Data Lake </w:t>
      </w:r>
      <w:r w:rsidR="00595A4C" w:rsidRPr="00377A8C">
        <w:t>Storage</w:t>
      </w:r>
      <w:r w:rsidR="00783A5B" w:rsidRPr="00377A8C">
        <w:t xml:space="preserve"> </w:t>
      </w:r>
      <w:r w:rsidR="00A344C8" w:rsidRPr="00377A8C">
        <w:t>(</w:t>
      </w:r>
      <w:r w:rsidR="00982CB2" w:rsidRPr="00377A8C">
        <w:t>A</w:t>
      </w:r>
      <w:r w:rsidR="00A344C8" w:rsidRPr="00377A8C">
        <w:t>DLS)</w:t>
      </w:r>
      <w:r w:rsidR="00AD39BB" w:rsidRPr="00377A8C">
        <w:t xml:space="preserve"> into Synapse Analytics</w:t>
      </w:r>
      <w:r w:rsidR="5E9C2E3D" w:rsidRPr="00377A8C">
        <w:t>,</w:t>
      </w:r>
      <w:r w:rsidR="00AD39BB" w:rsidRPr="00377A8C">
        <w:t xml:space="preserve"> it </w:t>
      </w:r>
      <w:r w:rsidR="000816E3" w:rsidRPr="00377A8C">
        <w:t xml:space="preserve">uses </w:t>
      </w:r>
      <w:r w:rsidR="003518AC" w:rsidRPr="00377A8C">
        <w:t xml:space="preserve">the </w:t>
      </w:r>
      <w:r w:rsidR="5E9C2E3D" w:rsidRPr="00377A8C">
        <w:t>Managed</w:t>
      </w:r>
      <w:r w:rsidR="000816E3" w:rsidRPr="00377A8C">
        <w:t xml:space="preserve"> Service Identiti</w:t>
      </w:r>
      <w:r w:rsidR="003518AC" w:rsidRPr="00377A8C">
        <w:t>e</w:t>
      </w:r>
      <w:r w:rsidR="000816E3" w:rsidRPr="00377A8C">
        <w:t xml:space="preserve">s </w:t>
      </w:r>
      <w:r w:rsidR="0053455B" w:rsidRPr="00377A8C">
        <w:t>(MSI)</w:t>
      </w:r>
      <w:r w:rsidR="000816E3" w:rsidRPr="00377A8C">
        <w:t xml:space="preserve"> of SQL Server and ADF</w:t>
      </w:r>
      <w:r w:rsidR="00AD39BB" w:rsidRPr="00377A8C">
        <w:t xml:space="preserve"> MSI</w:t>
      </w:r>
      <w:r w:rsidR="000816E3" w:rsidRPr="00377A8C">
        <w:t xml:space="preserve"> to </w:t>
      </w:r>
      <w:r w:rsidR="00AD39BB" w:rsidRPr="00377A8C">
        <w:t xml:space="preserve">authenticate to </w:t>
      </w:r>
      <w:r w:rsidR="0053455B" w:rsidRPr="00377A8C">
        <w:t>A</w:t>
      </w:r>
      <w:r w:rsidR="00AD39BB" w:rsidRPr="00377A8C">
        <w:t>DLS.</w:t>
      </w:r>
      <w:r w:rsidR="00240A49" w:rsidRPr="00377A8C">
        <w:t xml:space="preserve"> There </w:t>
      </w:r>
      <w:r w:rsidR="2E0CF495" w:rsidRPr="00377A8C">
        <w:t>may</w:t>
      </w:r>
      <w:r w:rsidR="00240A49" w:rsidRPr="00377A8C">
        <w:t xml:space="preserve"> be situations </w:t>
      </w:r>
      <w:r w:rsidR="10FE64F1" w:rsidRPr="00377A8C">
        <w:t>where</w:t>
      </w:r>
      <w:r w:rsidR="00A06997" w:rsidRPr="00377A8C">
        <w:t xml:space="preserve"> this connection </w:t>
      </w:r>
      <w:r w:rsidR="004A63E4" w:rsidRPr="00377A8C">
        <w:t>does not work correctly.</w:t>
      </w:r>
      <w:r w:rsidR="000816E3" w:rsidRPr="00377A8C">
        <w:t xml:space="preserve"> </w:t>
      </w:r>
      <w:r w:rsidR="2E0CF495" w:rsidRPr="00377A8C">
        <w:t>The most</w:t>
      </w:r>
      <w:r w:rsidR="004A63E4" w:rsidRPr="00377A8C">
        <w:t xml:space="preserve"> likely </w:t>
      </w:r>
      <w:r w:rsidR="21D49FFC" w:rsidRPr="00377A8C">
        <w:t>cause is</w:t>
      </w:r>
      <w:r w:rsidR="00F95CB1" w:rsidRPr="00377A8C">
        <w:t xml:space="preserve"> by missing </w:t>
      </w:r>
      <w:r w:rsidR="00DB65CA" w:rsidRPr="00377A8C">
        <w:t xml:space="preserve">permissions </w:t>
      </w:r>
      <w:r w:rsidR="00F95CB1" w:rsidRPr="00377A8C">
        <w:t xml:space="preserve">on the folder structure. </w:t>
      </w:r>
    </w:p>
    <w:p w14:paraId="78EFE570" w14:textId="45EEDFF0" w:rsidR="00DB65CA" w:rsidRPr="00377A8C" w:rsidRDefault="00F95CB1">
      <w:pPr>
        <w:rPr>
          <w:rFonts w:hint="eastAsia"/>
        </w:rPr>
      </w:pPr>
      <w:r w:rsidRPr="00377A8C">
        <w:t>To ins</w:t>
      </w:r>
      <w:r w:rsidR="00193C42" w:rsidRPr="00377A8C">
        <w:t xml:space="preserve">pect </w:t>
      </w:r>
      <w:r w:rsidR="0053455B" w:rsidRPr="00377A8C">
        <w:t xml:space="preserve">the </w:t>
      </w:r>
      <w:r w:rsidR="00193C42" w:rsidRPr="00377A8C">
        <w:t>folder str</w:t>
      </w:r>
      <w:r w:rsidR="005961FA" w:rsidRPr="00377A8C">
        <w:t xml:space="preserve">ucture </w:t>
      </w:r>
      <w:r w:rsidR="00193C42" w:rsidRPr="00377A8C">
        <w:t>permissions</w:t>
      </w:r>
      <w:r w:rsidR="21D49FFC" w:rsidRPr="00377A8C">
        <w:t>,</w:t>
      </w:r>
      <w:r w:rsidR="00193C42" w:rsidRPr="00377A8C">
        <w:t xml:space="preserve"> </w:t>
      </w:r>
      <w:r w:rsidR="00614B32" w:rsidRPr="00377A8C">
        <w:t>follow</w:t>
      </w:r>
      <w:r w:rsidR="005961FA" w:rsidRPr="00377A8C">
        <w:t xml:space="preserve"> </w:t>
      </w:r>
      <w:r w:rsidR="0053455B" w:rsidRPr="00377A8C">
        <w:t xml:space="preserve">the </w:t>
      </w:r>
      <w:r w:rsidR="005961FA" w:rsidRPr="00377A8C">
        <w:t>below steps:</w:t>
      </w:r>
    </w:p>
    <w:p w14:paraId="23F7A38E" w14:textId="77777777" w:rsidR="00C273DB" w:rsidRPr="00377A8C" w:rsidRDefault="00C273DB" w:rsidP="00C273DB">
      <w:pPr>
        <w:pStyle w:val="ListParagraph"/>
        <w:numPr>
          <w:ilvl w:val="0"/>
          <w:numId w:val="35"/>
        </w:numPr>
        <w:rPr>
          <w:rFonts w:hint="eastAsia"/>
        </w:rPr>
      </w:pPr>
      <w:r w:rsidRPr="00377A8C">
        <w:t>Connect to Azure Data Lake Store Gen 2 with Storage Explorer and connect to “quickstart” (1) filesystem.</w:t>
      </w:r>
    </w:p>
    <w:p w14:paraId="6E4A429E" w14:textId="77777777" w:rsidR="00C273DB" w:rsidRPr="00377A8C" w:rsidRDefault="00C273DB" w:rsidP="00C273DB">
      <w:pPr>
        <w:pStyle w:val="ListParagraph"/>
        <w:numPr>
          <w:ilvl w:val="0"/>
          <w:numId w:val="35"/>
        </w:numPr>
        <w:rPr>
          <w:rFonts w:hint="eastAsia"/>
        </w:rPr>
      </w:pPr>
      <w:r w:rsidRPr="00377A8C">
        <w:t>Navigate to the RAW (2) top level of the folder structure in the data lake, and check permissions by clicking “Manage Access” (4) on the Storage Explorer panel. Check if all MSI users and AAD Groups has been assigned to the folder</w:t>
      </w:r>
    </w:p>
    <w:p w14:paraId="31EAA4E8" w14:textId="77777777" w:rsidR="00C273DB" w:rsidRPr="00377A8C" w:rsidRDefault="00C273DB" w:rsidP="00C273DB">
      <w:pPr>
        <w:pStyle w:val="ListParagraph"/>
        <w:numPr>
          <w:ilvl w:val="0"/>
          <w:numId w:val="35"/>
        </w:numPr>
        <w:rPr>
          <w:rFonts w:hint="eastAsia"/>
        </w:rPr>
      </w:pPr>
      <w:r w:rsidRPr="00377A8C">
        <w:t>Navigate to the lower level of the folder structure in the data lake to check permissions via “Manage Access”, as before.</w:t>
      </w:r>
    </w:p>
    <w:p w14:paraId="11C5155A" w14:textId="36233157" w:rsidR="00C273DB" w:rsidRPr="00377A8C" w:rsidRDefault="00C273DB" w:rsidP="00C273DB">
      <w:pPr>
        <w:pStyle w:val="ListParagraph"/>
        <w:numPr>
          <w:ilvl w:val="0"/>
          <w:numId w:val="35"/>
        </w:numPr>
        <w:rPr>
          <w:rFonts w:hint="eastAsia"/>
        </w:rPr>
      </w:pPr>
      <w:r w:rsidRPr="00377A8C">
        <w:t xml:space="preserve">Check </w:t>
      </w:r>
      <w:r w:rsidR="007A35D6">
        <w:t xml:space="preserve">that </w:t>
      </w:r>
      <w:r w:rsidRPr="00377A8C">
        <w:t>the folder structure has</w:t>
      </w:r>
      <w:r w:rsidR="007A35D6">
        <w:t xml:space="preserve"> the</w:t>
      </w:r>
      <w:r w:rsidRPr="00377A8C">
        <w:t xml:space="preserve"> appropriate read, write or execute permissions as required.</w:t>
      </w:r>
    </w:p>
    <w:p w14:paraId="34DFEF8E" w14:textId="77777777" w:rsidR="00783A5B" w:rsidRPr="00377A8C" w:rsidRDefault="00783A5B" w:rsidP="00783A5B">
      <w:pPr>
        <w:rPr>
          <w:rFonts w:hint="eastAsia"/>
        </w:rPr>
      </w:pPr>
      <w:r w:rsidRPr="00377A8C">
        <w:t xml:space="preserve">Remarks: </w:t>
      </w:r>
    </w:p>
    <w:p w14:paraId="2E75795E" w14:textId="3DE13DDF" w:rsidR="00783A5B" w:rsidRPr="00377A8C" w:rsidRDefault="00783A5B" w:rsidP="00783A5B">
      <w:pPr>
        <w:rPr>
          <w:rFonts w:hint="eastAsia"/>
        </w:rPr>
      </w:pPr>
      <w:r w:rsidRPr="00377A8C">
        <w:t>Access – configure access to current folder</w:t>
      </w:r>
      <w:r w:rsidR="0037E18C" w:rsidRPr="00377A8C">
        <w:t>.</w:t>
      </w:r>
      <w:r w:rsidRPr="00377A8C">
        <w:t xml:space="preserve"> </w:t>
      </w:r>
    </w:p>
    <w:p w14:paraId="3CAA15C0" w14:textId="43AB17B9" w:rsidR="00783A5B" w:rsidRPr="00377A8C" w:rsidRDefault="00783A5B" w:rsidP="00783A5B">
      <w:pPr>
        <w:rPr>
          <w:rFonts w:hint="eastAsia"/>
        </w:rPr>
      </w:pPr>
      <w:r w:rsidRPr="00377A8C">
        <w:t xml:space="preserve">Default – configure access to future subfolders - assign the same set of permissions as set on parent folder to all subfolders created after </w:t>
      </w:r>
      <w:r w:rsidR="0037E18C" w:rsidRPr="00377A8C">
        <w:t>permissions have</w:t>
      </w:r>
      <w:r w:rsidRPr="00377A8C">
        <w:t xml:space="preserve"> been assigned</w:t>
      </w:r>
      <w:r w:rsidR="0037E18C" w:rsidRPr="00377A8C">
        <w:t>.</w:t>
      </w:r>
      <w:r w:rsidR="00A76FB6" w:rsidRPr="00377A8C">
        <w:t xml:space="preserve"> </w:t>
      </w:r>
    </w:p>
    <w:p w14:paraId="6EEFF0E8" w14:textId="5A123193" w:rsidR="00F828D2" w:rsidRPr="00377A8C" w:rsidRDefault="00924097" w:rsidP="00192FA0">
      <w:pPr>
        <w:pStyle w:val="ListParagraph"/>
        <w:rPr>
          <w:rFonts w:hint="eastAsia"/>
        </w:rPr>
      </w:pPr>
      <w:r>
        <w:lastRenderedPageBreak/>
        <w:drawing>
          <wp:inline distT="0" distB="0" distL="0" distR="0" wp14:anchorId="506BC42E" wp14:editId="50570235">
            <wp:extent cx="4967021" cy="3000103"/>
            <wp:effectExtent l="0" t="0" r="5080" b="0"/>
            <wp:docPr id="254806135" name="Picture 19954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67021" cy="3000103"/>
                    </a:xfrm>
                    <a:prstGeom prst="rect">
                      <a:avLst/>
                    </a:prstGeom>
                  </pic:spPr>
                </pic:pic>
              </a:graphicData>
            </a:graphic>
          </wp:inline>
        </w:drawing>
      </w:r>
    </w:p>
    <w:p w14:paraId="2BD31AC4" w14:textId="77777777" w:rsidR="00120E17" w:rsidRPr="00377A8C" w:rsidRDefault="00120E17" w:rsidP="00120E17">
      <w:pPr>
        <w:rPr>
          <w:rFonts w:hint="eastAsia"/>
        </w:rPr>
      </w:pPr>
      <w:r w:rsidRPr="00377A8C">
        <w:t>Permissions:</w:t>
      </w:r>
    </w:p>
    <w:p w14:paraId="5CB695D6" w14:textId="370324B6" w:rsidR="00120E17" w:rsidRPr="00377A8C" w:rsidRDefault="00120E17" w:rsidP="00120E17">
      <w:pPr>
        <w:rPr>
          <w:rFonts w:hint="eastAsia"/>
        </w:rPr>
      </w:pPr>
      <w:r w:rsidRPr="00377A8C">
        <w:t>Read – permissions to read file and folder (require execute on itself and all parents to the root of the Azure Data Lake Store</w:t>
      </w:r>
      <w:r w:rsidR="24B43AE4" w:rsidRPr="00377A8C">
        <w:t>).</w:t>
      </w:r>
    </w:p>
    <w:p w14:paraId="639F1B44" w14:textId="04F60B39" w:rsidR="00120E17" w:rsidRPr="00377A8C" w:rsidRDefault="00120E17" w:rsidP="00120E17">
      <w:pPr>
        <w:rPr>
          <w:rFonts w:hint="eastAsia"/>
        </w:rPr>
      </w:pPr>
      <w:r w:rsidRPr="00377A8C">
        <w:t>Write – permissions to write file and create folders (require execute on itself and all parents to the root of the Azure Data Lake Store</w:t>
      </w:r>
      <w:r w:rsidR="24B43AE4" w:rsidRPr="00377A8C">
        <w:t>).</w:t>
      </w:r>
    </w:p>
    <w:p w14:paraId="69E5E873" w14:textId="1E8F886E" w:rsidR="00120E17" w:rsidRPr="00377A8C" w:rsidRDefault="00120E17" w:rsidP="00120E17">
      <w:pPr>
        <w:rPr>
          <w:rFonts w:hint="eastAsia"/>
        </w:rPr>
      </w:pPr>
      <w:r w:rsidRPr="00377A8C">
        <w:t>Execute – permissions to list files in the folder</w:t>
      </w:r>
      <w:r w:rsidR="24B43AE4" w:rsidRPr="00377A8C">
        <w:t>.</w:t>
      </w:r>
    </w:p>
    <w:p w14:paraId="3493F963" w14:textId="77777777" w:rsidR="00120E17" w:rsidRPr="00377A8C" w:rsidRDefault="00120E17" w:rsidP="00192FA0">
      <w:pPr>
        <w:pStyle w:val="ListParagraph"/>
        <w:rPr>
          <w:rFonts w:hint="eastAsia"/>
        </w:rPr>
      </w:pPr>
    </w:p>
    <w:p w14:paraId="07425CFC" w14:textId="579B4276" w:rsidR="00211DA1" w:rsidRPr="00377A8C" w:rsidRDefault="00211DA1" w:rsidP="00192FA0">
      <w:pPr>
        <w:pStyle w:val="Heading4"/>
        <w:rPr>
          <w:rFonts w:hint="eastAsia"/>
        </w:rPr>
      </w:pPr>
      <w:r w:rsidRPr="00377A8C">
        <w:t>Synapse Analy</w:t>
      </w:r>
      <w:r w:rsidR="00AB6CF3" w:rsidRPr="00377A8C">
        <w:t>t</w:t>
      </w:r>
      <w:r w:rsidRPr="00377A8C">
        <w:t>ics fails to read data from Azure Data Lake Stor</w:t>
      </w:r>
      <w:r w:rsidR="00AB6CF3" w:rsidRPr="00377A8C">
        <w:t>age</w:t>
      </w:r>
      <w:r w:rsidR="000A450D" w:rsidRPr="00377A8C">
        <w:t xml:space="preserve"> or records are being rejected</w:t>
      </w:r>
    </w:p>
    <w:p w14:paraId="4A2B3657" w14:textId="01694697" w:rsidR="001962C4" w:rsidRPr="00377A8C" w:rsidRDefault="00686CF4">
      <w:pPr>
        <w:rPr>
          <w:rFonts w:hint="eastAsia"/>
        </w:rPr>
      </w:pPr>
      <w:r w:rsidRPr="00377A8C">
        <w:t xml:space="preserve">Data </w:t>
      </w:r>
      <w:r w:rsidR="002A2043" w:rsidRPr="00377A8C">
        <w:t xml:space="preserve">extracted </w:t>
      </w:r>
      <w:r w:rsidR="00434788" w:rsidRPr="00377A8C">
        <w:t>to</w:t>
      </w:r>
      <w:r w:rsidR="002A2043" w:rsidRPr="00377A8C">
        <w:t xml:space="preserve"> </w:t>
      </w:r>
      <w:r w:rsidR="00434788" w:rsidRPr="00377A8C">
        <w:t>ADLS</w:t>
      </w:r>
      <w:r w:rsidR="00516F7B" w:rsidRPr="00377A8C">
        <w:t xml:space="preserve"> </w:t>
      </w:r>
      <w:r w:rsidR="002635BE" w:rsidRPr="00377A8C">
        <w:t xml:space="preserve">should </w:t>
      </w:r>
      <w:r w:rsidR="24B43AE4" w:rsidRPr="00377A8C">
        <w:t>conform</w:t>
      </w:r>
      <w:r w:rsidR="000D5104" w:rsidRPr="00377A8C">
        <w:t xml:space="preserve"> </w:t>
      </w:r>
      <w:r w:rsidR="002635BE" w:rsidRPr="00377A8C">
        <w:t>with the</w:t>
      </w:r>
      <w:r w:rsidR="000D5104" w:rsidRPr="00377A8C">
        <w:t xml:space="preserve"> </w:t>
      </w:r>
      <w:r w:rsidR="00EC69B6" w:rsidRPr="00377A8C">
        <w:t>Synaps</w:t>
      </w:r>
      <w:r w:rsidR="00A9017F" w:rsidRPr="00377A8C">
        <w:t>e</w:t>
      </w:r>
      <w:r w:rsidR="00EC69B6" w:rsidRPr="00377A8C">
        <w:t xml:space="preserve"> </w:t>
      </w:r>
      <w:r w:rsidR="00C4126E" w:rsidRPr="00377A8C">
        <w:t xml:space="preserve">Analytics </w:t>
      </w:r>
      <w:r w:rsidR="002635BE" w:rsidRPr="00377A8C">
        <w:t>External</w:t>
      </w:r>
      <w:r w:rsidR="00F56AAF" w:rsidRPr="00377A8C">
        <w:t xml:space="preserve"> Entities</w:t>
      </w:r>
      <w:r w:rsidR="000A450D" w:rsidRPr="00377A8C">
        <w:t xml:space="preserve">. </w:t>
      </w:r>
    </w:p>
    <w:p w14:paraId="0ED94811" w14:textId="5DE92596" w:rsidR="00462F48" w:rsidRPr="00377A8C" w:rsidRDefault="002C4F59" w:rsidP="00192FA0">
      <w:pPr>
        <w:rPr>
          <w:rFonts w:hint="eastAsia"/>
        </w:rPr>
      </w:pPr>
      <w:r w:rsidRPr="00377A8C">
        <w:t xml:space="preserve">Entity files </w:t>
      </w:r>
      <w:r w:rsidR="00434788" w:rsidRPr="00377A8C">
        <w:t xml:space="preserve">present in ADLS </w:t>
      </w:r>
      <w:r w:rsidRPr="00377A8C">
        <w:t>should have</w:t>
      </w:r>
      <w:r w:rsidR="00462F48" w:rsidRPr="00377A8C">
        <w:t>:</w:t>
      </w:r>
    </w:p>
    <w:p w14:paraId="56EAAD0E" w14:textId="58BCB33E" w:rsidR="00B6377B" w:rsidRPr="00377A8C" w:rsidRDefault="24B43AE4" w:rsidP="006F2D6D">
      <w:pPr>
        <w:pStyle w:val="ListParagraph"/>
        <w:numPr>
          <w:ilvl w:val="0"/>
          <w:numId w:val="34"/>
        </w:numPr>
        <w:rPr>
          <w:rFonts w:hint="eastAsia"/>
        </w:rPr>
      </w:pPr>
      <w:r w:rsidRPr="00377A8C">
        <w:t>The same number</w:t>
      </w:r>
      <w:r w:rsidR="009732CA" w:rsidRPr="00377A8C">
        <w:t xml:space="preserve"> of columns </w:t>
      </w:r>
      <w:r w:rsidR="00FD67DE" w:rsidRPr="00377A8C">
        <w:t xml:space="preserve">as </w:t>
      </w:r>
      <w:r w:rsidR="00462F48" w:rsidRPr="00377A8C">
        <w:t xml:space="preserve">specified </w:t>
      </w:r>
      <w:r w:rsidR="002C4F59" w:rsidRPr="00377A8C">
        <w:t>in Synapse Analytic</w:t>
      </w:r>
      <w:r w:rsidR="00BF6F0B">
        <w:t>s</w:t>
      </w:r>
      <w:r w:rsidR="002C4F59" w:rsidRPr="00377A8C">
        <w:t xml:space="preserve"> External </w:t>
      </w:r>
    </w:p>
    <w:p w14:paraId="04973629" w14:textId="23D38532" w:rsidR="00B6377B" w:rsidRPr="00377A8C" w:rsidRDefault="00AD1120" w:rsidP="006F2D6D">
      <w:pPr>
        <w:pStyle w:val="ListParagraph"/>
        <w:numPr>
          <w:ilvl w:val="0"/>
          <w:numId w:val="34"/>
        </w:numPr>
        <w:rPr>
          <w:rFonts w:hint="eastAsia"/>
        </w:rPr>
      </w:pPr>
      <w:r w:rsidRPr="00377A8C">
        <w:t>M</w:t>
      </w:r>
      <w:r w:rsidR="00B9330D" w:rsidRPr="00377A8C">
        <w:t>atch</w:t>
      </w:r>
      <w:r w:rsidRPr="00377A8C">
        <w:t xml:space="preserve">ing headers with </w:t>
      </w:r>
      <w:r w:rsidR="18719E68" w:rsidRPr="00377A8C">
        <w:t xml:space="preserve">the </w:t>
      </w:r>
      <w:r w:rsidRPr="00377A8C">
        <w:t xml:space="preserve">Synapse Analytics External Table </w:t>
      </w:r>
      <w:r w:rsidR="0061148B" w:rsidRPr="00377A8C">
        <w:t>(case sensitive)</w:t>
      </w:r>
    </w:p>
    <w:p w14:paraId="0E89782D" w14:textId="501D9E1E" w:rsidR="00B6377B" w:rsidRPr="00377A8C" w:rsidRDefault="00AD1120" w:rsidP="006F2D6D">
      <w:pPr>
        <w:pStyle w:val="ListParagraph"/>
        <w:numPr>
          <w:ilvl w:val="0"/>
          <w:numId w:val="34"/>
        </w:numPr>
        <w:rPr>
          <w:rFonts w:hint="eastAsia"/>
        </w:rPr>
      </w:pPr>
      <w:r w:rsidRPr="00377A8C">
        <w:t xml:space="preserve">Data types matching </w:t>
      </w:r>
      <w:r w:rsidR="18719E68" w:rsidRPr="00377A8C">
        <w:t xml:space="preserve">the </w:t>
      </w:r>
      <w:r w:rsidRPr="00377A8C">
        <w:t xml:space="preserve">types defined in Synapse Analytics Persisted </w:t>
      </w:r>
      <w:r w:rsidR="000A600A" w:rsidRPr="00377A8C">
        <w:t xml:space="preserve">Tables </w:t>
      </w:r>
      <w:r w:rsidR="001834CB">
        <w:t>(</w:t>
      </w:r>
      <w:r w:rsidR="000A600A" w:rsidRPr="00377A8C">
        <w:t xml:space="preserve">e.g. </w:t>
      </w:r>
      <w:r w:rsidR="000D0739" w:rsidRPr="00377A8C">
        <w:t xml:space="preserve">Data that expects </w:t>
      </w:r>
      <w:r w:rsidR="18719E68" w:rsidRPr="00377A8C">
        <w:t xml:space="preserve">a </w:t>
      </w:r>
      <w:r w:rsidR="000D0739" w:rsidRPr="00377A8C">
        <w:t xml:space="preserve">decimal number should not have </w:t>
      </w:r>
      <w:r w:rsidR="00670F0C" w:rsidRPr="00377A8C">
        <w:t>text characters present etc.</w:t>
      </w:r>
      <w:r w:rsidR="001834CB">
        <w:t>)</w:t>
      </w:r>
    </w:p>
    <w:p w14:paraId="20D22F00" w14:textId="6026E4A7" w:rsidR="000A600A" w:rsidRPr="00377A8C" w:rsidRDefault="000A600A" w:rsidP="006F2D6D">
      <w:pPr>
        <w:pStyle w:val="ListParagraph"/>
        <w:numPr>
          <w:ilvl w:val="0"/>
          <w:numId w:val="34"/>
        </w:numPr>
        <w:rPr>
          <w:rFonts w:hint="eastAsia"/>
        </w:rPr>
      </w:pPr>
      <w:r w:rsidRPr="00377A8C">
        <w:t>Text columns wrap</w:t>
      </w:r>
      <w:r w:rsidR="006D4742" w:rsidRPr="00377A8C">
        <w:t>p</w:t>
      </w:r>
      <w:r w:rsidRPr="00377A8C">
        <w:t xml:space="preserve">ed with text qualifiers of </w:t>
      </w:r>
      <w:r w:rsidR="18719E68" w:rsidRPr="00377A8C">
        <w:t xml:space="preserve">a </w:t>
      </w:r>
      <w:r w:rsidRPr="00377A8C">
        <w:t>double quotation mark</w:t>
      </w:r>
    </w:p>
    <w:p w14:paraId="012B5655" w14:textId="7C3C70B0" w:rsidR="00E86EBE" w:rsidRPr="00377A8C" w:rsidRDefault="00E86EBE">
      <w:pPr>
        <w:rPr>
          <w:rFonts w:hint="eastAsia"/>
        </w:rPr>
      </w:pPr>
      <w:r w:rsidRPr="00377A8C">
        <w:t xml:space="preserve">If schema of the file </w:t>
      </w:r>
      <w:r w:rsidR="18719E68" w:rsidRPr="00377A8C">
        <w:t>does</w:t>
      </w:r>
      <w:r w:rsidRPr="00377A8C">
        <w:t xml:space="preserve"> not </w:t>
      </w:r>
      <w:r w:rsidR="75B4D535" w:rsidRPr="00377A8C">
        <w:t>conform, a</w:t>
      </w:r>
      <w:r w:rsidRPr="00377A8C">
        <w:t xml:space="preserve"> failure </w:t>
      </w:r>
      <w:r w:rsidR="006D4742" w:rsidRPr="00377A8C">
        <w:t>may</w:t>
      </w:r>
      <w:r w:rsidRPr="00377A8C">
        <w:t xml:space="preserve"> happen when reading the data.</w:t>
      </w:r>
      <w:r w:rsidR="005E3FEC" w:rsidRPr="00377A8C">
        <w:t xml:space="preserve"> </w:t>
      </w:r>
      <w:r w:rsidR="002B7249" w:rsidRPr="00377A8C">
        <w:t xml:space="preserve">If </w:t>
      </w:r>
      <w:r w:rsidR="75B4D535" w:rsidRPr="00377A8C">
        <w:t xml:space="preserve">the </w:t>
      </w:r>
      <w:r w:rsidR="001C4C21" w:rsidRPr="00377A8C">
        <w:t xml:space="preserve">load of the data </w:t>
      </w:r>
      <w:r w:rsidR="0092198B" w:rsidRPr="00377A8C">
        <w:t xml:space="preserve">partially </w:t>
      </w:r>
      <w:r w:rsidR="005E3FEC" w:rsidRPr="00377A8C">
        <w:t>succeed</w:t>
      </w:r>
      <w:r w:rsidR="001C4C21" w:rsidRPr="00377A8C">
        <w:t>s</w:t>
      </w:r>
      <w:r w:rsidR="00EF035C" w:rsidRPr="00377A8C">
        <w:t>,</w:t>
      </w:r>
      <w:r w:rsidR="005E3FEC" w:rsidRPr="00377A8C">
        <w:t xml:space="preserve"> then</w:t>
      </w:r>
      <w:r w:rsidR="003D6055" w:rsidRPr="00377A8C">
        <w:t xml:space="preserve"> </w:t>
      </w:r>
      <w:r w:rsidR="75B4D535" w:rsidRPr="00377A8C">
        <w:t>it is likely</w:t>
      </w:r>
      <w:r w:rsidR="00EF035C" w:rsidRPr="00377A8C">
        <w:t xml:space="preserve"> files </w:t>
      </w:r>
      <w:r w:rsidR="009633DF" w:rsidRPr="00377A8C">
        <w:t>are being</w:t>
      </w:r>
      <w:r w:rsidR="003D6055" w:rsidRPr="00377A8C">
        <w:t xml:space="preserve"> rejected </w:t>
      </w:r>
      <w:r w:rsidRPr="00377A8C">
        <w:t xml:space="preserve">into </w:t>
      </w:r>
      <w:r w:rsidR="75B4D535" w:rsidRPr="00377A8C">
        <w:t xml:space="preserve">the </w:t>
      </w:r>
      <w:r w:rsidRPr="00377A8C">
        <w:t>/RAW/</w:t>
      </w:r>
      <w:r w:rsidR="007D7BDC" w:rsidRPr="00377A8C">
        <w:t>{</w:t>
      </w:r>
      <w:r w:rsidRPr="00377A8C">
        <w:t>Entity</w:t>
      </w:r>
      <w:r w:rsidR="007D7BDC" w:rsidRPr="00377A8C">
        <w:t>}</w:t>
      </w:r>
      <w:r w:rsidRPr="00377A8C">
        <w:t>/_rejected</w:t>
      </w:r>
      <w:r w:rsidR="00534D4D" w:rsidRPr="00377A8C">
        <w:t xml:space="preserve"> folder in ADLS.</w:t>
      </w:r>
      <w:r w:rsidR="00F47651" w:rsidRPr="00377A8C">
        <w:t xml:space="preserve"> This can be inspected with </w:t>
      </w:r>
      <w:r w:rsidR="000426D1" w:rsidRPr="00377A8C">
        <w:t>Azure Storage Explorer.</w:t>
      </w:r>
    </w:p>
    <w:p w14:paraId="5AA5C00D" w14:textId="3957E5BB" w:rsidR="009848A8" w:rsidRPr="00377A8C" w:rsidRDefault="00246022">
      <w:pPr>
        <w:rPr>
          <w:rFonts w:hint="eastAsia"/>
        </w:rPr>
      </w:pPr>
      <w:r w:rsidRPr="00377A8C">
        <w:t>In order to</w:t>
      </w:r>
      <w:r w:rsidR="00C6766F" w:rsidRPr="00377A8C">
        <w:t xml:space="preserve"> manually</w:t>
      </w:r>
      <w:r w:rsidRPr="00377A8C">
        <w:t xml:space="preserve"> check</w:t>
      </w:r>
      <w:r w:rsidR="0097585C" w:rsidRPr="00377A8C">
        <w:t xml:space="preserve"> entity columns definitions</w:t>
      </w:r>
      <w:r w:rsidR="1D017A5D" w:rsidRPr="00377A8C">
        <w:t>, the</w:t>
      </w:r>
      <w:r w:rsidR="0097585C" w:rsidRPr="00377A8C">
        <w:t xml:space="preserve"> </w:t>
      </w:r>
      <w:r w:rsidR="3B57F92A" w:rsidRPr="00377A8C">
        <w:t>external</w:t>
      </w:r>
      <w:r w:rsidR="0097585C" w:rsidRPr="00377A8C">
        <w:t xml:space="preserve"> table definitions</w:t>
      </w:r>
      <w:r w:rsidR="00374188" w:rsidRPr="00377A8C">
        <w:t xml:space="preserve"> </w:t>
      </w:r>
      <w:r w:rsidR="00F4070D" w:rsidRPr="00377A8C">
        <w:t xml:space="preserve">stored in Visual Studio </w:t>
      </w:r>
      <w:r w:rsidR="1D017A5D" w:rsidRPr="00377A8C">
        <w:t xml:space="preserve">should be compared </w:t>
      </w:r>
      <w:r w:rsidR="00374188" w:rsidRPr="00377A8C">
        <w:t>with</w:t>
      </w:r>
      <w:r w:rsidR="1579D784" w:rsidRPr="00377A8C">
        <w:t xml:space="preserve"> </w:t>
      </w:r>
      <w:r w:rsidR="1D017A5D" w:rsidRPr="00377A8C">
        <w:t xml:space="preserve">the </w:t>
      </w:r>
      <w:r w:rsidR="00C244BB" w:rsidRPr="00377A8C">
        <w:t>extracted files in the</w:t>
      </w:r>
      <w:r w:rsidR="00900492" w:rsidRPr="00377A8C">
        <w:t xml:space="preserve"> Azure Data Lake </w:t>
      </w:r>
      <w:r w:rsidR="1D017A5D" w:rsidRPr="00377A8C">
        <w:t>Store.</w:t>
      </w:r>
      <w:r w:rsidR="00A62C9B" w:rsidRPr="00377A8C">
        <w:t xml:space="preserve"> </w:t>
      </w:r>
      <w:r w:rsidR="0058676D" w:rsidRPr="00377A8C">
        <w:t xml:space="preserve">Files stored in ADLS are </w:t>
      </w:r>
      <w:r w:rsidR="3B57F92A" w:rsidRPr="00377A8C">
        <w:t>Parquet</w:t>
      </w:r>
      <w:r w:rsidR="1579D784" w:rsidRPr="00377A8C">
        <w:t xml:space="preserve"> </w:t>
      </w:r>
      <w:r w:rsidR="0058676D" w:rsidRPr="00377A8C">
        <w:t>files with snappy compression applied</w:t>
      </w:r>
      <w:r w:rsidR="5A83386C" w:rsidRPr="00377A8C">
        <w:t>, meaning</w:t>
      </w:r>
      <w:r w:rsidR="0058676D" w:rsidRPr="00377A8C">
        <w:t xml:space="preserve"> they </w:t>
      </w:r>
      <w:r w:rsidR="7F26FB27" w:rsidRPr="00377A8C">
        <w:t>will</w:t>
      </w:r>
      <w:r w:rsidR="0058676D" w:rsidRPr="00377A8C">
        <w:t xml:space="preserve"> not </w:t>
      </w:r>
      <w:r w:rsidR="7F26FB27" w:rsidRPr="00377A8C">
        <w:t xml:space="preserve">be </w:t>
      </w:r>
      <w:r w:rsidR="0058676D" w:rsidRPr="00377A8C">
        <w:t>human read</w:t>
      </w:r>
      <w:r w:rsidR="00FD4A89" w:rsidRPr="00377A8C">
        <w:t>a</w:t>
      </w:r>
      <w:r w:rsidR="0058676D" w:rsidRPr="00377A8C">
        <w:t>ble.</w:t>
      </w:r>
      <w:r w:rsidR="005B5409" w:rsidRPr="00377A8C">
        <w:t xml:space="preserve"> </w:t>
      </w:r>
      <w:r w:rsidR="00F07B6E" w:rsidRPr="00377A8C">
        <w:t xml:space="preserve">These files can be viewed </w:t>
      </w:r>
      <w:r w:rsidR="008C6BC3" w:rsidRPr="00377A8C">
        <w:t xml:space="preserve">by </w:t>
      </w:r>
      <w:r w:rsidR="00E66078" w:rsidRPr="00377A8C">
        <w:t xml:space="preserve">using </w:t>
      </w:r>
      <w:r w:rsidR="6786AE06" w:rsidRPr="00377A8C">
        <w:t xml:space="preserve">the </w:t>
      </w:r>
      <w:r w:rsidR="00E66078" w:rsidRPr="00377A8C">
        <w:t xml:space="preserve">ADF preview functionality on the </w:t>
      </w:r>
      <w:r w:rsidR="6786AE06" w:rsidRPr="00377A8C">
        <w:t>dataset.</w:t>
      </w:r>
      <w:r w:rsidR="00F266F5" w:rsidRPr="00377A8C">
        <w:t xml:space="preserve"> </w:t>
      </w:r>
      <w:r w:rsidR="7F26FB27" w:rsidRPr="00377A8C">
        <w:t>A new</w:t>
      </w:r>
      <w:r w:rsidR="009757E5" w:rsidRPr="00377A8C">
        <w:t xml:space="preserve"> </w:t>
      </w:r>
      <w:r w:rsidR="009154AF" w:rsidRPr="00377A8C">
        <w:t xml:space="preserve">temporary </w:t>
      </w:r>
      <w:r w:rsidR="002F1BBD" w:rsidRPr="00377A8C">
        <w:t xml:space="preserve">Parquet </w:t>
      </w:r>
      <w:r w:rsidR="009154AF" w:rsidRPr="00377A8C">
        <w:t>d</w:t>
      </w:r>
      <w:r w:rsidR="002F1BBD" w:rsidRPr="00377A8C">
        <w:t>ataset</w:t>
      </w:r>
      <w:r w:rsidR="0051190E" w:rsidRPr="00377A8C">
        <w:t xml:space="preserve"> </w:t>
      </w:r>
      <w:r w:rsidR="009757E5" w:rsidRPr="00377A8C">
        <w:t xml:space="preserve">is required to be created </w:t>
      </w:r>
      <w:r w:rsidR="0051190E" w:rsidRPr="00377A8C">
        <w:t>that points to</w:t>
      </w:r>
      <w:r w:rsidR="009D1B2B" w:rsidRPr="00377A8C">
        <w:t xml:space="preserve"> the file under investigation.</w:t>
      </w:r>
    </w:p>
    <w:p w14:paraId="46A769FE" w14:textId="2030B8D3" w:rsidR="00B6377B" w:rsidRPr="00377A8C" w:rsidRDefault="009848A8">
      <w:pPr>
        <w:rPr>
          <w:rFonts w:hint="eastAsia"/>
        </w:rPr>
      </w:pPr>
      <w:r w:rsidRPr="00377A8C">
        <w:t xml:space="preserve">Read operations should be executed in order to check if </w:t>
      </w:r>
      <w:r w:rsidR="3D0028BE" w:rsidRPr="00377A8C">
        <w:t>Synapse</w:t>
      </w:r>
      <w:r w:rsidR="00C6766F" w:rsidRPr="00377A8C">
        <w:t xml:space="preserve"> Analytics </w:t>
      </w:r>
      <w:r w:rsidRPr="00377A8C">
        <w:t>can access the Azure Data Lake Store</w:t>
      </w:r>
      <w:r w:rsidR="3D0028BE" w:rsidRPr="00377A8C">
        <w:t xml:space="preserve">, using the query </w:t>
      </w:r>
      <w:r w:rsidR="00C6766F" w:rsidRPr="00377A8C">
        <w:t>“SELECT * FROM External.</w:t>
      </w:r>
      <w:r w:rsidR="00B10CAB" w:rsidRPr="00377A8C">
        <w:t>{</w:t>
      </w:r>
      <w:r w:rsidR="00C6766F" w:rsidRPr="00377A8C">
        <w:rPr>
          <w:i/>
        </w:rPr>
        <w:t>EntityName</w:t>
      </w:r>
      <w:r w:rsidR="00B10CAB" w:rsidRPr="00377A8C">
        <w:rPr>
          <w:i/>
        </w:rPr>
        <w:t>}</w:t>
      </w:r>
      <w:r w:rsidR="00C6766F" w:rsidRPr="00377A8C">
        <w:t>”</w:t>
      </w:r>
      <w:r w:rsidR="0055267E" w:rsidRPr="00377A8C">
        <w:t>.</w:t>
      </w:r>
      <w:r w:rsidRPr="00377A8C">
        <w:t xml:space="preserve"> If </w:t>
      </w:r>
      <w:r w:rsidR="3010E5B1" w:rsidRPr="00377A8C">
        <w:t xml:space="preserve">the </w:t>
      </w:r>
      <w:r w:rsidRPr="00377A8C">
        <w:t>query returns results</w:t>
      </w:r>
      <w:r w:rsidR="3010E5B1" w:rsidRPr="00377A8C">
        <w:t>,</w:t>
      </w:r>
      <w:r w:rsidRPr="00377A8C">
        <w:t xml:space="preserve"> </w:t>
      </w:r>
      <w:r w:rsidR="0077765B" w:rsidRPr="00377A8C">
        <w:t xml:space="preserve">and </w:t>
      </w:r>
      <w:r w:rsidR="3010E5B1" w:rsidRPr="00377A8C">
        <w:t>none</w:t>
      </w:r>
      <w:r w:rsidR="00975878" w:rsidRPr="00377A8C">
        <w:t xml:space="preserve"> of the records </w:t>
      </w:r>
      <w:r w:rsidR="3010E5B1" w:rsidRPr="00377A8C">
        <w:t>are</w:t>
      </w:r>
      <w:r w:rsidR="00975878" w:rsidRPr="00377A8C">
        <w:t xml:space="preserve"> rejected</w:t>
      </w:r>
      <w:r w:rsidR="3010E5B1" w:rsidRPr="00377A8C">
        <w:t>,</w:t>
      </w:r>
      <w:r w:rsidR="00975878" w:rsidRPr="00377A8C">
        <w:t xml:space="preserve"> then</w:t>
      </w:r>
      <w:r w:rsidR="00D245B8" w:rsidRPr="00377A8C">
        <w:t xml:space="preserve"> </w:t>
      </w:r>
      <w:r w:rsidR="3010E5B1" w:rsidRPr="00377A8C">
        <w:t xml:space="preserve">the </w:t>
      </w:r>
      <w:r w:rsidR="00D245B8" w:rsidRPr="00377A8C">
        <w:t>problem is solved.</w:t>
      </w:r>
    </w:p>
    <w:p w14:paraId="042FD2AB" w14:textId="6E87B612" w:rsidR="00D245B8" w:rsidRPr="00377A8C" w:rsidRDefault="00D245B8" w:rsidP="00192FA0">
      <w:pPr>
        <w:rPr>
          <w:rFonts w:hint="eastAsia"/>
        </w:rPr>
      </w:pPr>
      <w:r w:rsidRPr="00377A8C">
        <w:t xml:space="preserve">If data </w:t>
      </w:r>
      <w:r w:rsidR="005B6847">
        <w:t>is</w:t>
      </w:r>
      <w:r w:rsidRPr="00377A8C">
        <w:t xml:space="preserve"> re</w:t>
      </w:r>
      <w:r w:rsidR="00321A22" w:rsidRPr="00377A8C">
        <w:t>jected</w:t>
      </w:r>
      <w:r w:rsidR="6C1EF294" w:rsidRPr="00377A8C">
        <w:t>,</w:t>
      </w:r>
      <w:r w:rsidR="00302443" w:rsidRPr="00377A8C">
        <w:t xml:space="preserve"> </w:t>
      </w:r>
      <w:r w:rsidR="005A7B1A" w:rsidRPr="00377A8C">
        <w:t xml:space="preserve">it </w:t>
      </w:r>
      <w:r w:rsidR="6C1EF294" w:rsidRPr="00377A8C">
        <w:t>is</w:t>
      </w:r>
      <w:r w:rsidR="005A7B1A" w:rsidRPr="00377A8C">
        <w:t xml:space="preserve"> likely that the data quality is low and data should be cleaned before</w:t>
      </w:r>
      <w:r w:rsidR="0019643C" w:rsidRPr="00377A8C">
        <w:t xml:space="preserve"> processing.</w:t>
      </w:r>
    </w:p>
    <w:p w14:paraId="68694E32" w14:textId="77777777" w:rsidR="00431265" w:rsidRPr="00377A8C" w:rsidRDefault="00431265" w:rsidP="00192FA0">
      <w:pPr>
        <w:rPr>
          <w:rFonts w:hint="eastAsia"/>
        </w:rPr>
      </w:pPr>
    </w:p>
    <w:p w14:paraId="08273FAD" w14:textId="72C7A267" w:rsidR="0071261F" w:rsidRPr="00377A8C" w:rsidRDefault="00D073EC" w:rsidP="007D5E3D">
      <w:pPr>
        <w:pStyle w:val="Heading4"/>
        <w:rPr>
          <w:rFonts w:hint="eastAsia"/>
        </w:rPr>
      </w:pPr>
      <w:r w:rsidRPr="00377A8C">
        <w:t xml:space="preserve">Connection issues </w:t>
      </w:r>
      <w:r w:rsidR="00877CB3" w:rsidRPr="00377A8C">
        <w:t>in</w:t>
      </w:r>
      <w:r w:rsidR="0019643C" w:rsidRPr="00377A8C">
        <w:t xml:space="preserve"> </w:t>
      </w:r>
      <w:r w:rsidR="0071261F" w:rsidRPr="00377A8C">
        <w:t>Synapse Analytics</w:t>
      </w:r>
    </w:p>
    <w:p w14:paraId="7458D653" w14:textId="625FD573" w:rsidR="0019643C" w:rsidRPr="00377A8C" w:rsidRDefault="0019643C">
      <w:pPr>
        <w:rPr>
          <w:rFonts w:hint="eastAsia"/>
        </w:rPr>
      </w:pPr>
      <w:r w:rsidRPr="00377A8C">
        <w:t xml:space="preserve">There </w:t>
      </w:r>
      <w:r w:rsidR="6C1EF294" w:rsidRPr="00377A8C">
        <w:t>may</w:t>
      </w:r>
      <w:r w:rsidRPr="00377A8C">
        <w:t xml:space="preserve"> be situations </w:t>
      </w:r>
      <w:r w:rsidR="001A13F1" w:rsidRPr="00377A8C">
        <w:t>where con</w:t>
      </w:r>
      <w:r w:rsidR="001C6DE8" w:rsidRPr="00377A8C">
        <w:t xml:space="preserve">nection to the Azure </w:t>
      </w:r>
      <w:r w:rsidR="13F15AFE" w:rsidRPr="00377A8C">
        <w:t>Synapse</w:t>
      </w:r>
      <w:r w:rsidR="001C6DE8" w:rsidRPr="00377A8C">
        <w:t xml:space="preserve"> Analytics is not possible.</w:t>
      </w:r>
      <w:r w:rsidR="004417F6" w:rsidRPr="00377A8C">
        <w:t xml:space="preserve"> Th</w:t>
      </w:r>
      <w:r w:rsidR="001900A3" w:rsidRPr="00377A8C">
        <w:t>is</w:t>
      </w:r>
      <w:r w:rsidR="004417F6" w:rsidRPr="00377A8C">
        <w:t xml:space="preserve"> may cause</w:t>
      </w:r>
      <w:r w:rsidR="00824787" w:rsidRPr="00377A8C">
        <w:t xml:space="preserve"> failure </w:t>
      </w:r>
      <w:r w:rsidR="00C85116" w:rsidRPr="00377A8C">
        <w:t>during</w:t>
      </w:r>
      <w:r w:rsidR="00E764C6" w:rsidRPr="00377A8C">
        <w:t xml:space="preserve"> various steps of the execution</w:t>
      </w:r>
      <w:r w:rsidR="00C85116" w:rsidRPr="00377A8C">
        <w:t>:</w:t>
      </w:r>
    </w:p>
    <w:p w14:paraId="53528474" w14:textId="69F6E123" w:rsidR="004417F6" w:rsidRPr="00377A8C" w:rsidRDefault="004417F6" w:rsidP="006F2D6D">
      <w:pPr>
        <w:pStyle w:val="ListParagraph"/>
        <w:numPr>
          <w:ilvl w:val="0"/>
          <w:numId w:val="33"/>
        </w:numPr>
        <w:rPr>
          <w:rFonts w:hint="eastAsia"/>
        </w:rPr>
      </w:pPr>
      <w:r w:rsidRPr="00377A8C">
        <w:t>Azure Data Factory</w:t>
      </w:r>
      <w:r w:rsidR="00C85116" w:rsidRPr="00377A8C">
        <w:t xml:space="preserve"> Execution</w:t>
      </w:r>
      <w:r w:rsidR="00290E64" w:rsidRPr="00377A8C">
        <w:t>.</w:t>
      </w:r>
    </w:p>
    <w:p w14:paraId="298D2E3E" w14:textId="3F27DCE6" w:rsidR="004417F6" w:rsidRPr="00377A8C" w:rsidRDefault="004417F6" w:rsidP="006F2D6D">
      <w:pPr>
        <w:pStyle w:val="ListParagraph"/>
        <w:numPr>
          <w:ilvl w:val="0"/>
          <w:numId w:val="33"/>
        </w:numPr>
        <w:rPr>
          <w:rFonts w:hint="eastAsia"/>
        </w:rPr>
      </w:pPr>
      <w:r w:rsidRPr="00377A8C">
        <w:t>Refresh</w:t>
      </w:r>
      <w:r w:rsidR="00572F3A" w:rsidRPr="00377A8C">
        <w:t>ing</w:t>
      </w:r>
      <w:r w:rsidRPr="00377A8C">
        <w:t xml:space="preserve"> of the Power BI</w:t>
      </w:r>
      <w:r w:rsidR="00824787" w:rsidRPr="00377A8C">
        <w:t xml:space="preserve"> Reports</w:t>
      </w:r>
      <w:r w:rsidR="00290E64" w:rsidRPr="00377A8C">
        <w:t>.</w:t>
      </w:r>
    </w:p>
    <w:p w14:paraId="7E74296C" w14:textId="77522D95" w:rsidR="00572F3A" w:rsidRPr="00377A8C" w:rsidRDefault="00572F3A" w:rsidP="006F2D6D">
      <w:pPr>
        <w:pStyle w:val="ListParagraph"/>
        <w:numPr>
          <w:ilvl w:val="0"/>
          <w:numId w:val="33"/>
        </w:numPr>
        <w:rPr>
          <w:rFonts w:hint="eastAsia"/>
        </w:rPr>
      </w:pPr>
      <w:r w:rsidRPr="00377A8C">
        <w:t xml:space="preserve">Direct connection </w:t>
      </w:r>
      <w:r w:rsidR="003716A3" w:rsidRPr="00377A8C">
        <w:t xml:space="preserve">to </w:t>
      </w:r>
      <w:r w:rsidRPr="00377A8C">
        <w:t>Synapse Analytic</w:t>
      </w:r>
      <w:r w:rsidR="003716A3" w:rsidRPr="00377A8C">
        <w:t>s</w:t>
      </w:r>
      <w:r w:rsidR="00290E64" w:rsidRPr="00377A8C">
        <w:t>.</w:t>
      </w:r>
    </w:p>
    <w:p w14:paraId="321B83D9" w14:textId="3012747C" w:rsidR="00A53A51" w:rsidRPr="00377A8C" w:rsidRDefault="005B6847">
      <w:pPr>
        <w:rPr>
          <w:rFonts w:hint="eastAsia"/>
        </w:rPr>
      </w:pPr>
      <w:r>
        <w:t>If this happens,</w:t>
      </w:r>
      <w:r w:rsidR="00EF7D18" w:rsidRPr="00377A8C">
        <w:t xml:space="preserve"> </w:t>
      </w:r>
      <w:r w:rsidR="00B179B1" w:rsidRPr="00377A8C">
        <w:t>m</w:t>
      </w:r>
      <w:r w:rsidR="003716A3" w:rsidRPr="00377A8C">
        <w:t>ost likely</w:t>
      </w:r>
      <w:r w:rsidR="00B179B1" w:rsidRPr="00377A8C">
        <w:t xml:space="preserve"> Synapse Analytics is switched </w:t>
      </w:r>
      <w:r w:rsidR="00430627" w:rsidRPr="00377A8C">
        <w:t>“O</w:t>
      </w:r>
      <w:r w:rsidR="00B179B1" w:rsidRPr="00377A8C">
        <w:t>f</w:t>
      </w:r>
      <w:r w:rsidR="007B0C72" w:rsidRPr="00377A8C">
        <w:t>f</w:t>
      </w:r>
      <w:r w:rsidR="00430627" w:rsidRPr="00377A8C">
        <w:t>”</w:t>
      </w:r>
      <w:r w:rsidR="00D35AFA" w:rsidRPr="00377A8C">
        <w:t xml:space="preserve">. In order to switch it </w:t>
      </w:r>
      <w:r w:rsidR="00430627" w:rsidRPr="00377A8C">
        <w:t>“On”</w:t>
      </w:r>
      <w:r w:rsidR="003D4512">
        <w:t>,</w:t>
      </w:r>
      <w:r w:rsidR="00DE138D">
        <w:t xml:space="preserve"> the</w:t>
      </w:r>
      <w:r w:rsidR="00430627" w:rsidRPr="00377A8C">
        <w:t xml:space="preserve"> process described in paragraph called </w:t>
      </w:r>
      <w:hyperlink w:anchor="_How_to_enable/disable" w:history="1">
        <w:r w:rsidR="000C669C" w:rsidRPr="000C669C">
          <w:rPr>
            <w:rStyle w:val="Hyperlink"/>
          </w:rPr>
          <w:t>How to enable/disable Synapse Analytics via Azure Portal</w:t>
        </w:r>
      </w:hyperlink>
      <w:r w:rsidR="000C669C">
        <w:t xml:space="preserve"> </w:t>
      </w:r>
      <w:r w:rsidR="00430627" w:rsidRPr="00377A8C">
        <w:t>need</w:t>
      </w:r>
      <w:r w:rsidR="003D4512">
        <w:t>s</w:t>
      </w:r>
      <w:r w:rsidR="00430627" w:rsidRPr="00377A8C">
        <w:t xml:space="preserve"> to be </w:t>
      </w:r>
      <w:r w:rsidR="00614B32" w:rsidRPr="00377A8C">
        <w:t>follow</w:t>
      </w:r>
      <w:r w:rsidR="00430627" w:rsidRPr="00377A8C">
        <w:t>ed.</w:t>
      </w:r>
    </w:p>
    <w:p w14:paraId="3CEEE10D" w14:textId="08C3AF4C" w:rsidR="005B7609" w:rsidRPr="00377A8C" w:rsidRDefault="00D96FFA">
      <w:pPr>
        <w:rPr>
          <w:rFonts w:hint="eastAsia"/>
        </w:rPr>
      </w:pPr>
      <w:r w:rsidRPr="00377A8C">
        <w:t xml:space="preserve">If this does not </w:t>
      </w:r>
      <w:r w:rsidR="2A51C6FE" w:rsidRPr="00377A8C">
        <w:t>resolve the iss</w:t>
      </w:r>
      <w:r w:rsidR="0074522B" w:rsidRPr="00377A8C">
        <w:t>u</w:t>
      </w:r>
      <w:r w:rsidR="2A51C6FE" w:rsidRPr="00377A8C">
        <w:t>es, ensure</w:t>
      </w:r>
      <w:r w:rsidRPr="00377A8C">
        <w:t xml:space="preserve"> that </w:t>
      </w:r>
      <w:r w:rsidR="2A51C6FE" w:rsidRPr="00377A8C">
        <w:t>the SQL</w:t>
      </w:r>
      <w:r w:rsidRPr="00377A8C">
        <w:t xml:space="preserve"> Server </w:t>
      </w:r>
      <w:r w:rsidR="2A51C6FE" w:rsidRPr="00377A8C">
        <w:t>the</w:t>
      </w:r>
      <w:r w:rsidRPr="00377A8C">
        <w:t xml:space="preserve"> Synapse </w:t>
      </w:r>
      <w:r w:rsidR="2A51C6FE" w:rsidRPr="00377A8C">
        <w:t>Analytics</w:t>
      </w:r>
      <w:r w:rsidRPr="00377A8C">
        <w:t xml:space="preserve"> is hosted on has </w:t>
      </w:r>
      <w:r w:rsidR="2A51C6FE" w:rsidRPr="00377A8C">
        <w:t xml:space="preserve">the </w:t>
      </w:r>
      <w:r w:rsidRPr="00377A8C">
        <w:t>correct IP Address configured in</w:t>
      </w:r>
      <w:r w:rsidR="00895A86" w:rsidRPr="00377A8C">
        <w:t xml:space="preserve"> </w:t>
      </w:r>
      <w:r w:rsidR="2A51C6FE" w:rsidRPr="00377A8C">
        <w:t>“</w:t>
      </w:r>
      <w:r w:rsidR="00895A86" w:rsidRPr="00377A8C">
        <w:t xml:space="preserve">Firewalls and virtual </w:t>
      </w:r>
      <w:r w:rsidR="2A51C6FE" w:rsidRPr="00377A8C">
        <w:t>networks”</w:t>
      </w:r>
      <w:r w:rsidR="00895A86" w:rsidRPr="00377A8C">
        <w:t xml:space="preserve"> tab.</w:t>
      </w:r>
    </w:p>
    <w:p w14:paraId="03B26CCB" w14:textId="4D609A43" w:rsidR="00895A86" w:rsidRPr="00377A8C" w:rsidRDefault="00895A86">
      <w:pPr>
        <w:rPr>
          <w:rFonts w:hint="eastAsia"/>
        </w:rPr>
      </w:pPr>
      <w:r w:rsidRPr="00377A8C">
        <w:t xml:space="preserve">In order to check and configure </w:t>
      </w:r>
      <w:r w:rsidR="2A51C6FE" w:rsidRPr="00377A8C">
        <w:t>the IP</w:t>
      </w:r>
      <w:r w:rsidRPr="00377A8C">
        <w:t xml:space="preserve"> address</w:t>
      </w:r>
      <w:r w:rsidR="2A51C6FE" w:rsidRPr="00377A8C">
        <w:t>,</w:t>
      </w:r>
      <w:r w:rsidRPr="00377A8C">
        <w:t xml:space="preserve"> </w:t>
      </w:r>
      <w:r w:rsidR="00614B32" w:rsidRPr="00377A8C">
        <w:t>follow</w:t>
      </w:r>
      <w:r w:rsidRPr="00377A8C">
        <w:t xml:space="preserve"> </w:t>
      </w:r>
      <w:r w:rsidR="2A51C6FE" w:rsidRPr="00377A8C">
        <w:t xml:space="preserve">the </w:t>
      </w:r>
      <w:r w:rsidRPr="00377A8C">
        <w:t>steps described below:</w:t>
      </w:r>
    </w:p>
    <w:p w14:paraId="621AEB8A" w14:textId="7C6850AF" w:rsidR="00895A86" w:rsidRPr="00377A8C" w:rsidRDefault="00510902" w:rsidP="006F2D6D">
      <w:pPr>
        <w:pStyle w:val="ListParagraph"/>
        <w:numPr>
          <w:ilvl w:val="0"/>
          <w:numId w:val="36"/>
        </w:numPr>
        <w:rPr>
          <w:rFonts w:hint="eastAsia"/>
        </w:rPr>
      </w:pPr>
      <w:r w:rsidRPr="00377A8C">
        <w:t>Navigate to Azure Portal</w:t>
      </w:r>
      <w:r w:rsidR="007A5E62" w:rsidRPr="00377A8C">
        <w:t xml:space="preserve"> by </w:t>
      </w:r>
      <w:r w:rsidR="00614B32" w:rsidRPr="00377A8C">
        <w:t>follow</w:t>
      </w:r>
      <w:r w:rsidR="007A5E62" w:rsidRPr="00377A8C">
        <w:t xml:space="preserve">ing this </w:t>
      </w:r>
      <w:hyperlink r:id="rId171" w:anchor="home">
        <w:r w:rsidR="50297E55" w:rsidRPr="00377A8C">
          <w:rPr>
            <w:rStyle w:val="Hyperlink"/>
          </w:rPr>
          <w:t>link</w:t>
        </w:r>
      </w:hyperlink>
      <w:r w:rsidR="50297E55" w:rsidRPr="00377A8C">
        <w:t>.</w:t>
      </w:r>
    </w:p>
    <w:p w14:paraId="042E9F28" w14:textId="1C240133" w:rsidR="00ED2326" w:rsidRPr="00377A8C" w:rsidRDefault="6C1EF294" w:rsidP="006F2D6D">
      <w:pPr>
        <w:pStyle w:val="ListParagraph"/>
        <w:numPr>
          <w:ilvl w:val="0"/>
          <w:numId w:val="36"/>
        </w:numPr>
        <w:rPr>
          <w:rFonts w:hint="eastAsia"/>
        </w:rPr>
      </w:pPr>
      <w:r w:rsidRPr="00377A8C">
        <w:t>Navigate</w:t>
      </w:r>
      <w:r w:rsidR="00ED2326" w:rsidRPr="00377A8C">
        <w:t xml:space="preserve"> to Resource Group where </w:t>
      </w:r>
      <w:r w:rsidR="50297E55" w:rsidRPr="00377A8C">
        <w:t xml:space="preserve">the </w:t>
      </w:r>
      <w:r w:rsidR="00ED2326" w:rsidRPr="00377A8C">
        <w:t>solution is deployed</w:t>
      </w:r>
      <w:r w:rsidR="50297E55" w:rsidRPr="00377A8C">
        <w:t>.</w:t>
      </w:r>
    </w:p>
    <w:p w14:paraId="0CA87005" w14:textId="0DB224C1" w:rsidR="00ED2326" w:rsidRPr="00377A8C" w:rsidRDefault="00ED2326" w:rsidP="006F2D6D">
      <w:pPr>
        <w:pStyle w:val="ListParagraph"/>
        <w:numPr>
          <w:ilvl w:val="0"/>
          <w:numId w:val="36"/>
        </w:numPr>
        <w:rPr>
          <w:rFonts w:hint="eastAsia"/>
        </w:rPr>
      </w:pPr>
      <w:r w:rsidRPr="00377A8C">
        <w:t xml:space="preserve">Navigate to </w:t>
      </w:r>
      <w:r w:rsidR="6B12557F" w:rsidRPr="00377A8C">
        <w:t xml:space="preserve">the </w:t>
      </w:r>
      <w:r w:rsidRPr="00377A8C">
        <w:t xml:space="preserve">SQL Server instance where Azure Synapse </w:t>
      </w:r>
      <w:r w:rsidR="6B12557F" w:rsidRPr="00377A8C">
        <w:t>Analytics</w:t>
      </w:r>
      <w:r w:rsidRPr="00377A8C">
        <w:t xml:space="preserve"> is deployed to</w:t>
      </w:r>
      <w:r w:rsidR="6B12557F" w:rsidRPr="00377A8C">
        <w:t>.</w:t>
      </w:r>
    </w:p>
    <w:p w14:paraId="1C9332F2" w14:textId="63F56659" w:rsidR="00ED2326" w:rsidRPr="00377A8C" w:rsidRDefault="00ED2326" w:rsidP="006F2D6D">
      <w:pPr>
        <w:pStyle w:val="ListParagraph"/>
        <w:numPr>
          <w:ilvl w:val="0"/>
          <w:numId w:val="36"/>
        </w:numPr>
        <w:rPr>
          <w:rFonts w:hint="eastAsia"/>
        </w:rPr>
      </w:pPr>
      <w:r w:rsidRPr="00377A8C">
        <w:t>Go to Firewalls and virtual networks tab</w:t>
      </w:r>
      <w:r w:rsidR="00B6320E" w:rsidRPr="00377A8C">
        <w:t xml:space="preserve"> (1</w:t>
      </w:r>
      <w:r w:rsidR="6B12557F" w:rsidRPr="00377A8C">
        <w:t>).</w:t>
      </w:r>
    </w:p>
    <w:p w14:paraId="7CAC6349" w14:textId="704367ED" w:rsidR="00B6320E" w:rsidRPr="00377A8C" w:rsidRDefault="00B6320E" w:rsidP="006F2D6D">
      <w:pPr>
        <w:pStyle w:val="ListParagraph"/>
        <w:numPr>
          <w:ilvl w:val="0"/>
          <w:numId w:val="36"/>
        </w:numPr>
        <w:rPr>
          <w:rFonts w:hint="eastAsia"/>
        </w:rPr>
      </w:pPr>
      <w:r w:rsidRPr="00377A8C">
        <w:t xml:space="preserve">Check if </w:t>
      </w:r>
      <w:r w:rsidR="6B12557F" w:rsidRPr="00377A8C">
        <w:t xml:space="preserve">the </w:t>
      </w:r>
      <w:r w:rsidRPr="00377A8C">
        <w:t xml:space="preserve">Client IP Address (2) is in range of IP </w:t>
      </w:r>
      <w:r w:rsidR="6B12557F" w:rsidRPr="00377A8C">
        <w:t>addresses</w:t>
      </w:r>
      <w:r w:rsidRPr="00377A8C">
        <w:t xml:space="preserve"> listed (3</w:t>
      </w:r>
      <w:r w:rsidR="6B12557F" w:rsidRPr="00377A8C">
        <w:t>). If</w:t>
      </w:r>
      <w:r w:rsidRPr="00377A8C">
        <w:t xml:space="preserve"> it is </w:t>
      </w:r>
      <w:r w:rsidR="0BCE7F3F" w:rsidRPr="00377A8C">
        <w:t xml:space="preserve">in the list, the </w:t>
      </w:r>
      <w:r w:rsidRPr="00377A8C">
        <w:t xml:space="preserve">firewall is not blocking </w:t>
      </w:r>
      <w:r w:rsidR="0BCE7F3F" w:rsidRPr="00377A8C">
        <w:t>the</w:t>
      </w:r>
      <w:r w:rsidRPr="00377A8C">
        <w:t xml:space="preserve"> connection</w:t>
      </w:r>
      <w:r w:rsidR="6B12557F" w:rsidRPr="00377A8C">
        <w:t>.</w:t>
      </w:r>
    </w:p>
    <w:p w14:paraId="44DF200A" w14:textId="4EF65583" w:rsidR="00B6320E" w:rsidRPr="00377A8C" w:rsidRDefault="00B6320E" w:rsidP="006F2D6D">
      <w:pPr>
        <w:pStyle w:val="ListParagraph"/>
        <w:numPr>
          <w:ilvl w:val="0"/>
          <w:numId w:val="36"/>
        </w:numPr>
        <w:rPr>
          <w:rFonts w:hint="eastAsia"/>
        </w:rPr>
      </w:pPr>
      <w:r w:rsidRPr="00377A8C">
        <w:t xml:space="preserve">If IP is missing </w:t>
      </w:r>
      <w:r w:rsidR="00EA2F48" w:rsidRPr="00377A8C">
        <w:t>then click “+ Add client IP” (4)</w:t>
      </w:r>
    </w:p>
    <w:p w14:paraId="0FBD34FB" w14:textId="2081E28D" w:rsidR="00EA2F48" w:rsidRPr="00377A8C" w:rsidRDefault="00EA2F48" w:rsidP="006F2D6D">
      <w:pPr>
        <w:pStyle w:val="ListParagraph"/>
        <w:numPr>
          <w:ilvl w:val="0"/>
          <w:numId w:val="36"/>
        </w:numPr>
        <w:rPr>
          <w:rFonts w:hint="eastAsia"/>
        </w:rPr>
      </w:pPr>
      <w:r w:rsidRPr="00377A8C">
        <w:t>Click “Save” (5) button</w:t>
      </w:r>
    </w:p>
    <w:p w14:paraId="3A992810" w14:textId="72927D41" w:rsidR="00D96FFA" w:rsidRPr="00377A8C" w:rsidRDefault="005B7609" w:rsidP="00192FA0">
      <w:pPr>
        <w:rPr>
          <w:rFonts w:hint="eastAsia"/>
        </w:rPr>
      </w:pPr>
      <w:r w:rsidRPr="00377A8C">
        <w:drawing>
          <wp:inline distT="0" distB="0" distL="0" distR="0" wp14:anchorId="4DA51F3C" wp14:editId="78379E59">
            <wp:extent cx="6275803" cy="3397250"/>
            <wp:effectExtent l="0" t="0" r="0" b="0"/>
            <wp:docPr id="643106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rotWithShape="1">
                    <a:blip r:embed="rId172">
                      <a:extLst>
                        <a:ext uri="{28A0092B-C50C-407E-A947-70E740481C1C}">
                          <a14:useLocalDpi xmlns:a14="http://schemas.microsoft.com/office/drawing/2010/main" val="0"/>
                        </a:ext>
                      </a:extLst>
                    </a:blip>
                    <a:srcRect l="1" t="11860" r="-2616"/>
                    <a:stretch/>
                  </pic:blipFill>
                  <pic:spPr bwMode="auto">
                    <a:xfrm>
                      <a:off x="0" y="0"/>
                      <a:ext cx="6277172" cy="3397991"/>
                    </a:xfrm>
                    <a:prstGeom prst="rect">
                      <a:avLst/>
                    </a:prstGeom>
                    <a:ln>
                      <a:noFill/>
                    </a:ln>
                    <a:extLst>
                      <a:ext uri="{53640926-AAD7-44D8-BBD7-CCE9431645EC}">
                        <a14:shadowObscured xmlns:a14="http://schemas.microsoft.com/office/drawing/2010/main"/>
                      </a:ext>
                    </a:extLst>
                  </pic:spPr>
                </pic:pic>
              </a:graphicData>
            </a:graphic>
          </wp:inline>
        </w:drawing>
      </w:r>
      <w:r w:rsidR="00D96FFA" w:rsidRPr="00377A8C">
        <w:t xml:space="preserve"> </w:t>
      </w:r>
    </w:p>
    <w:p w14:paraId="4FFEB366" w14:textId="3D45DBCC" w:rsidR="00327BBD" w:rsidRPr="00377A8C" w:rsidRDefault="00877CB3" w:rsidP="007D5E3D">
      <w:pPr>
        <w:pStyle w:val="Heading3"/>
        <w:rPr>
          <w:rFonts w:hint="eastAsia"/>
        </w:rPr>
      </w:pPr>
      <w:bookmarkStart w:id="80" w:name="_Toc30618714"/>
      <w:r w:rsidRPr="00377A8C">
        <w:t>How to r</w:t>
      </w:r>
      <w:r w:rsidR="00E57086" w:rsidRPr="00377A8C">
        <w:t>eset</w:t>
      </w:r>
      <w:r w:rsidR="00C215C7" w:rsidRPr="00377A8C">
        <w:t xml:space="preserve"> </w:t>
      </w:r>
      <w:r w:rsidRPr="00377A8C">
        <w:t xml:space="preserve">the </w:t>
      </w:r>
      <w:r w:rsidR="00C215C7" w:rsidRPr="00377A8C">
        <w:t xml:space="preserve">solution to </w:t>
      </w:r>
      <w:r w:rsidRPr="00377A8C">
        <w:t>the</w:t>
      </w:r>
      <w:r w:rsidR="00C215C7" w:rsidRPr="00377A8C">
        <w:t xml:space="preserve"> or</w:t>
      </w:r>
      <w:r w:rsidR="00E43F07" w:rsidRPr="00377A8C">
        <w:t>i</w:t>
      </w:r>
      <w:r w:rsidR="00C215C7" w:rsidRPr="00377A8C">
        <w:t>ginal state</w:t>
      </w:r>
      <w:bookmarkEnd w:id="80"/>
      <w:r w:rsidR="00F64B93" w:rsidRPr="00377A8C">
        <w:t xml:space="preserve"> </w:t>
      </w:r>
    </w:p>
    <w:p w14:paraId="2ACD7734" w14:textId="2C8E97CA" w:rsidR="004D3301" w:rsidRPr="00377A8C" w:rsidRDefault="00CD494C" w:rsidP="00CD494C">
      <w:pPr>
        <w:rPr>
          <w:rFonts w:hint="eastAsia"/>
        </w:rPr>
      </w:pPr>
      <w:r w:rsidRPr="00377A8C">
        <w:t>The easiest way to reset the solution to its or</w:t>
      </w:r>
      <w:r w:rsidR="006A6F9B" w:rsidRPr="00377A8C">
        <w:t>i</w:t>
      </w:r>
      <w:r w:rsidRPr="00377A8C">
        <w:t>ginal state is to delete Resource Group, as described in section “</w:t>
      </w:r>
      <w:r w:rsidRPr="00377A8C">
        <w:fldChar w:fldCharType="begin"/>
      </w:r>
      <w:r w:rsidRPr="00377A8C">
        <w:instrText xml:space="preserve"> REF _Ref29222020 \h </w:instrText>
      </w:r>
      <w:r w:rsidR="00377A8C">
        <w:instrText xml:space="preserve"> \* MERGEFORMAT </w:instrText>
      </w:r>
      <w:r w:rsidRPr="00377A8C">
        <w:fldChar w:fldCharType="separate"/>
      </w:r>
      <w:r w:rsidRPr="00377A8C">
        <w:t>Removing Solution Resources</w:t>
      </w:r>
      <w:r w:rsidRPr="00377A8C">
        <w:fldChar w:fldCharType="end"/>
      </w:r>
      <w:r w:rsidRPr="00377A8C">
        <w:t>”, and re</w:t>
      </w:r>
      <w:r w:rsidR="009B0B23">
        <w:t>-</w:t>
      </w:r>
      <w:r w:rsidRPr="00377A8C">
        <w:t xml:space="preserve">deploy solution by following steps described in </w:t>
      </w:r>
      <w:hyperlink w:anchor="_How_to_deploy" w:history="1">
        <w:r w:rsidR="00FD250D" w:rsidRPr="00FD250D">
          <w:rPr>
            <w:rStyle w:val="Hyperlink"/>
          </w:rPr>
          <w:t>How to deploy from GitHub</w:t>
        </w:r>
      </w:hyperlink>
      <w:r w:rsidR="00FD250D">
        <w:t xml:space="preserve"> </w:t>
      </w:r>
      <w:r w:rsidRPr="00377A8C">
        <w:t>section, ensuring there are no deployment failures during deployment process.</w:t>
      </w:r>
    </w:p>
    <w:p w14:paraId="1F132EC7" w14:textId="77777777" w:rsidR="004D3301" w:rsidRPr="00377A8C" w:rsidRDefault="004D3301">
      <w:pPr>
        <w:spacing w:after="200" w:line="276" w:lineRule="auto"/>
        <w:rPr>
          <w:rFonts w:hint="eastAsia"/>
        </w:rPr>
      </w:pPr>
      <w:r w:rsidRPr="00377A8C">
        <w:br w:type="page"/>
      </w:r>
    </w:p>
    <w:p w14:paraId="3DAF9B11" w14:textId="3CF57E6D" w:rsidR="002A6D66" w:rsidRPr="00377A8C" w:rsidRDefault="00057BB3">
      <w:pPr>
        <w:pStyle w:val="Heading2"/>
        <w:rPr>
          <w:rFonts w:hint="eastAsia"/>
        </w:rPr>
      </w:pPr>
      <w:bookmarkStart w:id="81" w:name="_Toc30618715"/>
      <w:r w:rsidRPr="00377A8C">
        <w:lastRenderedPageBreak/>
        <w:t>Data Refresh</w:t>
      </w:r>
      <w:bookmarkEnd w:id="81"/>
    </w:p>
    <w:p w14:paraId="29E5F755" w14:textId="5A075274" w:rsidR="0057357A" w:rsidRPr="00377A8C" w:rsidRDefault="00057BB3" w:rsidP="0057357A">
      <w:pPr>
        <w:pStyle w:val="Heading3"/>
        <w:rPr>
          <w:rFonts w:hint="eastAsia"/>
        </w:rPr>
      </w:pPr>
      <w:bookmarkStart w:id="82" w:name="_Toc30618716"/>
      <w:r w:rsidRPr="00377A8C">
        <w:t>How to refresh</w:t>
      </w:r>
      <w:r w:rsidR="00377EDD" w:rsidRPr="00377A8C">
        <w:t xml:space="preserve"> Power BI report with fresh data</w:t>
      </w:r>
      <w:bookmarkEnd w:id="82"/>
    </w:p>
    <w:p w14:paraId="29C45F65" w14:textId="5E067468" w:rsidR="006D7E60" w:rsidRPr="00377A8C" w:rsidRDefault="00F15B86" w:rsidP="00A07258">
      <w:pPr>
        <w:rPr>
          <w:rFonts w:hint="eastAsia"/>
        </w:rPr>
      </w:pPr>
      <w:r w:rsidRPr="00377A8C">
        <w:t>In</w:t>
      </w:r>
      <w:r w:rsidR="00A97077" w:rsidRPr="00377A8C">
        <w:t xml:space="preserve"> a</w:t>
      </w:r>
      <w:r w:rsidRPr="00377A8C">
        <w:t xml:space="preserve"> real life scenario</w:t>
      </w:r>
      <w:r w:rsidR="00A97077" w:rsidRPr="00377A8C">
        <w:t>,</w:t>
      </w:r>
      <w:r w:rsidRPr="00377A8C">
        <w:t xml:space="preserve"> data </w:t>
      </w:r>
      <w:r w:rsidR="00F17184" w:rsidRPr="00377A8C">
        <w:t xml:space="preserve">processed by the solution may change or increase on </w:t>
      </w:r>
      <w:r w:rsidR="00A45212">
        <w:t>a</w:t>
      </w:r>
      <w:r w:rsidR="00F17184" w:rsidRPr="00377A8C">
        <w:t xml:space="preserve"> </w:t>
      </w:r>
      <w:r w:rsidR="00B46E77" w:rsidRPr="00377A8C">
        <w:t>daily basis</w:t>
      </w:r>
      <w:r w:rsidR="00C309EC" w:rsidRPr="00377A8C">
        <w:t>.</w:t>
      </w:r>
      <w:r w:rsidR="00F17184" w:rsidRPr="00377A8C">
        <w:t xml:space="preserve"> </w:t>
      </w:r>
      <w:r w:rsidR="00927E6C" w:rsidRPr="00377A8C">
        <w:t xml:space="preserve">Below steps will be necessary to </w:t>
      </w:r>
      <w:r w:rsidR="009B0B23">
        <w:t xml:space="preserve">be </w:t>
      </w:r>
      <w:r w:rsidR="008D09E9" w:rsidRPr="00377A8C">
        <w:t>ca</w:t>
      </w:r>
      <w:r w:rsidR="00D30321" w:rsidRPr="00377A8C">
        <w:t>r</w:t>
      </w:r>
      <w:r w:rsidR="008D09E9" w:rsidRPr="00377A8C">
        <w:t xml:space="preserve">ried out in order </w:t>
      </w:r>
      <w:r w:rsidR="009B0B23">
        <w:t>for</w:t>
      </w:r>
      <w:r w:rsidR="008D09E9" w:rsidRPr="00377A8C">
        <w:t xml:space="preserve"> </w:t>
      </w:r>
      <w:r w:rsidR="006D7E60" w:rsidRPr="00377A8C">
        <w:t xml:space="preserve">PowerBI reports to reflect </w:t>
      </w:r>
      <w:r w:rsidR="00A45212">
        <w:t>the</w:t>
      </w:r>
      <w:r w:rsidR="006D7E60" w:rsidRPr="00377A8C">
        <w:t xml:space="preserve"> changes:</w:t>
      </w:r>
    </w:p>
    <w:p w14:paraId="0B1F63FA" w14:textId="016CDEC0" w:rsidR="00867039" w:rsidRPr="00377A8C" w:rsidRDefault="00867039" w:rsidP="006F2D6D">
      <w:pPr>
        <w:pStyle w:val="ListParagraph"/>
        <w:numPr>
          <w:ilvl w:val="0"/>
          <w:numId w:val="40"/>
        </w:numPr>
        <w:rPr>
          <w:rFonts w:hint="eastAsia"/>
        </w:rPr>
      </w:pPr>
      <w:r w:rsidRPr="00377A8C">
        <w:t>Connect to Azure Blob Storage with Azure Storage Explorer</w:t>
      </w:r>
      <w:r w:rsidR="00E6722E" w:rsidRPr="00377A8C">
        <w:t>.</w:t>
      </w:r>
    </w:p>
    <w:p w14:paraId="158808A0" w14:textId="19E794B5" w:rsidR="006D7E60" w:rsidRPr="00377A8C" w:rsidRDefault="006A52F8" w:rsidP="006F2D6D">
      <w:pPr>
        <w:pStyle w:val="ListParagraph"/>
        <w:numPr>
          <w:ilvl w:val="0"/>
          <w:numId w:val="40"/>
        </w:numPr>
        <w:rPr>
          <w:rFonts w:hint="eastAsia"/>
        </w:rPr>
      </w:pPr>
      <w:r w:rsidRPr="00377A8C">
        <w:t xml:space="preserve">Upload </w:t>
      </w:r>
      <w:r w:rsidR="00BE730D" w:rsidRPr="00377A8C">
        <w:t xml:space="preserve">new </w:t>
      </w:r>
      <w:r w:rsidRPr="00377A8C">
        <w:t xml:space="preserve">files to </w:t>
      </w:r>
      <w:r w:rsidR="00E6722E" w:rsidRPr="00377A8C">
        <w:t>B</w:t>
      </w:r>
      <w:r w:rsidR="006F3868" w:rsidRPr="00377A8C">
        <w:t>lob storage</w:t>
      </w:r>
      <w:r w:rsidR="00E6722E" w:rsidRPr="00377A8C">
        <w:t>.</w:t>
      </w:r>
    </w:p>
    <w:p w14:paraId="3B3B466A" w14:textId="42A52DC3" w:rsidR="00867039" w:rsidRPr="00377A8C" w:rsidRDefault="00BE730D" w:rsidP="006F2D6D">
      <w:pPr>
        <w:pStyle w:val="ListParagraph"/>
        <w:numPr>
          <w:ilvl w:val="0"/>
          <w:numId w:val="40"/>
        </w:numPr>
        <w:rPr>
          <w:rFonts w:hint="eastAsia"/>
        </w:rPr>
      </w:pPr>
      <w:r w:rsidRPr="00377A8C">
        <w:t xml:space="preserve">Execute processing of the platform as described in </w:t>
      </w:r>
      <w:r w:rsidR="00361B96" w:rsidRPr="00377A8C">
        <w:t>“</w:t>
      </w:r>
      <w:r w:rsidRPr="00377A8C">
        <w:fldChar w:fldCharType="begin"/>
      </w:r>
      <w:r w:rsidRPr="00377A8C">
        <w:instrText xml:space="preserve"> REF _Ref29223160 \h </w:instrText>
      </w:r>
      <w:r w:rsidR="00377A8C">
        <w:instrText xml:space="preserve"> \* MERGEFORMAT </w:instrText>
      </w:r>
      <w:r w:rsidRPr="00377A8C">
        <w:fldChar w:fldCharType="separate"/>
      </w:r>
      <w:r w:rsidRPr="00377A8C">
        <w:t>How to run the solution</w:t>
      </w:r>
      <w:r w:rsidRPr="00377A8C">
        <w:fldChar w:fldCharType="end"/>
      </w:r>
      <w:r w:rsidR="00361B96" w:rsidRPr="00377A8C">
        <w:t>” paragraph</w:t>
      </w:r>
      <w:r w:rsidR="00E6722E" w:rsidRPr="00377A8C">
        <w:t>.</w:t>
      </w:r>
    </w:p>
    <w:p w14:paraId="007CF73D" w14:textId="5C213298" w:rsidR="00277AC2" w:rsidRPr="00377A8C" w:rsidRDefault="006A2582" w:rsidP="006F2D6D">
      <w:pPr>
        <w:pStyle w:val="ListParagraph"/>
        <w:numPr>
          <w:ilvl w:val="0"/>
          <w:numId w:val="40"/>
        </w:numPr>
        <w:rPr>
          <w:rFonts w:hint="eastAsia"/>
        </w:rPr>
      </w:pPr>
      <w:r w:rsidRPr="00377A8C">
        <w:t xml:space="preserve">Open Power BI </w:t>
      </w:r>
      <w:r w:rsidR="007C1CE4" w:rsidRPr="00377A8C">
        <w:t xml:space="preserve">PBIX </w:t>
      </w:r>
      <w:r w:rsidRPr="00377A8C">
        <w:t>report</w:t>
      </w:r>
      <w:r w:rsidR="007C1CE4" w:rsidRPr="00377A8C">
        <w:t>/Power BI</w:t>
      </w:r>
      <w:r w:rsidR="0066719B" w:rsidRPr="00377A8C">
        <w:t xml:space="preserve"> Report deployed </w:t>
      </w:r>
      <w:r w:rsidR="00F63EA6" w:rsidRPr="00377A8C">
        <w:t>Quickstart with CDM</w:t>
      </w:r>
      <w:r w:rsidR="00776166" w:rsidRPr="00377A8C">
        <w:t xml:space="preserve"> </w:t>
      </w:r>
      <w:r w:rsidR="00385358" w:rsidRPr="00377A8C">
        <w:t>w</w:t>
      </w:r>
      <w:r w:rsidR="006D1287" w:rsidRPr="00377A8C">
        <w:t xml:space="preserve">orkspace </w:t>
      </w:r>
      <w:r w:rsidR="00385358" w:rsidRPr="00377A8C">
        <w:t>in</w:t>
      </w:r>
      <w:r w:rsidR="0066719B" w:rsidRPr="00377A8C">
        <w:t xml:space="preserve"> Power BI </w:t>
      </w:r>
      <w:r w:rsidR="00385358" w:rsidRPr="00377A8C">
        <w:t>Portal</w:t>
      </w:r>
      <w:r w:rsidR="001F33C3" w:rsidRPr="00377A8C">
        <w:t xml:space="preserve"> and </w:t>
      </w:r>
      <w:r w:rsidR="00E22CBE" w:rsidRPr="00377A8C">
        <w:t>r</w:t>
      </w:r>
      <w:r w:rsidR="001F33C3" w:rsidRPr="00377A8C">
        <w:t>efresh it</w:t>
      </w:r>
      <w:r w:rsidR="00E22CBE" w:rsidRPr="00377A8C">
        <w:t xml:space="preserve"> – depending </w:t>
      </w:r>
      <w:r w:rsidR="007A0EFC" w:rsidRPr="00377A8C">
        <w:t xml:space="preserve">on which report we are trying to refresh it is going to require </w:t>
      </w:r>
      <w:r w:rsidR="00277AC2" w:rsidRPr="00377A8C">
        <w:t>different refresh procedure. These process ha</w:t>
      </w:r>
      <w:r w:rsidR="003801EF" w:rsidRPr="00377A8C">
        <w:t>ve</w:t>
      </w:r>
      <w:r w:rsidR="00277AC2" w:rsidRPr="00377A8C">
        <w:t xml:space="preserve"> been described below</w:t>
      </w:r>
      <w:r w:rsidR="00E6722E" w:rsidRPr="00377A8C">
        <w:t>.</w:t>
      </w:r>
    </w:p>
    <w:p w14:paraId="64828E7A" w14:textId="77777777" w:rsidR="00431265" w:rsidRPr="00377A8C" w:rsidRDefault="00431265" w:rsidP="00431265">
      <w:pPr>
        <w:ind w:left="360"/>
        <w:rPr>
          <w:rFonts w:hint="eastAsia"/>
        </w:rPr>
      </w:pPr>
    </w:p>
    <w:p w14:paraId="64ECC14F" w14:textId="77F0DB47" w:rsidR="009229BE" w:rsidRPr="00377A8C" w:rsidRDefault="00910AE5" w:rsidP="00192FA0">
      <w:pPr>
        <w:pStyle w:val="Heading4"/>
        <w:rPr>
          <w:rFonts w:hint="eastAsia"/>
        </w:rPr>
      </w:pPr>
      <w:r w:rsidRPr="00377A8C">
        <w:t>How to refresh</w:t>
      </w:r>
      <w:r w:rsidR="009229BE" w:rsidRPr="00377A8C">
        <w:t xml:space="preserve"> </w:t>
      </w:r>
      <w:r w:rsidR="00800265" w:rsidRPr="00377A8C">
        <w:t xml:space="preserve">a </w:t>
      </w:r>
      <w:r w:rsidR="009229BE" w:rsidRPr="00377A8C">
        <w:t>Power BI Report PBIX file</w:t>
      </w:r>
    </w:p>
    <w:p w14:paraId="6BF41D4F" w14:textId="4023F1C3" w:rsidR="00884CF4" w:rsidRPr="00377A8C" w:rsidRDefault="00BA0BAD" w:rsidP="00BA0BAD">
      <w:pPr>
        <w:rPr>
          <w:rFonts w:hint="eastAsia"/>
        </w:rPr>
      </w:pPr>
      <w:r w:rsidRPr="00377A8C">
        <w:t>I</w:t>
      </w:r>
      <w:r w:rsidR="00B65FF5" w:rsidRPr="00377A8C">
        <w:t xml:space="preserve">f </w:t>
      </w:r>
      <w:r w:rsidR="00A97077" w:rsidRPr="00377A8C">
        <w:t xml:space="preserve">the </w:t>
      </w:r>
      <w:r w:rsidR="00B65FF5" w:rsidRPr="00377A8C">
        <w:t xml:space="preserve">Power BI PBIX file </w:t>
      </w:r>
      <w:r w:rsidR="00870D73" w:rsidRPr="00377A8C">
        <w:t>is used to</w:t>
      </w:r>
      <w:r w:rsidR="00B65FF5" w:rsidRPr="00377A8C">
        <w:t xml:space="preserve"> view the reports</w:t>
      </w:r>
      <w:r w:rsidR="00870D73" w:rsidRPr="00377A8C">
        <w:t xml:space="preserve"> th</w:t>
      </w:r>
      <w:r w:rsidR="0021582A" w:rsidRPr="00377A8C">
        <w:t>ese</w:t>
      </w:r>
      <w:r w:rsidR="00870D73" w:rsidRPr="00377A8C">
        <w:t xml:space="preserve"> steps need to be</w:t>
      </w:r>
      <w:r w:rsidRPr="00377A8C">
        <w:t xml:space="preserve"> fol</w:t>
      </w:r>
      <w:r w:rsidR="00A97077" w:rsidRPr="00377A8C">
        <w:t>l</w:t>
      </w:r>
      <w:r w:rsidRPr="00377A8C">
        <w:t>ow</w:t>
      </w:r>
      <w:r w:rsidR="00870D73" w:rsidRPr="00377A8C">
        <w:t>ed</w:t>
      </w:r>
      <w:r w:rsidR="0072485A" w:rsidRPr="00377A8C">
        <w:t xml:space="preserve"> in order to refresh report</w:t>
      </w:r>
      <w:r w:rsidR="00E97DD8" w:rsidRPr="00377A8C">
        <w:t xml:space="preserve"> data</w:t>
      </w:r>
      <w:r w:rsidR="00884CF4" w:rsidRPr="00377A8C">
        <w:t>:</w:t>
      </w:r>
    </w:p>
    <w:p w14:paraId="4816A8E7" w14:textId="7213FAE0" w:rsidR="00DD7E83" w:rsidRPr="00377A8C" w:rsidRDefault="00C53DC1" w:rsidP="000E573F">
      <w:pPr>
        <w:pStyle w:val="ListParagraph"/>
        <w:numPr>
          <w:ilvl w:val="0"/>
          <w:numId w:val="63"/>
        </w:numPr>
        <w:rPr>
          <w:rFonts w:hint="eastAsia"/>
        </w:rPr>
      </w:pPr>
      <w:r w:rsidRPr="00377A8C">
        <w:t>N</w:t>
      </w:r>
      <w:r w:rsidR="00B65FF5" w:rsidRPr="00377A8C">
        <w:t xml:space="preserve">avigate to </w:t>
      </w:r>
      <w:r w:rsidR="00DD7E83" w:rsidRPr="00377A8C">
        <w:t>folder where s</w:t>
      </w:r>
      <w:r w:rsidR="00BA0BAD" w:rsidRPr="00377A8C">
        <w:t xml:space="preserve">olution </w:t>
      </w:r>
      <w:r w:rsidR="00DD7E83" w:rsidRPr="00377A8C">
        <w:t>was downloaded</w:t>
      </w:r>
      <w:r w:rsidR="005C6D16" w:rsidRPr="00377A8C">
        <w:t>.</w:t>
      </w:r>
    </w:p>
    <w:p w14:paraId="437E100B" w14:textId="3DFEAC1E" w:rsidR="00B65FF5" w:rsidRPr="00377A8C" w:rsidRDefault="00DD7E83" w:rsidP="000E573F">
      <w:pPr>
        <w:pStyle w:val="ListParagraph"/>
        <w:numPr>
          <w:ilvl w:val="0"/>
          <w:numId w:val="63"/>
        </w:numPr>
        <w:rPr>
          <w:rFonts w:hint="eastAsia"/>
        </w:rPr>
      </w:pPr>
      <w:r w:rsidRPr="00377A8C">
        <w:t>Open Power BI report</w:t>
      </w:r>
      <w:r w:rsidR="00A00390" w:rsidRPr="00377A8C">
        <w:t>/Presentation/</w:t>
      </w:r>
      <w:r w:rsidR="006D5F4B" w:rsidRPr="00377A8C">
        <w:t>IatiAndWho</w:t>
      </w:r>
      <w:r w:rsidR="00BD4E9B" w:rsidRPr="00377A8C">
        <w:t>ShowcaseReports</w:t>
      </w:r>
      <w:r w:rsidR="00B64E2D" w:rsidRPr="00377A8C">
        <w:t>.pbix</w:t>
      </w:r>
      <w:r w:rsidR="005C6D16" w:rsidRPr="00377A8C">
        <w:t>.</w:t>
      </w:r>
    </w:p>
    <w:p w14:paraId="590C9EC4" w14:textId="60FB91A2" w:rsidR="00E97DD8" w:rsidRPr="00377A8C" w:rsidRDefault="00E97DD8" w:rsidP="000E573F">
      <w:pPr>
        <w:pStyle w:val="ListParagraph"/>
        <w:numPr>
          <w:ilvl w:val="0"/>
          <w:numId w:val="63"/>
        </w:numPr>
        <w:rPr>
          <w:rFonts w:hint="eastAsia"/>
        </w:rPr>
      </w:pPr>
      <w:r w:rsidRPr="00377A8C">
        <w:t>Click</w:t>
      </w:r>
      <w:r w:rsidR="005C6D16" w:rsidRPr="00377A8C">
        <w:t xml:space="preserve"> the</w:t>
      </w:r>
      <w:r w:rsidRPr="00377A8C">
        <w:t xml:space="preserve"> Refresh button</w:t>
      </w:r>
      <w:r w:rsidR="005C6D16" w:rsidRPr="00377A8C">
        <w:t>.</w:t>
      </w:r>
    </w:p>
    <w:p w14:paraId="0EEB2C33" w14:textId="4D3D6007" w:rsidR="00E97DD8" w:rsidRPr="00377A8C" w:rsidRDefault="00E97DD8" w:rsidP="000E573F">
      <w:pPr>
        <w:pStyle w:val="ListParagraph"/>
        <w:numPr>
          <w:ilvl w:val="0"/>
          <w:numId w:val="63"/>
        </w:numPr>
        <w:rPr>
          <w:rFonts w:hint="eastAsia"/>
        </w:rPr>
      </w:pPr>
      <w:r w:rsidRPr="00377A8C">
        <w:t>Save the file</w:t>
      </w:r>
      <w:r w:rsidR="005C6D16" w:rsidRPr="00377A8C">
        <w:t>.</w:t>
      </w:r>
    </w:p>
    <w:p w14:paraId="4360A06C" w14:textId="303E93BA" w:rsidR="005452D4" w:rsidRPr="00377A8C" w:rsidRDefault="00821062" w:rsidP="005452D4">
      <w:pPr>
        <w:rPr>
          <w:rFonts w:hint="eastAsia"/>
        </w:rPr>
      </w:pPr>
      <w:r>
        <w:drawing>
          <wp:inline distT="0" distB="0" distL="0" distR="0" wp14:anchorId="1E18DC6A" wp14:editId="199108A5">
            <wp:extent cx="5641898" cy="3359150"/>
            <wp:effectExtent l="0" t="0" r="0" b="0"/>
            <wp:docPr id="1979618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1898" cy="3359150"/>
                    </a:xfrm>
                    <a:prstGeom prst="rect">
                      <a:avLst/>
                    </a:prstGeom>
                  </pic:spPr>
                </pic:pic>
              </a:graphicData>
            </a:graphic>
          </wp:inline>
        </w:drawing>
      </w:r>
    </w:p>
    <w:p w14:paraId="6BB611B9" w14:textId="77777777" w:rsidR="00431265" w:rsidRPr="00377A8C" w:rsidRDefault="00431265" w:rsidP="005452D4">
      <w:pPr>
        <w:rPr>
          <w:rFonts w:hint="eastAsia"/>
        </w:rPr>
      </w:pPr>
    </w:p>
    <w:p w14:paraId="41BF0D12" w14:textId="0B0161EC" w:rsidR="002A6D66" w:rsidRPr="00377A8C" w:rsidRDefault="009229BE" w:rsidP="00192FA0">
      <w:pPr>
        <w:pStyle w:val="Heading4"/>
        <w:rPr>
          <w:rFonts w:hint="eastAsia"/>
        </w:rPr>
      </w:pPr>
      <w:r w:rsidRPr="00377A8C">
        <w:t xml:space="preserve">How to refresh </w:t>
      </w:r>
      <w:r w:rsidR="00800265" w:rsidRPr="00377A8C">
        <w:t xml:space="preserve">a </w:t>
      </w:r>
      <w:r w:rsidRPr="00377A8C">
        <w:t>Power BI Report</w:t>
      </w:r>
      <w:r w:rsidR="002B7588" w:rsidRPr="00377A8C">
        <w:t xml:space="preserve"> in </w:t>
      </w:r>
      <w:r w:rsidR="00D17336" w:rsidRPr="00377A8C">
        <w:t xml:space="preserve">the Web </w:t>
      </w:r>
      <w:r w:rsidR="002B7588" w:rsidRPr="00377A8C">
        <w:t>Portal</w:t>
      </w:r>
    </w:p>
    <w:p w14:paraId="78D2EDC2" w14:textId="68D57F95" w:rsidR="00E30898" w:rsidRPr="00377A8C" w:rsidRDefault="00E30898" w:rsidP="00E30898">
      <w:pPr>
        <w:rPr>
          <w:rFonts w:hint="eastAsia"/>
        </w:rPr>
      </w:pPr>
      <w:r w:rsidRPr="00377A8C">
        <w:t xml:space="preserve">Reports that have been deployed into Power BI Portal can be refreshed without modifying the PBIX file. </w:t>
      </w:r>
      <w:r w:rsidR="004D18BA" w:rsidRPr="00377A8C">
        <w:t>T</w:t>
      </w:r>
      <w:r w:rsidRPr="00377A8C">
        <w:t>o refresh data, follow the steps provided below.</w:t>
      </w:r>
    </w:p>
    <w:p w14:paraId="3AE58F14" w14:textId="2EC0462F" w:rsidR="00AD5715" w:rsidRPr="00377A8C" w:rsidRDefault="00AD5715" w:rsidP="006F2D6D">
      <w:pPr>
        <w:pStyle w:val="ListParagraph"/>
        <w:numPr>
          <w:ilvl w:val="0"/>
          <w:numId w:val="44"/>
        </w:numPr>
        <w:rPr>
          <w:rFonts w:hint="eastAsia"/>
        </w:rPr>
      </w:pPr>
      <w:r w:rsidRPr="00377A8C">
        <w:t>Login to Power BI</w:t>
      </w:r>
      <w:r w:rsidR="0008167C" w:rsidRPr="00377A8C">
        <w:t>.</w:t>
      </w:r>
    </w:p>
    <w:p w14:paraId="5CCF5AD3" w14:textId="2151413B" w:rsidR="00AD5715" w:rsidRPr="00377A8C" w:rsidRDefault="00005A56" w:rsidP="006F2D6D">
      <w:pPr>
        <w:pStyle w:val="ListParagraph"/>
        <w:numPr>
          <w:ilvl w:val="0"/>
          <w:numId w:val="44"/>
        </w:numPr>
        <w:rPr>
          <w:rFonts w:hint="eastAsia"/>
        </w:rPr>
      </w:pPr>
      <w:r w:rsidRPr="00377A8C">
        <w:t>Find workspace where Power BI report has been deployed (1)</w:t>
      </w:r>
      <w:r w:rsidR="0008167C" w:rsidRPr="00377A8C">
        <w:t>.</w:t>
      </w:r>
    </w:p>
    <w:p w14:paraId="5E3A2E7E" w14:textId="45404B33" w:rsidR="00005A56" w:rsidRPr="00377A8C" w:rsidRDefault="00005A56" w:rsidP="006F2D6D">
      <w:pPr>
        <w:pStyle w:val="ListParagraph"/>
        <w:numPr>
          <w:ilvl w:val="0"/>
          <w:numId w:val="44"/>
        </w:numPr>
        <w:rPr>
          <w:rFonts w:hint="eastAsia"/>
        </w:rPr>
      </w:pPr>
      <w:r w:rsidRPr="00377A8C">
        <w:t>Click on the active workspace (2)</w:t>
      </w:r>
      <w:r w:rsidR="0008167C" w:rsidRPr="00377A8C">
        <w:t>.</w:t>
      </w:r>
    </w:p>
    <w:p w14:paraId="1297232B" w14:textId="4E91CA67" w:rsidR="00005A56" w:rsidRPr="00377A8C" w:rsidRDefault="00005A56" w:rsidP="006F2D6D">
      <w:pPr>
        <w:pStyle w:val="ListParagraph"/>
        <w:numPr>
          <w:ilvl w:val="0"/>
          <w:numId w:val="44"/>
        </w:numPr>
        <w:rPr>
          <w:rFonts w:hint="eastAsia"/>
        </w:rPr>
      </w:pPr>
      <w:r w:rsidRPr="00377A8C">
        <w:lastRenderedPageBreak/>
        <w:t>Navigate to Dataset</w:t>
      </w:r>
      <w:r w:rsidR="00C06E0C" w:rsidRPr="00377A8C">
        <w:t xml:space="preserve"> </w:t>
      </w:r>
      <w:r w:rsidR="00675935" w:rsidRPr="00377A8C">
        <w:t>Tab (3)</w:t>
      </w:r>
      <w:r w:rsidR="0008167C" w:rsidRPr="00377A8C">
        <w:t>.</w:t>
      </w:r>
    </w:p>
    <w:p w14:paraId="178EC19E" w14:textId="429F8B2F" w:rsidR="00675935" w:rsidRDefault="00675935" w:rsidP="006F2D6D">
      <w:pPr>
        <w:pStyle w:val="ListParagraph"/>
        <w:numPr>
          <w:ilvl w:val="0"/>
          <w:numId w:val="44"/>
        </w:numPr>
        <w:rPr>
          <w:rFonts w:hint="eastAsia"/>
        </w:rPr>
      </w:pPr>
      <w:r w:rsidRPr="00377A8C">
        <w:t>Hit Refresh button.</w:t>
      </w:r>
      <w:r w:rsidR="00DB132E" w:rsidRPr="00377A8C">
        <w:t xml:space="preserve"> </w:t>
      </w:r>
    </w:p>
    <w:p w14:paraId="7DAB561F" w14:textId="29A77C6B" w:rsidR="00BD7860" w:rsidRPr="00377A8C" w:rsidRDefault="00BD7860" w:rsidP="006F2D6D">
      <w:pPr>
        <w:pStyle w:val="ListParagraph"/>
        <w:numPr>
          <w:ilvl w:val="0"/>
          <w:numId w:val="44"/>
        </w:numPr>
        <w:rPr>
          <w:rFonts w:hint="eastAsia"/>
        </w:rPr>
      </w:pPr>
      <w:r>
        <w:t>Check refresh date stamp to ensure refresh has occurred (5).</w:t>
      </w:r>
    </w:p>
    <w:p w14:paraId="58F89349" w14:textId="5A77C85D" w:rsidR="00AB06D5" w:rsidRPr="00377A8C" w:rsidRDefault="00C4652C" w:rsidP="009229BE">
      <w:pPr>
        <w:rPr>
          <w:rFonts w:hint="eastAsia"/>
        </w:rPr>
      </w:pPr>
      <w:r>
        <w:drawing>
          <wp:inline distT="0" distB="0" distL="0" distR="0" wp14:anchorId="6CABAB4B" wp14:editId="2232A015">
            <wp:extent cx="6120765" cy="1859915"/>
            <wp:effectExtent l="0" t="0" r="0" b="6985"/>
            <wp:docPr id="573865692" name="Picture 19954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7"/>
                    <pic:cNvPicPr/>
                  </pic:nvPicPr>
                  <pic:blipFill>
                    <a:blip r:embed="rId174">
                      <a:extLst>
                        <a:ext uri="{28A0092B-C50C-407E-A947-70E740481C1C}">
                          <a14:useLocalDpi xmlns:a14="http://schemas.microsoft.com/office/drawing/2010/main" val="0"/>
                        </a:ext>
                      </a:extLst>
                    </a:blip>
                    <a:stretch>
                      <a:fillRect/>
                    </a:stretch>
                  </pic:blipFill>
                  <pic:spPr>
                    <a:xfrm>
                      <a:off x="0" y="0"/>
                      <a:ext cx="6120765" cy="1859915"/>
                    </a:xfrm>
                    <a:prstGeom prst="rect">
                      <a:avLst/>
                    </a:prstGeom>
                  </pic:spPr>
                </pic:pic>
              </a:graphicData>
            </a:graphic>
          </wp:inline>
        </w:drawing>
      </w:r>
    </w:p>
    <w:p w14:paraId="7526DC37" w14:textId="77777777" w:rsidR="00AB06D5" w:rsidRPr="00377A8C" w:rsidRDefault="00AB06D5">
      <w:pPr>
        <w:spacing w:after="200" w:line="276" w:lineRule="auto"/>
        <w:rPr>
          <w:rFonts w:hint="eastAsia"/>
        </w:rPr>
      </w:pPr>
      <w:r w:rsidRPr="00377A8C">
        <w:br w:type="page"/>
      </w:r>
    </w:p>
    <w:p w14:paraId="4A3E39E8" w14:textId="77777777" w:rsidR="00917EDB" w:rsidRPr="00377A8C" w:rsidRDefault="00301B1D" w:rsidP="0003515F">
      <w:pPr>
        <w:pStyle w:val="Heading2"/>
        <w:rPr>
          <w:rFonts w:hint="eastAsia"/>
        </w:rPr>
      </w:pPr>
      <w:bookmarkStart w:id="83" w:name="_Ref29222020"/>
      <w:bookmarkStart w:id="84" w:name="_Toc30618717"/>
      <w:r w:rsidRPr="00377A8C">
        <w:lastRenderedPageBreak/>
        <w:t>Removing Solution Resources</w:t>
      </w:r>
      <w:bookmarkEnd w:id="83"/>
      <w:bookmarkEnd w:id="84"/>
    </w:p>
    <w:p w14:paraId="15FD179F" w14:textId="676A1618" w:rsidR="006D5F74" w:rsidRPr="00377A8C" w:rsidRDefault="00917EDB" w:rsidP="007D5E3D">
      <w:pPr>
        <w:pStyle w:val="Heading3"/>
        <w:rPr>
          <w:rFonts w:hint="eastAsia"/>
        </w:rPr>
      </w:pPr>
      <w:bookmarkStart w:id="85" w:name="_Toc30618718"/>
      <w:r w:rsidRPr="00377A8C">
        <w:t>How to remove</w:t>
      </w:r>
      <w:r w:rsidR="0008167C" w:rsidRPr="00377A8C">
        <w:t xml:space="preserve"> the</w:t>
      </w:r>
      <w:r w:rsidRPr="00377A8C">
        <w:t xml:space="preserve"> solution</w:t>
      </w:r>
      <w:r w:rsidR="00424EFE" w:rsidRPr="00377A8C">
        <w:t xml:space="preserve"> from the Azure Portal</w:t>
      </w:r>
      <w:bookmarkEnd w:id="85"/>
    </w:p>
    <w:p w14:paraId="760A1771" w14:textId="408DE27B" w:rsidR="009929D6" w:rsidRPr="00377A8C" w:rsidRDefault="1579D784">
      <w:pPr>
        <w:rPr>
          <w:rFonts w:hint="eastAsia"/>
        </w:rPr>
      </w:pPr>
      <w:r w:rsidRPr="00377A8C">
        <w:t xml:space="preserve">The solution </w:t>
      </w:r>
      <w:r w:rsidR="00FF55D2" w:rsidRPr="00377A8C">
        <w:t xml:space="preserve">can be </w:t>
      </w:r>
      <w:r w:rsidRPr="00377A8C">
        <w:t>completely</w:t>
      </w:r>
      <w:r w:rsidR="00FF55D2" w:rsidRPr="00377A8C">
        <w:t xml:space="preserve"> removed</w:t>
      </w:r>
      <w:r w:rsidR="00D521AD" w:rsidRPr="00377A8C">
        <w:t xml:space="preserve"> by deletin</w:t>
      </w:r>
      <w:r w:rsidR="009B229E" w:rsidRPr="00377A8C">
        <w:t>g</w:t>
      </w:r>
      <w:r w:rsidR="00D521AD" w:rsidRPr="00377A8C">
        <w:t xml:space="preserve"> the Resource Group where the solution is deployed.</w:t>
      </w:r>
      <w:r w:rsidR="00E25095" w:rsidRPr="00377A8C">
        <w:t xml:space="preserve"> Please </w:t>
      </w:r>
      <w:r w:rsidR="00070974" w:rsidRPr="00377A8C">
        <w:t>note</w:t>
      </w:r>
      <w:r w:rsidR="00E25095" w:rsidRPr="00377A8C">
        <w:t xml:space="preserve"> that</w:t>
      </w:r>
      <w:r w:rsidR="00070974" w:rsidRPr="00377A8C">
        <w:t xml:space="preserve"> </w:t>
      </w:r>
      <w:r w:rsidR="00544A6F" w:rsidRPr="00377A8C">
        <w:t>this operation is irreversible</w:t>
      </w:r>
      <w:r w:rsidR="00831473" w:rsidRPr="00377A8C">
        <w:t xml:space="preserve"> and will </w:t>
      </w:r>
      <w:r w:rsidR="009929D6" w:rsidRPr="00377A8C">
        <w:t>lead to data los</w:t>
      </w:r>
      <w:r w:rsidR="00601079" w:rsidRPr="00377A8C">
        <w:t>s</w:t>
      </w:r>
      <w:r w:rsidR="009929D6" w:rsidRPr="00377A8C">
        <w:t>.</w:t>
      </w:r>
    </w:p>
    <w:p w14:paraId="0947CEC7" w14:textId="27939805" w:rsidR="00FF55D2" w:rsidRPr="00377A8C" w:rsidRDefault="009929D6">
      <w:pPr>
        <w:rPr>
          <w:rFonts w:hint="eastAsia"/>
        </w:rPr>
      </w:pPr>
      <w:r w:rsidRPr="00377A8C">
        <w:t xml:space="preserve">To delete </w:t>
      </w:r>
      <w:r w:rsidR="1579D784" w:rsidRPr="00377A8C">
        <w:t xml:space="preserve">the </w:t>
      </w:r>
      <w:r w:rsidRPr="00377A8C">
        <w:t>Resource</w:t>
      </w:r>
      <w:r w:rsidR="00E25095" w:rsidRPr="00377A8C">
        <w:t xml:space="preserve"> </w:t>
      </w:r>
      <w:r w:rsidR="00BA2A84" w:rsidRPr="00377A8C">
        <w:t>Group</w:t>
      </w:r>
      <w:r w:rsidR="0006390A" w:rsidRPr="00377A8C">
        <w:t>,</w:t>
      </w:r>
      <w:r w:rsidR="00BA2A84" w:rsidRPr="00377A8C">
        <w:t xml:space="preserve"> </w:t>
      </w:r>
      <w:r w:rsidR="00614B32" w:rsidRPr="00377A8C">
        <w:t>follow</w:t>
      </w:r>
      <w:r w:rsidR="00BA2A84" w:rsidRPr="00377A8C">
        <w:t xml:space="preserve"> </w:t>
      </w:r>
      <w:r w:rsidR="1579D784" w:rsidRPr="00377A8C">
        <w:t xml:space="preserve">the </w:t>
      </w:r>
      <w:r w:rsidR="00BA2A84" w:rsidRPr="00377A8C">
        <w:t xml:space="preserve">steps </w:t>
      </w:r>
      <w:r w:rsidR="004A241B" w:rsidRPr="00377A8C">
        <w:t>described below</w:t>
      </w:r>
      <w:r w:rsidR="1579D784" w:rsidRPr="00377A8C">
        <w:t>:</w:t>
      </w:r>
    </w:p>
    <w:p w14:paraId="07B1B17F" w14:textId="3BD9C3AF" w:rsidR="00266140" w:rsidRPr="00377A8C" w:rsidRDefault="00266140" w:rsidP="006F2D6D">
      <w:pPr>
        <w:pStyle w:val="ListParagraph"/>
        <w:numPr>
          <w:ilvl w:val="0"/>
          <w:numId w:val="30"/>
        </w:numPr>
        <w:rPr>
          <w:rFonts w:hint="eastAsia"/>
        </w:rPr>
      </w:pPr>
      <w:r w:rsidRPr="00377A8C">
        <w:rPr>
          <w:noProof w:val="0"/>
        </w:rPr>
        <w:t xml:space="preserve">Login to Azure Portal using the following </w:t>
      </w:r>
      <w:hyperlink r:id="rId175" w:history="1">
        <w:r w:rsidRPr="00377A8C">
          <w:rPr>
            <w:rStyle w:val="Hyperlink"/>
            <w:noProof w:val="0"/>
          </w:rPr>
          <w:t>link</w:t>
        </w:r>
      </w:hyperlink>
    </w:p>
    <w:p w14:paraId="4EF122D9" w14:textId="28D5D030" w:rsidR="00266140" w:rsidRPr="00377A8C" w:rsidRDefault="00694F22" w:rsidP="006F2D6D">
      <w:pPr>
        <w:pStyle w:val="ListParagraph"/>
        <w:numPr>
          <w:ilvl w:val="0"/>
          <w:numId w:val="30"/>
        </w:numPr>
        <w:rPr>
          <w:rFonts w:hint="eastAsia"/>
        </w:rPr>
      </w:pPr>
      <w:r w:rsidRPr="00377A8C">
        <w:t xml:space="preserve">Navigate to </w:t>
      </w:r>
      <w:r w:rsidR="1579D784" w:rsidRPr="00377A8C">
        <w:t>the Resource</w:t>
      </w:r>
      <w:r w:rsidRPr="00377A8C">
        <w:t xml:space="preserve"> Group where </w:t>
      </w:r>
      <w:r w:rsidR="1579D784" w:rsidRPr="00377A8C">
        <w:t xml:space="preserve">the </w:t>
      </w:r>
      <w:r w:rsidRPr="00377A8C">
        <w:t xml:space="preserve">solution </w:t>
      </w:r>
      <w:r w:rsidR="00440D38" w:rsidRPr="00377A8C">
        <w:t>is</w:t>
      </w:r>
      <w:r w:rsidRPr="00377A8C">
        <w:t xml:space="preserve"> deployed</w:t>
      </w:r>
      <w:r w:rsidR="1579D784" w:rsidRPr="00377A8C">
        <w:t>.</w:t>
      </w:r>
    </w:p>
    <w:p w14:paraId="374BBA80" w14:textId="61FA8AA5" w:rsidR="00E616A3" w:rsidRPr="00377A8C" w:rsidRDefault="000D480A" w:rsidP="006F2D6D">
      <w:pPr>
        <w:pStyle w:val="ListParagraph"/>
        <w:numPr>
          <w:ilvl w:val="0"/>
          <w:numId w:val="30"/>
        </w:numPr>
        <w:rPr>
          <w:rFonts w:hint="eastAsia"/>
        </w:rPr>
      </w:pPr>
      <w:r w:rsidRPr="00377A8C">
        <w:t>Double c</w:t>
      </w:r>
      <w:r w:rsidR="00316DD8" w:rsidRPr="00377A8C">
        <w:t>heck i</w:t>
      </w:r>
      <w:r w:rsidR="004A5E6F" w:rsidRPr="00377A8C">
        <w:t xml:space="preserve">f </w:t>
      </w:r>
      <w:r w:rsidR="1579D784" w:rsidRPr="00377A8C">
        <w:t xml:space="preserve">the </w:t>
      </w:r>
      <w:r w:rsidR="003000D8" w:rsidRPr="00377A8C">
        <w:t>correct resource group has been chosen</w:t>
      </w:r>
      <w:r w:rsidR="1579D784" w:rsidRPr="00377A8C">
        <w:t>,</w:t>
      </w:r>
      <w:r w:rsidR="003000D8" w:rsidRPr="00377A8C">
        <w:t xml:space="preserve"> and </w:t>
      </w:r>
      <w:r w:rsidR="0061143E" w:rsidRPr="00377A8C">
        <w:t>if resources that are present can be deleted</w:t>
      </w:r>
      <w:r w:rsidR="1579D784" w:rsidRPr="00377A8C">
        <w:t>.</w:t>
      </w:r>
    </w:p>
    <w:p w14:paraId="26C0D8AB" w14:textId="5C902F67" w:rsidR="006070D6" w:rsidRPr="00377A8C" w:rsidRDefault="1579D784" w:rsidP="006F2D6D">
      <w:pPr>
        <w:pStyle w:val="ListParagraph"/>
        <w:numPr>
          <w:ilvl w:val="0"/>
          <w:numId w:val="30"/>
        </w:numPr>
        <w:rPr>
          <w:rFonts w:hint="eastAsia"/>
        </w:rPr>
      </w:pPr>
      <w:r w:rsidRPr="00377A8C">
        <w:t>Select</w:t>
      </w:r>
      <w:r w:rsidR="006070D6" w:rsidRPr="00377A8C">
        <w:t xml:space="preserve"> Delete </w:t>
      </w:r>
      <w:r w:rsidRPr="00377A8C">
        <w:t>Resource</w:t>
      </w:r>
      <w:r w:rsidR="006070D6" w:rsidRPr="00377A8C">
        <w:t xml:space="preserve"> Group</w:t>
      </w:r>
      <w:r w:rsidR="0089406B" w:rsidRPr="00377A8C">
        <w:t xml:space="preserve"> (this operation is irreversible and will lead to data loss</w:t>
      </w:r>
      <w:r w:rsidRPr="00377A8C">
        <w:t>).</w:t>
      </w:r>
      <w:r w:rsidR="0006390A" w:rsidRPr="00377A8C">
        <w:t xml:space="preserve"> </w:t>
      </w:r>
      <w:r w:rsidR="006070D6" w:rsidRPr="00377A8C">
        <w:t>Hit Delete Reso</w:t>
      </w:r>
      <w:r w:rsidR="00440D38" w:rsidRPr="00377A8C">
        <w:t>u</w:t>
      </w:r>
      <w:r w:rsidR="006070D6" w:rsidRPr="00377A8C">
        <w:t>rce Group</w:t>
      </w:r>
      <w:r w:rsidR="0006390A" w:rsidRPr="00377A8C">
        <w:t>.</w:t>
      </w:r>
    </w:p>
    <w:p w14:paraId="1727BEA4" w14:textId="7E1DF69C" w:rsidR="006070D6" w:rsidRPr="00377A8C" w:rsidRDefault="00BB5627" w:rsidP="006F2D6D">
      <w:pPr>
        <w:pStyle w:val="ListParagraph"/>
        <w:numPr>
          <w:ilvl w:val="0"/>
          <w:numId w:val="30"/>
        </w:numPr>
        <w:rPr>
          <w:rFonts w:hint="eastAsia"/>
        </w:rPr>
      </w:pPr>
      <w:r w:rsidRPr="00377A8C">
        <w:t>When</w:t>
      </w:r>
      <w:r w:rsidR="1579D784" w:rsidRPr="00377A8C">
        <w:t xml:space="preserve"> the</w:t>
      </w:r>
      <w:r w:rsidRPr="00377A8C">
        <w:t xml:space="preserve"> Deletion confirmation panel shows up - </w:t>
      </w:r>
      <w:r w:rsidR="006070D6" w:rsidRPr="00377A8C">
        <w:t>Confirm</w:t>
      </w:r>
      <w:r w:rsidRPr="00377A8C">
        <w:t xml:space="preserve"> Deletion by typing </w:t>
      </w:r>
      <w:r w:rsidR="00440D38" w:rsidRPr="00377A8C">
        <w:t xml:space="preserve">the </w:t>
      </w:r>
      <w:r w:rsidRPr="00377A8C">
        <w:t>resource group name</w:t>
      </w:r>
      <w:r w:rsidR="00AB6847" w:rsidRPr="00377A8C">
        <w:t xml:space="preserve"> in the text box and accept delet</w:t>
      </w:r>
      <w:r w:rsidR="00314B57" w:rsidRPr="00377A8C">
        <w:t>e</w:t>
      </w:r>
      <w:r w:rsidR="1579D784" w:rsidRPr="00377A8C">
        <w:t>.</w:t>
      </w:r>
    </w:p>
    <w:p w14:paraId="59BC444E" w14:textId="36AF3633" w:rsidR="00AB06D5" w:rsidRPr="00377A8C" w:rsidRDefault="0015572F" w:rsidP="00192FA0">
      <w:pPr>
        <w:rPr>
          <w:rFonts w:hint="eastAsia"/>
        </w:rPr>
      </w:pPr>
      <w:r>
        <w:drawing>
          <wp:inline distT="0" distB="0" distL="0" distR="0" wp14:anchorId="7ABF0330" wp14:editId="0B10F7EC">
            <wp:extent cx="5295025" cy="3519578"/>
            <wp:effectExtent l="0" t="0" r="1270" b="5080"/>
            <wp:docPr id="634176034" name="Picture 19954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2"/>
                    <pic:cNvPicPr/>
                  </pic:nvPicPr>
                  <pic:blipFill>
                    <a:blip r:embed="rId176">
                      <a:extLst>
                        <a:ext uri="{28A0092B-C50C-407E-A947-70E740481C1C}">
                          <a14:useLocalDpi xmlns:a14="http://schemas.microsoft.com/office/drawing/2010/main" val="0"/>
                        </a:ext>
                      </a:extLst>
                    </a:blip>
                    <a:stretch>
                      <a:fillRect/>
                    </a:stretch>
                  </pic:blipFill>
                  <pic:spPr>
                    <a:xfrm>
                      <a:off x="0" y="0"/>
                      <a:ext cx="5295025" cy="3519578"/>
                    </a:xfrm>
                    <a:prstGeom prst="rect">
                      <a:avLst/>
                    </a:prstGeom>
                  </pic:spPr>
                </pic:pic>
              </a:graphicData>
            </a:graphic>
          </wp:inline>
        </w:drawing>
      </w:r>
    </w:p>
    <w:p w14:paraId="11472180" w14:textId="77777777" w:rsidR="00AB06D5" w:rsidRPr="00377A8C" w:rsidRDefault="00AB06D5">
      <w:pPr>
        <w:spacing w:after="200" w:line="276" w:lineRule="auto"/>
        <w:rPr>
          <w:rFonts w:hint="eastAsia"/>
        </w:rPr>
      </w:pPr>
      <w:r w:rsidRPr="00377A8C">
        <w:br w:type="page"/>
      </w:r>
    </w:p>
    <w:p w14:paraId="7E85D5D6" w14:textId="5D3F5AE0" w:rsidR="0003515F" w:rsidRPr="00377A8C" w:rsidRDefault="006D5F74">
      <w:pPr>
        <w:pStyle w:val="Heading2"/>
        <w:rPr>
          <w:rFonts w:hint="eastAsia"/>
        </w:rPr>
      </w:pPr>
      <w:bookmarkStart w:id="86" w:name="_Toc30618719"/>
      <w:r w:rsidRPr="00377A8C">
        <w:lastRenderedPageBreak/>
        <w:t>Cost</w:t>
      </w:r>
      <w:r w:rsidR="007D4575" w:rsidRPr="00377A8C">
        <w:t>s</w:t>
      </w:r>
      <w:bookmarkEnd w:id="86"/>
    </w:p>
    <w:p w14:paraId="72B298F2" w14:textId="63A5B913" w:rsidR="008A1EAE" w:rsidRPr="00377A8C" w:rsidRDefault="00EF2EDD">
      <w:pPr>
        <w:rPr>
          <w:rFonts w:hint="eastAsia"/>
        </w:rPr>
      </w:pPr>
      <w:r w:rsidRPr="00377A8C">
        <w:t>Running cost</w:t>
      </w:r>
      <w:r w:rsidR="00440D38" w:rsidRPr="00377A8C">
        <w:t>s are</w:t>
      </w:r>
      <w:r w:rsidRPr="00377A8C">
        <w:t xml:space="preserve"> strictly dependant </w:t>
      </w:r>
      <w:r w:rsidR="00833049" w:rsidRPr="00377A8C">
        <w:t>on the</w:t>
      </w:r>
      <w:r w:rsidR="005401C2" w:rsidRPr="00377A8C">
        <w:t xml:space="preserve"> amount of data that is </w:t>
      </w:r>
      <w:r w:rsidR="1579D784" w:rsidRPr="00377A8C">
        <w:t>being</w:t>
      </w:r>
      <w:r w:rsidR="005401C2" w:rsidRPr="00377A8C">
        <w:t xml:space="preserve"> processed and also on the duration of the execution</w:t>
      </w:r>
      <w:r w:rsidR="00496D38" w:rsidRPr="00377A8C">
        <w:t>.</w:t>
      </w:r>
      <w:r w:rsidR="005047E3" w:rsidRPr="00377A8C">
        <w:t xml:space="preserve"> </w:t>
      </w:r>
    </w:p>
    <w:p w14:paraId="4D7E7B0E" w14:textId="649E64C4" w:rsidR="001A45ED" w:rsidRPr="00377A8C" w:rsidRDefault="001A45ED">
      <w:pPr>
        <w:rPr>
          <w:rFonts w:hint="eastAsia"/>
        </w:rPr>
      </w:pPr>
      <w:r w:rsidRPr="00377A8C">
        <w:t xml:space="preserve">There are </w:t>
      </w:r>
      <w:r w:rsidR="008A1EAE" w:rsidRPr="00377A8C">
        <w:t xml:space="preserve">two </w:t>
      </w:r>
      <w:r w:rsidRPr="00377A8C">
        <w:t xml:space="preserve">factors that </w:t>
      </w:r>
      <w:r w:rsidR="003B73F8">
        <w:t>have</w:t>
      </w:r>
      <w:r w:rsidR="008A1EAE" w:rsidRPr="00377A8C">
        <w:t xml:space="preserve"> influence on </w:t>
      </w:r>
      <w:r w:rsidR="00EB4D6B" w:rsidRPr="00377A8C">
        <w:t xml:space="preserve">the solution </w:t>
      </w:r>
      <w:r w:rsidRPr="00377A8C">
        <w:t>cost:</w:t>
      </w:r>
    </w:p>
    <w:p w14:paraId="7B7A1541" w14:textId="25530B9E" w:rsidR="00DD04CF" w:rsidRPr="00377A8C" w:rsidRDefault="00DD04CF" w:rsidP="006F2D6D">
      <w:pPr>
        <w:pStyle w:val="ListParagraph"/>
        <w:numPr>
          <w:ilvl w:val="0"/>
          <w:numId w:val="31"/>
        </w:numPr>
        <w:rPr>
          <w:rFonts w:hint="eastAsia"/>
        </w:rPr>
      </w:pPr>
      <w:r w:rsidRPr="00377A8C">
        <w:t xml:space="preserve">Storage </w:t>
      </w:r>
      <w:r w:rsidR="00BD7E04" w:rsidRPr="00377A8C">
        <w:t>–</w:t>
      </w:r>
      <w:r w:rsidRPr="00377A8C">
        <w:t xml:space="preserve"> s</w:t>
      </w:r>
      <w:r w:rsidR="002A1A09" w:rsidRPr="00377A8C">
        <w:t>ize of the</w:t>
      </w:r>
      <w:r w:rsidR="00992493" w:rsidRPr="00377A8C">
        <w:t xml:space="preserve"> </w:t>
      </w:r>
      <w:r w:rsidR="00E87A19" w:rsidRPr="00377A8C">
        <w:t>datasets</w:t>
      </w:r>
      <w:r w:rsidR="00447919" w:rsidRPr="00377A8C">
        <w:t xml:space="preserve"> stored statical</w:t>
      </w:r>
      <w:r w:rsidR="00161299" w:rsidRPr="00377A8C">
        <w:t>l</w:t>
      </w:r>
      <w:r w:rsidR="00447919" w:rsidRPr="00377A8C">
        <w:t>y</w:t>
      </w:r>
      <w:r w:rsidR="00195640" w:rsidRPr="00377A8C">
        <w:t xml:space="preserve"> </w:t>
      </w:r>
      <w:r w:rsidR="00BD7E04" w:rsidRPr="00377A8C">
        <w:t xml:space="preserve">in </w:t>
      </w:r>
      <w:r w:rsidR="00C2750A" w:rsidRPr="00377A8C">
        <w:t>Storage Account</w:t>
      </w:r>
      <w:r w:rsidR="00BD7E04" w:rsidRPr="00377A8C">
        <w:t xml:space="preserve">, Data Lake </w:t>
      </w:r>
      <w:r w:rsidR="00595A4C" w:rsidRPr="00377A8C">
        <w:t>Storage</w:t>
      </w:r>
      <w:r w:rsidR="007408C1" w:rsidRPr="00377A8C">
        <w:t xml:space="preserve"> and</w:t>
      </w:r>
      <w:r w:rsidR="00086FEF" w:rsidRPr="00377A8C">
        <w:t xml:space="preserve"> </w:t>
      </w:r>
      <w:r w:rsidR="007408C1" w:rsidRPr="00377A8C">
        <w:t>Synapse Analytics</w:t>
      </w:r>
      <w:r w:rsidR="00C2750A" w:rsidRPr="00377A8C">
        <w:t xml:space="preserve"> database</w:t>
      </w:r>
      <w:r w:rsidR="00314B57" w:rsidRPr="00377A8C">
        <w:t>.</w:t>
      </w:r>
    </w:p>
    <w:p w14:paraId="606506F1" w14:textId="6FCF1323" w:rsidR="009678EB" w:rsidRPr="00377A8C" w:rsidRDefault="00DD04CF" w:rsidP="006F2D6D">
      <w:pPr>
        <w:pStyle w:val="ListParagraph"/>
        <w:numPr>
          <w:ilvl w:val="0"/>
          <w:numId w:val="31"/>
        </w:numPr>
        <w:rPr>
          <w:rFonts w:hint="eastAsia"/>
        </w:rPr>
      </w:pPr>
      <w:r w:rsidRPr="00377A8C">
        <w:t xml:space="preserve">Compute - </w:t>
      </w:r>
      <w:r w:rsidR="00E87A19" w:rsidRPr="00377A8C">
        <w:t>p</w:t>
      </w:r>
      <w:r w:rsidRPr="00377A8C">
        <w:t xml:space="preserve">rocessing </w:t>
      </w:r>
      <w:r w:rsidR="00EB4D6B" w:rsidRPr="00377A8C">
        <w:t xml:space="preserve">time of </w:t>
      </w:r>
      <w:r w:rsidRPr="00377A8C">
        <w:t xml:space="preserve">the </w:t>
      </w:r>
      <w:r w:rsidR="00E87A19" w:rsidRPr="00377A8C">
        <w:t xml:space="preserve">datasets </w:t>
      </w:r>
      <w:r w:rsidR="00EB4D6B" w:rsidRPr="00377A8C">
        <w:t xml:space="preserve">and amount of entities processed </w:t>
      </w:r>
      <w:r w:rsidR="009678EB" w:rsidRPr="00377A8C">
        <w:t>(depend</w:t>
      </w:r>
      <w:r w:rsidR="007408C1" w:rsidRPr="00377A8C">
        <w:t>s</w:t>
      </w:r>
      <w:r w:rsidR="009678EB" w:rsidRPr="00377A8C">
        <w:t xml:space="preserve"> on </w:t>
      </w:r>
      <w:r w:rsidR="007408C1" w:rsidRPr="00377A8C">
        <w:t xml:space="preserve">the </w:t>
      </w:r>
      <w:r w:rsidR="009678EB" w:rsidRPr="00377A8C">
        <w:t>size of the data</w:t>
      </w:r>
      <w:r w:rsidR="0031147D" w:rsidRPr="00377A8C">
        <w:t xml:space="preserve"> as well</w:t>
      </w:r>
      <w:r w:rsidR="009678EB" w:rsidRPr="00377A8C">
        <w:t>)</w:t>
      </w:r>
      <w:r w:rsidR="00086FEF" w:rsidRPr="00377A8C">
        <w:t xml:space="preserve"> – Synapse</w:t>
      </w:r>
      <w:r w:rsidR="007408C1" w:rsidRPr="00377A8C">
        <w:t xml:space="preserve"> </w:t>
      </w:r>
      <w:r w:rsidR="00086FEF" w:rsidRPr="00377A8C">
        <w:t>Analytics</w:t>
      </w:r>
      <w:r w:rsidR="00307430" w:rsidRPr="00377A8C">
        <w:t xml:space="preserve"> and Azure Data Factory.</w:t>
      </w:r>
    </w:p>
    <w:p w14:paraId="15ADE925" w14:textId="03A753DE" w:rsidR="00AC34CA" w:rsidRDefault="00AC34CA" w:rsidP="007D5E3D">
      <w:pPr>
        <w:rPr>
          <w:rFonts w:hint="eastAsia"/>
        </w:rPr>
      </w:pPr>
      <w:r>
        <w:t>Note: If users make architectural changes or add their own data to this solutions, costs may vary from what is outlined below.</w:t>
      </w:r>
    </w:p>
    <w:p w14:paraId="486FE34E" w14:textId="2416B1C0" w:rsidR="00EF2EDD" w:rsidRPr="00377A8C" w:rsidRDefault="007408C1" w:rsidP="007D5E3D">
      <w:pPr>
        <w:rPr>
          <w:rFonts w:hint="eastAsia"/>
        </w:rPr>
      </w:pPr>
      <w:r w:rsidRPr="00377A8C">
        <w:t>The</w:t>
      </w:r>
      <w:r w:rsidR="00753065" w:rsidRPr="00377A8C">
        <w:t xml:space="preserve"> c</w:t>
      </w:r>
      <w:r w:rsidR="00AF0B31" w:rsidRPr="00377A8C">
        <w:t xml:space="preserve">ompute </w:t>
      </w:r>
      <w:r w:rsidR="003F2FE0">
        <w:t>typically drives</w:t>
      </w:r>
      <w:r w:rsidR="00753065" w:rsidRPr="00377A8C">
        <w:t xml:space="preserve"> the</w:t>
      </w:r>
      <w:r w:rsidR="00AF0B31" w:rsidRPr="00377A8C">
        <w:t xml:space="preserve"> majority of the </w:t>
      </w:r>
      <w:r w:rsidR="00753065" w:rsidRPr="00377A8C">
        <w:t>costs</w:t>
      </w:r>
      <w:r w:rsidR="00C2750A" w:rsidRPr="00377A8C">
        <w:t>. Storage is fairly inexpensive in compar</w:t>
      </w:r>
      <w:r w:rsidR="000F0850" w:rsidRPr="00377A8C">
        <w:t>i</w:t>
      </w:r>
      <w:r w:rsidR="00C2750A" w:rsidRPr="00377A8C">
        <w:t>son.</w:t>
      </w:r>
      <w:r w:rsidR="00307430" w:rsidRPr="00377A8C">
        <w:t xml:space="preserve"> The</w:t>
      </w:r>
      <w:r w:rsidR="00D87EA0" w:rsidRPr="00377A8C">
        <w:t xml:space="preserve"> smallest billing unit for the</w:t>
      </w:r>
      <w:r w:rsidR="00307430" w:rsidRPr="00377A8C">
        <w:t xml:space="preserve"> most expensive resource</w:t>
      </w:r>
      <w:r w:rsidR="00BD3D71" w:rsidRPr="00377A8C">
        <w:t xml:space="preserve"> (Synapse Analytic</w:t>
      </w:r>
      <w:r w:rsidR="008F362F" w:rsidRPr="00377A8C">
        <w:t>s</w:t>
      </w:r>
      <w:r w:rsidR="00BD3D71" w:rsidRPr="00377A8C">
        <w:t>)</w:t>
      </w:r>
      <w:r w:rsidR="006E12A6" w:rsidRPr="00377A8C">
        <w:t xml:space="preserve"> </w:t>
      </w:r>
      <w:r w:rsidR="00D87EA0" w:rsidRPr="00377A8C">
        <w:t xml:space="preserve">will be </w:t>
      </w:r>
      <w:r w:rsidR="00163976" w:rsidRPr="00377A8C">
        <w:t xml:space="preserve">a </w:t>
      </w:r>
      <w:r w:rsidR="00D87EA0" w:rsidRPr="00377A8C">
        <w:t>single hour</w:t>
      </w:r>
      <w:r w:rsidR="00AE0CDB" w:rsidRPr="00377A8C">
        <w:t xml:space="preserve">, irrespectively </w:t>
      </w:r>
      <w:r w:rsidR="0025476C" w:rsidRPr="00377A8C">
        <w:t xml:space="preserve">of </w:t>
      </w:r>
      <w:r w:rsidR="00474E45" w:rsidRPr="00377A8C">
        <w:t xml:space="preserve">running 2 </w:t>
      </w:r>
      <w:r w:rsidR="000D0196" w:rsidRPr="00377A8C">
        <w:t xml:space="preserve">minutes </w:t>
      </w:r>
      <w:r w:rsidR="00474E45" w:rsidRPr="00377A8C">
        <w:t>or 59</w:t>
      </w:r>
      <w:r w:rsidR="000D0196" w:rsidRPr="00377A8C">
        <w:t xml:space="preserve"> </w:t>
      </w:r>
      <w:r w:rsidR="00474E45" w:rsidRPr="00377A8C">
        <w:t>min</w:t>
      </w:r>
      <w:r w:rsidR="000D0196" w:rsidRPr="00377A8C">
        <w:t>utes</w:t>
      </w:r>
      <w:r w:rsidR="00372C82" w:rsidRPr="00377A8C">
        <w:t>.</w:t>
      </w:r>
    </w:p>
    <w:p w14:paraId="2B2F71E6" w14:textId="77777777" w:rsidR="00431265" w:rsidRPr="00377A8C" w:rsidRDefault="00431265" w:rsidP="007D5E3D">
      <w:pPr>
        <w:rPr>
          <w:rFonts w:hint="eastAsia"/>
        </w:rPr>
      </w:pPr>
    </w:p>
    <w:p w14:paraId="0CBBD5F8" w14:textId="1D46F77C" w:rsidR="002B36FF" w:rsidRPr="00377A8C" w:rsidRDefault="002B36FF" w:rsidP="007D4575">
      <w:pPr>
        <w:pStyle w:val="Heading3"/>
        <w:rPr>
          <w:rFonts w:hint="eastAsia"/>
        </w:rPr>
      </w:pPr>
      <w:bookmarkStart w:id="87" w:name="_Toc30618720"/>
      <w:r w:rsidRPr="00377A8C">
        <w:t xml:space="preserve">What are </w:t>
      </w:r>
      <w:r w:rsidR="00D24B5F" w:rsidRPr="00377A8C">
        <w:t xml:space="preserve">the </w:t>
      </w:r>
      <w:r w:rsidR="00424EFE" w:rsidRPr="00377A8C">
        <w:t>a</w:t>
      </w:r>
      <w:r w:rsidRPr="00377A8C">
        <w:t xml:space="preserve">verage </w:t>
      </w:r>
      <w:r w:rsidR="00424EFE" w:rsidRPr="00377A8C">
        <w:t>r</w:t>
      </w:r>
      <w:r w:rsidRPr="00377A8C">
        <w:t xml:space="preserve">unning </w:t>
      </w:r>
      <w:r w:rsidR="00424EFE" w:rsidRPr="00377A8C">
        <w:t>c</w:t>
      </w:r>
      <w:r w:rsidRPr="00377A8C">
        <w:t>osts</w:t>
      </w:r>
      <w:bookmarkEnd w:id="87"/>
    </w:p>
    <w:p w14:paraId="41795935" w14:textId="34D39A45" w:rsidR="00757191" w:rsidRPr="00377A8C" w:rsidRDefault="00077652" w:rsidP="007D5E3D">
      <w:pPr>
        <w:rPr>
          <w:rFonts w:hint="eastAsia"/>
        </w:rPr>
      </w:pPr>
      <w:r w:rsidRPr="00377A8C">
        <w:t xml:space="preserve">Costs can be estimated using the </w:t>
      </w:r>
      <w:r w:rsidR="00BB14DE" w:rsidRPr="00377A8C">
        <w:t xml:space="preserve">Azure Pricing Calculator </w:t>
      </w:r>
      <w:r w:rsidR="007B7C13" w:rsidRPr="00377A8C">
        <w:t>(</w:t>
      </w:r>
      <w:hyperlink r:id="rId177" w:history="1">
        <w:r w:rsidR="007B7C13" w:rsidRPr="00377A8C">
          <w:rPr>
            <w:rStyle w:val="Hyperlink"/>
          </w:rPr>
          <w:t>link</w:t>
        </w:r>
      </w:hyperlink>
      <w:r w:rsidR="007B7C13" w:rsidRPr="00377A8C">
        <w:rPr>
          <w:rStyle w:val="Hyperlink"/>
        </w:rPr>
        <w:t>)</w:t>
      </w:r>
      <w:r w:rsidR="00A46892" w:rsidRPr="00377A8C">
        <w:t xml:space="preserve">. </w:t>
      </w:r>
      <w:r w:rsidR="005C5016" w:rsidRPr="00377A8C">
        <w:t xml:space="preserve">The </w:t>
      </w:r>
      <w:r w:rsidR="00365FE4" w:rsidRPr="00377A8C">
        <w:t>values provided below were</w:t>
      </w:r>
      <w:r w:rsidR="00757191" w:rsidRPr="00377A8C">
        <w:t xml:space="preserve"> based on the test </w:t>
      </w:r>
      <w:r w:rsidR="008D43E4" w:rsidRPr="00377A8C">
        <w:t xml:space="preserve">datasets </w:t>
      </w:r>
      <w:r w:rsidR="00757191" w:rsidRPr="00377A8C">
        <w:t>provided</w:t>
      </w:r>
      <w:r w:rsidR="008D43E4" w:rsidRPr="00377A8C">
        <w:t xml:space="preserve"> as a part of the solution.</w:t>
      </w:r>
      <w:r w:rsidR="00A570BF" w:rsidRPr="00377A8C">
        <w:t xml:space="preserve"> </w:t>
      </w:r>
      <w:r w:rsidR="00F53002" w:rsidRPr="0080050C">
        <w:t xml:space="preserve">The cost remains </w:t>
      </w:r>
      <w:r w:rsidR="00F53002">
        <w:t xml:space="preserve">around </w:t>
      </w:r>
      <w:r w:rsidR="00F53002" w:rsidRPr="0080050C">
        <w:t xml:space="preserve">the same as </w:t>
      </w:r>
      <w:r w:rsidR="00F53002">
        <w:t xml:space="preserve">the estimates below, as </w:t>
      </w:r>
      <w:r w:rsidR="00F53002" w:rsidRPr="0080050C">
        <w:t xml:space="preserve">long as </w:t>
      </w:r>
      <w:r w:rsidR="00F53002">
        <w:t xml:space="preserve">the </w:t>
      </w:r>
      <w:r w:rsidR="00F53002" w:rsidRPr="0080050C">
        <w:t>data doesn’t grow beyond 10GB and execution time is no longer than 1 hour per day.</w:t>
      </w:r>
    </w:p>
    <w:p w14:paraId="42E71C1C" w14:textId="33131025" w:rsidR="00CD7F92" w:rsidRPr="00377A8C" w:rsidRDefault="005660FC">
      <w:pPr>
        <w:rPr>
          <w:rFonts w:hint="eastAsia"/>
        </w:rPr>
      </w:pPr>
      <w:r w:rsidRPr="00377A8C">
        <w:rPr>
          <w:b/>
        </w:rPr>
        <w:t>Number of Sources:</w:t>
      </w:r>
      <w:r w:rsidRPr="00377A8C">
        <w:t xml:space="preserve"> 2</w:t>
      </w:r>
    </w:p>
    <w:p w14:paraId="77A58A8B" w14:textId="7D5F24F1" w:rsidR="001A7A18" w:rsidRPr="00377A8C" w:rsidRDefault="00CD7F92">
      <w:pPr>
        <w:rPr>
          <w:rFonts w:hint="eastAsia"/>
        </w:rPr>
      </w:pPr>
      <w:r w:rsidRPr="00377A8C">
        <w:rPr>
          <w:b/>
        </w:rPr>
        <w:t>Dataset</w:t>
      </w:r>
      <w:r w:rsidR="005660FC" w:rsidRPr="00377A8C">
        <w:rPr>
          <w:b/>
        </w:rPr>
        <w:t xml:space="preserve"> </w:t>
      </w:r>
      <w:r w:rsidRPr="00377A8C">
        <w:rPr>
          <w:b/>
        </w:rPr>
        <w:t>Size:</w:t>
      </w:r>
      <w:r w:rsidRPr="00377A8C">
        <w:t xml:space="preserve"> </w:t>
      </w:r>
      <w:r w:rsidR="002969E8" w:rsidRPr="00377A8C">
        <w:t>250MB</w:t>
      </w:r>
    </w:p>
    <w:p w14:paraId="0D1D582D" w14:textId="44D78313" w:rsidR="00CD7F92" w:rsidRPr="00377A8C" w:rsidRDefault="005660FC">
      <w:pPr>
        <w:rPr>
          <w:rFonts w:hint="eastAsia"/>
        </w:rPr>
      </w:pPr>
      <w:r w:rsidRPr="00377A8C">
        <w:rPr>
          <w:b/>
        </w:rPr>
        <w:t>Number</w:t>
      </w:r>
      <w:r w:rsidR="00CD7F92" w:rsidRPr="00377A8C">
        <w:rPr>
          <w:b/>
        </w:rPr>
        <w:t xml:space="preserve"> of entities:</w:t>
      </w:r>
      <w:r w:rsidR="00CD7F92" w:rsidRPr="00377A8C">
        <w:t xml:space="preserve"> </w:t>
      </w:r>
      <w:r w:rsidR="00221E8D" w:rsidRPr="00377A8C">
        <w:t>26</w:t>
      </w:r>
    </w:p>
    <w:p w14:paraId="27B9E00C" w14:textId="2E53D880" w:rsidR="002B36FF" w:rsidRPr="00377A8C" w:rsidRDefault="00420981">
      <w:pPr>
        <w:rPr>
          <w:rFonts w:hint="eastAsia"/>
        </w:rPr>
      </w:pPr>
      <w:r w:rsidRPr="00377A8C">
        <w:rPr>
          <w:b/>
        </w:rPr>
        <w:t xml:space="preserve">Average </w:t>
      </w:r>
      <w:r w:rsidR="008B1800" w:rsidRPr="00377A8C">
        <w:rPr>
          <w:b/>
        </w:rPr>
        <w:t xml:space="preserve">execution </w:t>
      </w:r>
      <w:r w:rsidRPr="00377A8C">
        <w:rPr>
          <w:b/>
        </w:rPr>
        <w:t>t</w:t>
      </w:r>
      <w:r w:rsidR="00884EEE" w:rsidRPr="00377A8C">
        <w:rPr>
          <w:b/>
        </w:rPr>
        <w:t xml:space="preserve">ime </w:t>
      </w:r>
      <w:r w:rsidRPr="00377A8C">
        <w:rPr>
          <w:b/>
        </w:rPr>
        <w:t xml:space="preserve">with </w:t>
      </w:r>
      <w:r w:rsidR="005F5BA9" w:rsidRPr="00377A8C">
        <w:rPr>
          <w:b/>
        </w:rPr>
        <w:t>minimum compute capabilities</w:t>
      </w:r>
      <w:r w:rsidR="007B2321" w:rsidRPr="00377A8C">
        <w:rPr>
          <w:b/>
        </w:rPr>
        <w:t xml:space="preserve"> (100 DWU)</w:t>
      </w:r>
      <w:r w:rsidR="00884EEE" w:rsidRPr="00377A8C">
        <w:rPr>
          <w:b/>
        </w:rPr>
        <w:t>:</w:t>
      </w:r>
      <w:r w:rsidR="00884EEE" w:rsidRPr="00377A8C">
        <w:t xml:space="preserve"> </w:t>
      </w:r>
      <w:r w:rsidR="00563A9C" w:rsidRPr="00377A8C">
        <w:t>7 minutes</w:t>
      </w:r>
    </w:p>
    <w:p w14:paraId="035D1096" w14:textId="77777777" w:rsidR="00A75F04" w:rsidRPr="00377A8C" w:rsidRDefault="00A75F04" w:rsidP="00A75F04">
      <w:pPr>
        <w:rPr>
          <w:rFonts w:hint="eastAsia"/>
        </w:rPr>
      </w:pPr>
      <w:r w:rsidRPr="00377A8C">
        <w:rPr>
          <w:b/>
        </w:rPr>
        <w:t>Single Execution</w:t>
      </w:r>
      <w:r w:rsidRPr="00377A8C">
        <w:t>: US</w:t>
      </w:r>
      <w:r w:rsidRPr="00377A8C">
        <w:rPr>
          <w:rFonts w:ascii="Calibri" w:hAnsi="Calibri" w:cs="Calibri"/>
        </w:rPr>
        <w:t xml:space="preserve">$ </w:t>
      </w:r>
      <w:r w:rsidRPr="00377A8C">
        <w:t>6</w:t>
      </w:r>
    </w:p>
    <w:p w14:paraId="24520F21" w14:textId="77777777" w:rsidR="00A75F04" w:rsidRPr="00377A8C" w:rsidRDefault="00A75F04" w:rsidP="00A75F04">
      <w:pPr>
        <w:rPr>
          <w:rFonts w:hint="eastAsia"/>
        </w:rPr>
      </w:pPr>
      <w:r w:rsidRPr="00377A8C">
        <w:rPr>
          <w:b/>
        </w:rPr>
        <w:t>Monthly:</w:t>
      </w:r>
      <w:r w:rsidRPr="00377A8C">
        <w:t xml:space="preserve"> US</w:t>
      </w:r>
      <w:r w:rsidRPr="00377A8C">
        <w:rPr>
          <w:rFonts w:ascii="Calibri" w:hAnsi="Calibri" w:cs="Calibri"/>
        </w:rPr>
        <w:t xml:space="preserve">$ </w:t>
      </w:r>
      <w:r w:rsidRPr="00377A8C">
        <w:t>226</w:t>
      </w:r>
    </w:p>
    <w:p w14:paraId="16BE5ACD" w14:textId="6BC1715B" w:rsidR="008C7D3B" w:rsidRPr="00377A8C" w:rsidRDefault="00152A91">
      <w:pPr>
        <w:rPr>
          <w:rFonts w:hint="eastAsia"/>
        </w:rPr>
      </w:pPr>
      <w:r>
        <w:drawing>
          <wp:inline distT="0" distB="0" distL="0" distR="0" wp14:anchorId="3927AC0D" wp14:editId="52F69151">
            <wp:extent cx="6120765" cy="1214120"/>
            <wp:effectExtent l="0" t="0" r="0" b="5080"/>
            <wp:docPr id="1134945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052CACDF" w:rsidR="002662D0" w:rsidRPr="00377A8C" w:rsidRDefault="002662D0" w:rsidP="007D4575">
      <w:pPr>
        <w:pStyle w:val="Heading3"/>
        <w:rPr>
          <w:rFonts w:hint="eastAsia"/>
        </w:rPr>
      </w:pPr>
      <w:bookmarkStart w:id="88" w:name="_Toc30618721"/>
      <w:r w:rsidRPr="00377A8C">
        <w:t>How to minimize running cost</w:t>
      </w:r>
      <w:r w:rsidR="000D0DEE" w:rsidRPr="00377A8C">
        <w:t>s</w:t>
      </w:r>
      <w:bookmarkEnd w:id="88"/>
      <w:r w:rsidRPr="00377A8C">
        <w:t xml:space="preserve"> </w:t>
      </w:r>
    </w:p>
    <w:p w14:paraId="10469B7E" w14:textId="3C22B67A" w:rsidR="006D5F74" w:rsidRPr="00377A8C" w:rsidRDefault="00BD6440">
      <w:pPr>
        <w:pStyle w:val="Heading4"/>
        <w:numPr>
          <w:ilvl w:val="0"/>
          <w:numId w:val="0"/>
        </w:numPr>
        <w:rPr>
          <w:rFonts w:hint="eastAsia"/>
          <w:b w:val="0"/>
        </w:rPr>
      </w:pPr>
      <w:r w:rsidRPr="00377A8C">
        <w:rPr>
          <w:b w:val="0"/>
        </w:rPr>
        <w:t>Running costs can generally be reduced</w:t>
      </w:r>
      <w:r w:rsidR="00A96AFD" w:rsidRPr="00377A8C">
        <w:rPr>
          <w:b w:val="0"/>
        </w:rPr>
        <w:t xml:space="preserve"> on the compute side</w:t>
      </w:r>
      <w:r w:rsidR="0099466B" w:rsidRPr="00377A8C">
        <w:rPr>
          <w:b w:val="0"/>
        </w:rPr>
        <w:t>.</w:t>
      </w:r>
    </w:p>
    <w:p w14:paraId="76FD8B2A" w14:textId="4DA62C0A" w:rsidR="00BE658B" w:rsidRPr="00377A8C" w:rsidRDefault="006C5508" w:rsidP="006F2D6D">
      <w:pPr>
        <w:pStyle w:val="ListParagraph"/>
        <w:numPr>
          <w:ilvl w:val="0"/>
          <w:numId w:val="32"/>
        </w:numPr>
        <w:rPr>
          <w:rFonts w:hint="eastAsia"/>
        </w:rPr>
      </w:pPr>
      <w:r w:rsidRPr="00377A8C">
        <w:t xml:space="preserve">Expensive Compute Resources like </w:t>
      </w:r>
      <w:r w:rsidR="007D4575" w:rsidRPr="00377A8C">
        <w:t>Synapse Analytics</w:t>
      </w:r>
      <w:r w:rsidR="00681C71" w:rsidRPr="00377A8C">
        <w:t xml:space="preserve"> should be </w:t>
      </w:r>
      <w:r w:rsidR="0098773D" w:rsidRPr="00377A8C">
        <w:t>“</w:t>
      </w:r>
      <w:r w:rsidR="00B669C2" w:rsidRPr="00377A8C">
        <w:t>switched on</w:t>
      </w:r>
      <w:r w:rsidR="0098773D" w:rsidRPr="00377A8C">
        <w:t>”</w:t>
      </w:r>
      <w:r w:rsidR="00B669C2" w:rsidRPr="00377A8C">
        <w:t xml:space="preserve"> only </w:t>
      </w:r>
      <w:r w:rsidR="00327B18" w:rsidRPr="00377A8C">
        <w:t>when</w:t>
      </w:r>
      <w:r w:rsidR="00B669C2" w:rsidRPr="00377A8C">
        <w:t xml:space="preserve"> required</w:t>
      </w:r>
      <w:r w:rsidR="00221B2E" w:rsidRPr="00377A8C">
        <w:t>:</w:t>
      </w:r>
    </w:p>
    <w:p w14:paraId="3A447FB1" w14:textId="77777777" w:rsidR="00F26274" w:rsidRPr="00377A8C" w:rsidRDefault="00BE658B" w:rsidP="006F2D6D">
      <w:pPr>
        <w:pStyle w:val="ListParagraph"/>
        <w:numPr>
          <w:ilvl w:val="1"/>
          <w:numId w:val="32"/>
        </w:numPr>
        <w:rPr>
          <w:rFonts w:hint="eastAsia"/>
        </w:rPr>
      </w:pPr>
      <w:r w:rsidRPr="00377A8C">
        <w:t>Deployment</w:t>
      </w:r>
    </w:p>
    <w:p w14:paraId="0FEA23F8" w14:textId="77777777" w:rsidR="00F26274" w:rsidRPr="00377A8C" w:rsidRDefault="00B669C2" w:rsidP="006F2D6D">
      <w:pPr>
        <w:pStyle w:val="ListParagraph"/>
        <w:numPr>
          <w:ilvl w:val="1"/>
          <w:numId w:val="32"/>
        </w:numPr>
        <w:rPr>
          <w:rFonts w:hint="eastAsia"/>
        </w:rPr>
      </w:pPr>
      <w:r w:rsidRPr="00377A8C">
        <w:t>ETL process running</w:t>
      </w:r>
    </w:p>
    <w:p w14:paraId="25838966" w14:textId="77777777" w:rsidR="00F26274" w:rsidRPr="00377A8C" w:rsidRDefault="00B669C2" w:rsidP="006F2D6D">
      <w:pPr>
        <w:pStyle w:val="ListParagraph"/>
        <w:numPr>
          <w:ilvl w:val="1"/>
          <w:numId w:val="32"/>
        </w:numPr>
        <w:rPr>
          <w:rFonts w:hint="eastAsia"/>
        </w:rPr>
      </w:pPr>
      <w:r w:rsidRPr="00377A8C">
        <w:t xml:space="preserve">Data being refreshed </w:t>
      </w:r>
      <w:r w:rsidR="00F26274" w:rsidRPr="00377A8C">
        <w:t>by Power BI report</w:t>
      </w:r>
    </w:p>
    <w:p w14:paraId="5B9B2A6D" w14:textId="0238E645" w:rsidR="006D5F74" w:rsidRPr="00377A8C" w:rsidRDefault="00F26274" w:rsidP="006F2D6D">
      <w:pPr>
        <w:pStyle w:val="ListParagraph"/>
        <w:numPr>
          <w:ilvl w:val="1"/>
          <w:numId w:val="32"/>
        </w:numPr>
        <w:rPr>
          <w:rFonts w:hint="eastAsia"/>
        </w:rPr>
      </w:pPr>
      <w:r w:rsidRPr="00377A8C">
        <w:t>E</w:t>
      </w:r>
      <w:r w:rsidR="00BE658B" w:rsidRPr="00377A8C">
        <w:t>nd u</w:t>
      </w:r>
      <w:r w:rsidR="00B669C2" w:rsidRPr="00377A8C">
        <w:t xml:space="preserve">sers </w:t>
      </w:r>
      <w:r w:rsidRPr="00377A8C">
        <w:t>querying database</w:t>
      </w:r>
      <w:r w:rsidR="00327B18" w:rsidRPr="00377A8C">
        <w:t xml:space="preserve"> directly</w:t>
      </w:r>
    </w:p>
    <w:p w14:paraId="135A183D" w14:textId="18033B49" w:rsidR="00241F17" w:rsidRPr="00377A8C" w:rsidRDefault="00BF3712" w:rsidP="006F2D6D">
      <w:pPr>
        <w:pStyle w:val="ListParagraph"/>
        <w:numPr>
          <w:ilvl w:val="0"/>
          <w:numId w:val="32"/>
        </w:numPr>
        <w:rPr>
          <w:rFonts w:hint="eastAsia"/>
        </w:rPr>
      </w:pPr>
      <w:r w:rsidRPr="00377A8C">
        <w:t>Limit the number of daily executions</w:t>
      </w:r>
      <w:r w:rsidR="009F2713" w:rsidRPr="00377A8C">
        <w:t>.</w:t>
      </w:r>
    </w:p>
    <w:p w14:paraId="264A05F3" w14:textId="4F060B21" w:rsidR="004D2190" w:rsidRPr="00377A8C" w:rsidRDefault="00CC5BEC" w:rsidP="006F2D6D">
      <w:pPr>
        <w:pStyle w:val="ListParagraph"/>
        <w:numPr>
          <w:ilvl w:val="0"/>
          <w:numId w:val="32"/>
        </w:numPr>
        <w:rPr>
          <w:rFonts w:hint="eastAsia"/>
        </w:rPr>
      </w:pPr>
      <w:r w:rsidRPr="00377A8C">
        <w:t>Allow incremental loads to reduce execution times</w:t>
      </w:r>
      <w:r w:rsidR="009F2713" w:rsidRPr="00377A8C">
        <w:t>.</w:t>
      </w:r>
    </w:p>
    <w:p w14:paraId="07AB35F9" w14:textId="0621D8F1" w:rsidR="00692444" w:rsidRPr="00377A8C" w:rsidRDefault="00030E06" w:rsidP="009D0F0A">
      <w:pPr>
        <w:pStyle w:val="Heading2"/>
        <w:rPr>
          <w:rFonts w:hint="eastAsia"/>
        </w:rPr>
      </w:pPr>
      <w:bookmarkStart w:id="89" w:name="_Toc30618722"/>
      <w:r w:rsidRPr="00377A8C">
        <w:lastRenderedPageBreak/>
        <w:t>Accessing Azure Resources</w:t>
      </w:r>
      <w:bookmarkEnd w:id="89"/>
    </w:p>
    <w:p w14:paraId="4B4388CD" w14:textId="28F7B068" w:rsidR="00692444" w:rsidRPr="00377A8C" w:rsidRDefault="00692444" w:rsidP="00692444">
      <w:pPr>
        <w:pStyle w:val="Heading3"/>
        <w:rPr>
          <w:rFonts w:hint="eastAsia"/>
        </w:rPr>
      </w:pPr>
      <w:bookmarkStart w:id="90" w:name="_Ref29318850"/>
      <w:bookmarkStart w:id="91" w:name="_Toc30618723"/>
      <w:r w:rsidRPr="00377A8C">
        <w:t xml:space="preserve">How to </w:t>
      </w:r>
      <w:r w:rsidR="00F62949" w:rsidRPr="00377A8C">
        <w:t>c</w:t>
      </w:r>
      <w:r w:rsidR="0093764B" w:rsidRPr="00377A8C">
        <w:t xml:space="preserve">onnect to </w:t>
      </w:r>
      <w:r w:rsidR="007D4575" w:rsidRPr="00377A8C">
        <w:t>Synapse Analytics</w:t>
      </w:r>
      <w:bookmarkEnd w:id="90"/>
      <w:bookmarkEnd w:id="91"/>
    </w:p>
    <w:p w14:paraId="799EB7E9" w14:textId="58AD4486" w:rsidR="002D24DB" w:rsidRPr="00377A8C" w:rsidRDefault="00562B81" w:rsidP="002D24DB">
      <w:pPr>
        <w:rPr>
          <w:rFonts w:hint="eastAsia"/>
        </w:rPr>
      </w:pPr>
      <w:r w:rsidRPr="00377A8C">
        <w:t>T</w:t>
      </w:r>
      <w:r w:rsidR="002D24DB" w:rsidRPr="00377A8C">
        <w:t xml:space="preserve">o obtain </w:t>
      </w:r>
      <w:r w:rsidRPr="00377A8C">
        <w:t xml:space="preserve">the </w:t>
      </w:r>
      <w:r w:rsidR="002D24DB" w:rsidRPr="00377A8C">
        <w:t xml:space="preserve">Synapse Analytics connection details </w:t>
      </w:r>
      <w:r w:rsidR="00614B32" w:rsidRPr="00377A8C">
        <w:t>follow</w:t>
      </w:r>
      <w:r w:rsidR="002D24DB" w:rsidRPr="00377A8C">
        <w:t xml:space="preserve"> </w:t>
      </w:r>
      <w:r w:rsidR="001A567B" w:rsidRPr="00377A8C">
        <w:t xml:space="preserve">the </w:t>
      </w:r>
      <w:r w:rsidR="002D24DB" w:rsidRPr="00377A8C">
        <w:t>below steps</w:t>
      </w:r>
      <w:r w:rsidR="001A567B" w:rsidRPr="00377A8C">
        <w:t>:</w:t>
      </w:r>
    </w:p>
    <w:p w14:paraId="7750BC7F" w14:textId="44CD090D" w:rsidR="00147CDA" w:rsidRPr="00377A8C" w:rsidRDefault="00147CDA" w:rsidP="006F2D6D">
      <w:pPr>
        <w:pStyle w:val="ListParagraph"/>
        <w:numPr>
          <w:ilvl w:val="0"/>
          <w:numId w:val="24"/>
        </w:numPr>
        <w:rPr>
          <w:rFonts w:hint="eastAsia"/>
        </w:rPr>
      </w:pPr>
      <w:r w:rsidRPr="00377A8C">
        <w:t>Login to Azure Portal</w:t>
      </w:r>
      <w:r w:rsidR="0052558D">
        <w:t>.</w:t>
      </w:r>
    </w:p>
    <w:p w14:paraId="59026F49" w14:textId="08E11490" w:rsidR="002D24DB" w:rsidRPr="00377A8C" w:rsidRDefault="00147CDA" w:rsidP="006F2D6D">
      <w:pPr>
        <w:pStyle w:val="ListParagraph"/>
        <w:numPr>
          <w:ilvl w:val="0"/>
          <w:numId w:val="24"/>
        </w:numPr>
        <w:rPr>
          <w:rFonts w:hint="eastAsia"/>
        </w:rPr>
      </w:pPr>
      <w:r w:rsidRPr="00377A8C">
        <w:t xml:space="preserve">Navigate to </w:t>
      </w:r>
      <w:r w:rsidR="001A567B" w:rsidRPr="00377A8C">
        <w:t>K</w:t>
      </w:r>
      <w:r w:rsidR="009B4F90" w:rsidRPr="00377A8C">
        <w:t xml:space="preserve">ey </w:t>
      </w:r>
      <w:r w:rsidR="001A567B" w:rsidRPr="00377A8C">
        <w:t>V</w:t>
      </w:r>
      <w:r w:rsidR="009B4F90" w:rsidRPr="00377A8C">
        <w:t>ault</w:t>
      </w:r>
      <w:r w:rsidR="0052558D">
        <w:t>.</w:t>
      </w:r>
    </w:p>
    <w:p w14:paraId="2FCC7162" w14:textId="3E1CDB1E" w:rsidR="007970C0" w:rsidRPr="00377A8C" w:rsidRDefault="007970C0" w:rsidP="006F2D6D">
      <w:pPr>
        <w:pStyle w:val="ListParagraph"/>
        <w:numPr>
          <w:ilvl w:val="0"/>
          <w:numId w:val="24"/>
        </w:numPr>
        <w:rPr>
          <w:rFonts w:hint="eastAsia"/>
        </w:rPr>
      </w:pPr>
      <w:r w:rsidRPr="00377A8C">
        <w:t>Open Key Vault s</w:t>
      </w:r>
      <w:r w:rsidR="002D24DB" w:rsidRPr="00377A8C">
        <w:t xml:space="preserve">ecrets tab and check </w:t>
      </w:r>
      <w:r w:rsidR="001A567B" w:rsidRPr="00377A8C">
        <w:t>for</w:t>
      </w:r>
      <w:r w:rsidR="002D24DB" w:rsidRPr="00377A8C">
        <w:t xml:space="preserve"> the relevant secret values</w:t>
      </w:r>
      <w:r w:rsidR="00CA00CC" w:rsidRPr="00377A8C">
        <w:t>:</w:t>
      </w:r>
    </w:p>
    <w:p w14:paraId="79FE7F0C" w14:textId="77777777" w:rsidR="007970C0" w:rsidRPr="00377A8C" w:rsidRDefault="002D24DB" w:rsidP="006F2D6D">
      <w:pPr>
        <w:pStyle w:val="ListParagraph"/>
        <w:numPr>
          <w:ilvl w:val="1"/>
          <w:numId w:val="24"/>
        </w:numPr>
        <w:rPr>
          <w:rFonts w:hint="eastAsia"/>
        </w:rPr>
      </w:pPr>
      <w:r w:rsidRPr="00377A8C">
        <w:t>SqlServer-Name</w:t>
      </w:r>
    </w:p>
    <w:p w14:paraId="214E141E" w14:textId="4F170921" w:rsidR="007970C0" w:rsidRPr="00377A8C" w:rsidRDefault="002D24DB" w:rsidP="006F2D6D">
      <w:pPr>
        <w:pStyle w:val="ListParagraph"/>
        <w:numPr>
          <w:ilvl w:val="1"/>
          <w:numId w:val="24"/>
        </w:numPr>
        <w:rPr>
          <w:rFonts w:hint="eastAsia"/>
        </w:rPr>
      </w:pPr>
      <w:bookmarkStart w:id="92" w:name="_Hlk28958473"/>
      <w:r w:rsidRPr="00377A8C">
        <w:t>SynapseAnaytics-AdminLogin</w:t>
      </w:r>
    </w:p>
    <w:bookmarkEnd w:id="92"/>
    <w:p w14:paraId="3DD0B811" w14:textId="77777777" w:rsidR="007970C0" w:rsidRPr="00377A8C" w:rsidRDefault="002D24DB" w:rsidP="006F2D6D">
      <w:pPr>
        <w:pStyle w:val="ListParagraph"/>
        <w:numPr>
          <w:ilvl w:val="1"/>
          <w:numId w:val="24"/>
        </w:numPr>
        <w:rPr>
          <w:rFonts w:hint="eastAsia"/>
        </w:rPr>
      </w:pPr>
      <w:r w:rsidRPr="00377A8C">
        <w:t>SynapseAnalytics-AdminPassword</w:t>
      </w:r>
    </w:p>
    <w:p w14:paraId="0FC039EB" w14:textId="54DF1D38" w:rsidR="008E7BF2" w:rsidRPr="00377A8C" w:rsidRDefault="002D24DB" w:rsidP="006F2D6D">
      <w:pPr>
        <w:pStyle w:val="ListParagraph"/>
        <w:numPr>
          <w:ilvl w:val="1"/>
          <w:numId w:val="24"/>
        </w:numPr>
        <w:rPr>
          <w:rFonts w:hint="eastAsia"/>
        </w:rPr>
      </w:pPr>
      <w:r w:rsidRPr="00377A8C">
        <w:t>SynapseAnalytics-Na</w:t>
      </w:r>
      <w:r w:rsidR="008E7BF2" w:rsidRPr="00377A8C">
        <w:t xml:space="preserve">me </w:t>
      </w:r>
    </w:p>
    <w:p w14:paraId="22EDED7A" w14:textId="662ABDE8" w:rsidR="00EE10DB" w:rsidRPr="00377A8C" w:rsidRDefault="000A7395" w:rsidP="006F2D6D">
      <w:pPr>
        <w:pStyle w:val="ListParagraph"/>
        <w:numPr>
          <w:ilvl w:val="0"/>
          <w:numId w:val="24"/>
        </w:numPr>
        <w:rPr>
          <w:rFonts w:hint="eastAsia"/>
        </w:rPr>
      </w:pPr>
      <w:r w:rsidRPr="00377A8C">
        <w:t>Open S</w:t>
      </w:r>
      <w:r w:rsidR="00A43180" w:rsidRPr="00377A8C">
        <w:t>QL</w:t>
      </w:r>
      <w:r w:rsidRPr="00377A8C">
        <w:t xml:space="preserve"> Server Management Studio (SSMS)</w:t>
      </w:r>
      <w:r w:rsidR="00003DC3" w:rsidRPr="00377A8C">
        <w:t xml:space="preserve"> and hit </w:t>
      </w:r>
      <w:r w:rsidR="00851738" w:rsidRPr="00377A8C">
        <w:t>“C</w:t>
      </w:r>
      <w:r w:rsidR="00003DC3" w:rsidRPr="00377A8C">
        <w:t>onnect</w:t>
      </w:r>
      <w:r w:rsidR="00851738" w:rsidRPr="00377A8C">
        <w:t>”</w:t>
      </w:r>
      <w:r w:rsidR="00003DC3" w:rsidRPr="00377A8C">
        <w:t xml:space="preserve"> or press</w:t>
      </w:r>
      <w:r w:rsidR="00851738" w:rsidRPr="00377A8C">
        <w:t xml:space="preserve"> the</w:t>
      </w:r>
      <w:r w:rsidR="00003DC3" w:rsidRPr="00377A8C">
        <w:t xml:space="preserve"> “F8” key</w:t>
      </w:r>
      <w:r w:rsidR="00CA00CC" w:rsidRPr="00377A8C">
        <w:t>.</w:t>
      </w:r>
      <w:r w:rsidR="00003DC3" w:rsidRPr="00377A8C">
        <w:t xml:space="preserve"> </w:t>
      </w:r>
    </w:p>
    <w:p w14:paraId="5EA94FD3" w14:textId="018EEC14" w:rsidR="00734196" w:rsidRPr="00377A8C" w:rsidRDefault="00003DC3" w:rsidP="00192FA0">
      <w:pPr>
        <w:pStyle w:val="ListParagraph"/>
        <w:rPr>
          <w:rFonts w:hint="eastAsia"/>
        </w:rPr>
      </w:pPr>
      <w:r>
        <w:drawing>
          <wp:inline distT="0" distB="0" distL="0" distR="0" wp14:anchorId="24A7169B" wp14:editId="676ECFD4">
            <wp:extent cx="5646420" cy="3595632"/>
            <wp:effectExtent l="0" t="0" r="0" b="5080"/>
            <wp:docPr id="889521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79">
                      <a:extLst>
                        <a:ext uri="{28A0092B-C50C-407E-A947-70E740481C1C}">
                          <a14:useLocalDpi xmlns:a14="http://schemas.microsoft.com/office/drawing/2010/main" val="0"/>
                        </a:ext>
                      </a:extLst>
                    </a:blip>
                    <a:stretch>
                      <a:fillRect/>
                    </a:stretch>
                  </pic:blipFill>
                  <pic:spPr>
                    <a:xfrm>
                      <a:off x="0" y="0"/>
                      <a:ext cx="5646420" cy="3595632"/>
                    </a:xfrm>
                    <a:prstGeom prst="rect">
                      <a:avLst/>
                    </a:prstGeom>
                  </pic:spPr>
                </pic:pic>
              </a:graphicData>
            </a:graphic>
          </wp:inline>
        </w:drawing>
      </w:r>
    </w:p>
    <w:p w14:paraId="4E442833" w14:textId="77777777" w:rsidR="0097054F" w:rsidRDefault="00003DC3" w:rsidP="00150707">
      <w:pPr>
        <w:pStyle w:val="ListParagraph"/>
        <w:numPr>
          <w:ilvl w:val="0"/>
          <w:numId w:val="24"/>
        </w:numPr>
        <w:rPr>
          <w:rFonts w:hint="eastAsia"/>
        </w:rPr>
      </w:pPr>
      <w:r w:rsidRPr="00377A8C">
        <w:t>Provide connection details</w:t>
      </w:r>
      <w:r w:rsidR="002A39C4" w:rsidRPr="00377A8C">
        <w:t xml:space="preserve"> </w:t>
      </w:r>
      <w:r w:rsidR="00C37ECF" w:rsidRPr="00377A8C">
        <w:t>as</w:t>
      </w:r>
      <w:r w:rsidR="00701FD1" w:rsidRPr="00377A8C">
        <w:t xml:space="preserve"> </w:t>
      </w:r>
      <w:r w:rsidR="00C5650C" w:rsidRPr="00377A8C">
        <w:t>demonstrated</w:t>
      </w:r>
      <w:r w:rsidR="00701FD1" w:rsidRPr="00377A8C">
        <w:t xml:space="preserve">. </w:t>
      </w:r>
    </w:p>
    <w:p w14:paraId="7E79B758" w14:textId="62E6E09F" w:rsidR="002D24DB" w:rsidRPr="00377A8C" w:rsidRDefault="008E7BF2" w:rsidP="0097054F">
      <w:pPr>
        <w:pStyle w:val="ListParagraph"/>
        <w:rPr>
          <w:rFonts w:hint="eastAsia"/>
        </w:rPr>
      </w:pPr>
      <w:r w:rsidRPr="00377A8C">
        <w:lastRenderedPageBreak/>
        <w:br/>
      </w:r>
      <w:r w:rsidR="00070216">
        <w:drawing>
          <wp:inline distT="0" distB="0" distL="0" distR="0" wp14:anchorId="3C82F794" wp14:editId="769DF4BE">
            <wp:extent cx="5346922" cy="2619375"/>
            <wp:effectExtent l="0" t="0" r="6350" b="0"/>
            <wp:docPr id="18586845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80">
                      <a:extLst>
                        <a:ext uri="{28A0092B-C50C-407E-A947-70E740481C1C}">
                          <a14:useLocalDpi xmlns:a14="http://schemas.microsoft.com/office/drawing/2010/main" val="0"/>
                        </a:ext>
                      </a:extLst>
                    </a:blip>
                    <a:stretch>
                      <a:fillRect/>
                    </a:stretch>
                  </pic:blipFill>
                  <pic:spPr>
                    <a:xfrm>
                      <a:off x="0" y="0"/>
                      <a:ext cx="5346922" cy="2619375"/>
                    </a:xfrm>
                    <a:prstGeom prst="rect">
                      <a:avLst/>
                    </a:prstGeom>
                  </pic:spPr>
                </pic:pic>
              </a:graphicData>
            </a:graphic>
          </wp:inline>
        </w:drawing>
      </w:r>
    </w:p>
    <w:p w14:paraId="1C0528A6" w14:textId="77777777" w:rsidR="00E74521" w:rsidRDefault="00C4389A" w:rsidP="0066494D">
      <w:pPr>
        <w:pStyle w:val="ListParagraph"/>
        <w:rPr>
          <w:rFonts w:hint="eastAsia"/>
        </w:rPr>
      </w:pPr>
      <w:r w:rsidRPr="00377A8C">
        <w:t xml:space="preserve">Provide values </w:t>
      </w:r>
      <w:r w:rsidR="00BE08AE" w:rsidRPr="00377A8C">
        <w:t xml:space="preserve">from </w:t>
      </w:r>
      <w:r w:rsidR="00C5650C" w:rsidRPr="00377A8C">
        <w:t>K</w:t>
      </w:r>
      <w:r w:rsidR="00BE08AE" w:rsidRPr="00377A8C">
        <w:t xml:space="preserve">ey </w:t>
      </w:r>
      <w:r w:rsidR="00C5650C" w:rsidRPr="00377A8C">
        <w:t>V</w:t>
      </w:r>
      <w:r w:rsidR="00BE08AE" w:rsidRPr="00377A8C">
        <w:t xml:space="preserve">ault in </w:t>
      </w:r>
      <w:r w:rsidR="00C5650C" w:rsidRPr="00377A8C">
        <w:t xml:space="preserve">the </w:t>
      </w:r>
      <w:r w:rsidR="00BE08AE" w:rsidRPr="00377A8C">
        <w:t>format specified below</w:t>
      </w:r>
      <w:r w:rsidR="00AD3DC5" w:rsidRPr="00377A8C">
        <w:t xml:space="preserve">. Curly brackets </w:t>
      </w:r>
      <w:r w:rsidR="00671D9E" w:rsidRPr="00377A8C">
        <w:t xml:space="preserve">means that </w:t>
      </w:r>
      <w:r w:rsidR="00CF5C9D" w:rsidRPr="00377A8C">
        <w:t>this value need</w:t>
      </w:r>
      <w:r w:rsidR="00C5650C" w:rsidRPr="00377A8C">
        <w:t>s</w:t>
      </w:r>
      <w:r w:rsidR="00CF5C9D" w:rsidRPr="00377A8C">
        <w:t xml:space="preserve"> to be manually obtained from </w:t>
      </w:r>
      <w:r w:rsidR="00CB78AB" w:rsidRPr="00377A8C">
        <w:t>K</w:t>
      </w:r>
      <w:r w:rsidR="00CF5C9D" w:rsidRPr="00377A8C">
        <w:t xml:space="preserve">ey </w:t>
      </w:r>
      <w:r w:rsidR="00CB78AB" w:rsidRPr="00377A8C">
        <w:t>V</w:t>
      </w:r>
      <w:r w:rsidR="00CF5C9D" w:rsidRPr="00377A8C">
        <w:t>ault</w:t>
      </w:r>
      <w:r w:rsidR="0093179B" w:rsidRPr="00377A8C">
        <w:t>.</w:t>
      </w:r>
      <w:r w:rsidR="00CB78AB" w:rsidRPr="00377A8C">
        <w:t xml:space="preserve"> </w:t>
      </w:r>
    </w:p>
    <w:p w14:paraId="3E7F49E3" w14:textId="3E4FF209" w:rsidR="0066494D" w:rsidRPr="00377A8C" w:rsidRDefault="00ED3F14" w:rsidP="0066494D">
      <w:pPr>
        <w:pStyle w:val="ListParagraph"/>
        <w:rPr>
          <w:rFonts w:hint="eastAsia"/>
        </w:rPr>
      </w:pPr>
      <w:r w:rsidRPr="00377A8C">
        <w:br/>
      </w:r>
      <w:r w:rsidR="00C4389A" w:rsidRPr="00377A8C">
        <w:rPr>
          <w:b/>
        </w:rPr>
        <w:t>Server name:</w:t>
      </w:r>
      <w:r w:rsidR="00DB11BB" w:rsidRPr="00377A8C">
        <w:t xml:space="preserve"> {</w:t>
      </w:r>
      <w:r w:rsidR="00BE08AE" w:rsidRPr="00377A8C">
        <w:t>S</w:t>
      </w:r>
      <w:r w:rsidR="00DB11BB" w:rsidRPr="00377A8C">
        <w:t>qlServer</w:t>
      </w:r>
      <w:r w:rsidR="003363C4" w:rsidRPr="00377A8C">
        <w:t>-</w:t>
      </w:r>
      <w:r w:rsidR="00DB11BB" w:rsidRPr="00377A8C">
        <w:t>Name}.database.windows.net</w:t>
      </w:r>
      <w:r w:rsidR="00C4389A" w:rsidRPr="00377A8C">
        <w:t xml:space="preserve"> e.g. mstsidhsqlweu</w:t>
      </w:r>
      <w:r w:rsidRPr="00377A8C">
        <w:t>dev.database.windows.net</w:t>
      </w:r>
    </w:p>
    <w:p w14:paraId="6ED304EC" w14:textId="2A5F4E38" w:rsidR="00ED3F14" w:rsidRPr="00377A8C" w:rsidRDefault="00ED3F14" w:rsidP="0066494D">
      <w:pPr>
        <w:pStyle w:val="ListParagraph"/>
        <w:rPr>
          <w:rFonts w:hint="eastAsia"/>
        </w:rPr>
      </w:pPr>
      <w:r w:rsidRPr="00377A8C">
        <w:rPr>
          <w:b/>
        </w:rPr>
        <w:t xml:space="preserve">Authentication: </w:t>
      </w:r>
      <w:r w:rsidRPr="00377A8C">
        <w:t>Sql Server Authentication</w:t>
      </w:r>
    </w:p>
    <w:p w14:paraId="6A5018EE" w14:textId="407305EF" w:rsidR="00ED3F14" w:rsidRPr="00377A8C" w:rsidRDefault="00A06FCB" w:rsidP="0066494D">
      <w:pPr>
        <w:pStyle w:val="ListParagraph"/>
        <w:rPr>
          <w:rFonts w:hint="eastAsia"/>
        </w:rPr>
      </w:pPr>
      <w:r w:rsidRPr="00377A8C">
        <w:rPr>
          <w:b/>
        </w:rPr>
        <w:t>Login:</w:t>
      </w:r>
      <w:r w:rsidRPr="00377A8C">
        <w:t xml:space="preserve"> </w:t>
      </w:r>
      <w:r w:rsidR="00AD3DC5" w:rsidRPr="00377A8C">
        <w:t>{</w:t>
      </w:r>
      <w:r w:rsidR="00E84AC4" w:rsidRPr="00377A8C">
        <w:t>SynapseAnaylytics-AdminLogin</w:t>
      </w:r>
      <w:r w:rsidR="00AD3DC5" w:rsidRPr="00377A8C">
        <w:t>}</w:t>
      </w:r>
    </w:p>
    <w:p w14:paraId="0D1F25B7" w14:textId="5B7DF271" w:rsidR="00AD3DC5" w:rsidRPr="00377A8C" w:rsidRDefault="00AD3DC5" w:rsidP="0066494D">
      <w:pPr>
        <w:pStyle w:val="ListParagraph"/>
        <w:rPr>
          <w:rFonts w:hint="eastAsia"/>
        </w:rPr>
      </w:pPr>
      <w:r w:rsidRPr="00377A8C">
        <w:rPr>
          <w:b/>
        </w:rPr>
        <w:t>Password:</w:t>
      </w:r>
      <w:r w:rsidRPr="00377A8C">
        <w:t xml:space="preserve"> {SynapseAnalytics-</w:t>
      </w:r>
      <w:r w:rsidR="00E84AC4" w:rsidRPr="00377A8C">
        <w:t>Admin</w:t>
      </w:r>
      <w:r w:rsidRPr="00377A8C">
        <w:t>Password}</w:t>
      </w:r>
    </w:p>
    <w:p w14:paraId="10B7313B" w14:textId="448C9697" w:rsidR="0042550C" w:rsidRPr="00377A8C" w:rsidRDefault="00CB78AB" w:rsidP="006F2D6D">
      <w:pPr>
        <w:pStyle w:val="ListParagraph"/>
        <w:numPr>
          <w:ilvl w:val="0"/>
          <w:numId w:val="33"/>
        </w:numPr>
        <w:rPr>
          <w:rFonts w:hint="eastAsia"/>
        </w:rPr>
      </w:pPr>
      <w:r w:rsidRPr="00377A8C">
        <w:t>The d</w:t>
      </w:r>
      <w:r w:rsidR="001A337B" w:rsidRPr="00377A8C">
        <w:t>atabase can be specified in</w:t>
      </w:r>
      <w:r w:rsidR="0042550C" w:rsidRPr="00377A8C">
        <w:t xml:space="preserve"> </w:t>
      </w:r>
      <w:r w:rsidRPr="00377A8C">
        <w:t xml:space="preserve">the </w:t>
      </w:r>
      <w:r w:rsidR="0042550C" w:rsidRPr="00377A8C">
        <w:t>Option</w:t>
      </w:r>
      <w:r w:rsidR="001A337B" w:rsidRPr="00377A8C">
        <w:t xml:space="preserve"> tab</w:t>
      </w:r>
      <w:r w:rsidR="0042550C" w:rsidRPr="00377A8C">
        <w:t xml:space="preserve"> </w:t>
      </w:r>
      <w:r w:rsidR="00F91AC9" w:rsidRPr="00377A8C">
        <w:t>although it</w:t>
      </w:r>
      <w:r w:rsidR="001F244C" w:rsidRPr="00377A8C">
        <w:t xml:space="preserve"> is not mandatory for admin users</w:t>
      </w:r>
      <w:r w:rsidR="009C273E" w:rsidRPr="00377A8C">
        <w:t>.</w:t>
      </w:r>
    </w:p>
    <w:p w14:paraId="46CC1977" w14:textId="483333DB" w:rsidR="0062197C" w:rsidRPr="00377A8C" w:rsidRDefault="00CE3CF0" w:rsidP="006F2D6D">
      <w:pPr>
        <w:pStyle w:val="ListParagraph"/>
        <w:numPr>
          <w:ilvl w:val="0"/>
          <w:numId w:val="33"/>
        </w:numPr>
        <w:rPr>
          <w:rFonts w:hint="eastAsia"/>
        </w:rPr>
      </w:pPr>
      <w:r w:rsidRPr="00377A8C">
        <w:t>Click</w:t>
      </w:r>
      <w:r w:rsidR="00695A52" w:rsidRPr="00377A8C">
        <w:t xml:space="preserve"> </w:t>
      </w:r>
      <w:r w:rsidRPr="00377A8C">
        <w:t>“C</w:t>
      </w:r>
      <w:r w:rsidR="00695A52" w:rsidRPr="00377A8C">
        <w:t>onnect</w:t>
      </w:r>
      <w:r w:rsidRPr="00377A8C">
        <w:t>”</w:t>
      </w:r>
      <w:r w:rsidR="00D139E5" w:rsidRPr="00377A8C">
        <w:t xml:space="preserve">– Database will be visible in </w:t>
      </w:r>
      <w:r w:rsidR="00F91AC9" w:rsidRPr="00377A8C">
        <w:t xml:space="preserve">the </w:t>
      </w:r>
      <w:r w:rsidR="00A86973" w:rsidRPr="00377A8C">
        <w:t xml:space="preserve">Object Explorer. If </w:t>
      </w:r>
      <w:r w:rsidR="00F91AC9" w:rsidRPr="00377A8C">
        <w:t xml:space="preserve">the </w:t>
      </w:r>
      <w:r w:rsidR="00A86973" w:rsidRPr="00377A8C">
        <w:t xml:space="preserve">Object </w:t>
      </w:r>
      <w:r w:rsidR="00F91AC9" w:rsidRPr="00377A8C">
        <w:t>E</w:t>
      </w:r>
      <w:r w:rsidR="00A86973" w:rsidRPr="00377A8C">
        <w:t xml:space="preserve">xplorer is not available </w:t>
      </w:r>
      <w:r w:rsidR="005E0167" w:rsidRPr="00377A8C">
        <w:t xml:space="preserve">then </w:t>
      </w:r>
      <w:r w:rsidR="00D3395B" w:rsidRPr="00377A8C">
        <w:t xml:space="preserve">go to </w:t>
      </w:r>
      <w:r w:rsidR="00F91AC9" w:rsidRPr="00377A8C">
        <w:t>M</w:t>
      </w:r>
      <w:r w:rsidR="00E75173" w:rsidRPr="00377A8C">
        <w:t>e</w:t>
      </w:r>
      <w:r w:rsidR="00F1077A" w:rsidRPr="00377A8C">
        <w:t>nu/</w:t>
      </w:r>
      <w:r w:rsidR="00D3395B" w:rsidRPr="00377A8C">
        <w:t>View/Object Explorer</w:t>
      </w:r>
      <w:r w:rsidR="007602DD" w:rsidRPr="00377A8C">
        <w:t xml:space="preserve"> or press </w:t>
      </w:r>
      <w:r w:rsidR="009C273E" w:rsidRPr="00377A8C">
        <w:t>“</w:t>
      </w:r>
      <w:r w:rsidR="007602DD" w:rsidRPr="00377A8C">
        <w:t>F8</w:t>
      </w:r>
      <w:r w:rsidR="009C273E" w:rsidRPr="00377A8C">
        <w:t>”.</w:t>
      </w:r>
    </w:p>
    <w:p w14:paraId="0549A6C0" w14:textId="45AAB31B" w:rsidR="00CE3CF0" w:rsidRPr="00377A8C" w:rsidRDefault="000F1F65" w:rsidP="00150707">
      <w:pPr>
        <w:pStyle w:val="ListParagraph"/>
        <w:ind w:left="360"/>
        <w:rPr>
          <w:rFonts w:hint="eastAsia"/>
        </w:rPr>
      </w:pPr>
      <w:r>
        <w:drawing>
          <wp:inline distT="0" distB="0" distL="0" distR="0" wp14:anchorId="40A5DFFC" wp14:editId="45BD2080">
            <wp:extent cx="6120765" cy="2326005"/>
            <wp:effectExtent l="0" t="0" r="0" b="0"/>
            <wp:docPr id="14243512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81">
                      <a:extLst>
                        <a:ext uri="{28A0092B-C50C-407E-A947-70E740481C1C}">
                          <a14:useLocalDpi xmlns:a14="http://schemas.microsoft.com/office/drawing/2010/main" val="0"/>
                        </a:ext>
                      </a:extLst>
                    </a:blip>
                    <a:stretch>
                      <a:fillRect/>
                    </a:stretch>
                  </pic:blipFill>
                  <pic:spPr>
                    <a:xfrm>
                      <a:off x="0" y="0"/>
                      <a:ext cx="6120765" cy="2326005"/>
                    </a:xfrm>
                    <a:prstGeom prst="rect">
                      <a:avLst/>
                    </a:prstGeom>
                  </pic:spPr>
                </pic:pic>
              </a:graphicData>
            </a:graphic>
          </wp:inline>
        </w:drawing>
      </w:r>
    </w:p>
    <w:p w14:paraId="0252B7BA" w14:textId="77777777" w:rsidR="003C4F3E" w:rsidRPr="00377A8C" w:rsidRDefault="003C4F3E">
      <w:pPr>
        <w:pStyle w:val="ListParagraph"/>
        <w:rPr>
          <w:rFonts w:hint="eastAsia"/>
        </w:rPr>
      </w:pPr>
    </w:p>
    <w:p w14:paraId="6C53DBCB" w14:textId="333B1562" w:rsidR="009D0F0A" w:rsidRPr="00377A8C" w:rsidRDefault="009D0F0A" w:rsidP="00E21857">
      <w:pPr>
        <w:pStyle w:val="Heading3"/>
        <w:rPr>
          <w:rFonts w:hint="eastAsia"/>
        </w:rPr>
      </w:pPr>
      <w:bookmarkStart w:id="93" w:name="_Toc30618724"/>
      <w:r w:rsidRPr="00377A8C">
        <w:t xml:space="preserve">How to obtain </w:t>
      </w:r>
      <w:r w:rsidR="000D0DEE" w:rsidRPr="00377A8C">
        <w:t>s</w:t>
      </w:r>
      <w:r w:rsidRPr="00377A8C">
        <w:t>ecrets from Key Vault</w:t>
      </w:r>
      <w:bookmarkEnd w:id="93"/>
    </w:p>
    <w:p w14:paraId="33A00170" w14:textId="741869A6" w:rsidR="008544BF" w:rsidRPr="00377A8C" w:rsidRDefault="00FE53A9" w:rsidP="00787F6A">
      <w:pPr>
        <w:rPr>
          <w:rFonts w:hint="eastAsia"/>
        </w:rPr>
      </w:pPr>
      <w:r w:rsidRPr="00377A8C">
        <w:t>T</w:t>
      </w:r>
      <w:r w:rsidR="00FD6FD4" w:rsidRPr="00377A8C">
        <w:t xml:space="preserve">o </w:t>
      </w:r>
      <w:r w:rsidR="00AA6357" w:rsidRPr="00377A8C">
        <w:t>obtain value</w:t>
      </w:r>
      <w:r w:rsidRPr="00377A8C">
        <w:t>s</w:t>
      </w:r>
      <w:r w:rsidR="00AA6357" w:rsidRPr="00377A8C">
        <w:t xml:space="preserve"> from </w:t>
      </w:r>
      <w:r w:rsidRPr="00377A8C">
        <w:t>K</w:t>
      </w:r>
      <w:r w:rsidR="00AA6357" w:rsidRPr="00377A8C">
        <w:t xml:space="preserve">ey </w:t>
      </w:r>
      <w:r w:rsidRPr="00377A8C">
        <w:t>V</w:t>
      </w:r>
      <w:r w:rsidR="00AA6357" w:rsidRPr="00377A8C">
        <w:t>ault</w:t>
      </w:r>
      <w:r w:rsidR="008544BF" w:rsidRPr="00377A8C">
        <w:t xml:space="preserve"> </w:t>
      </w:r>
      <w:r w:rsidR="00614B32" w:rsidRPr="00377A8C">
        <w:t>follow</w:t>
      </w:r>
      <w:r w:rsidR="008544BF" w:rsidRPr="00377A8C">
        <w:t xml:space="preserve"> </w:t>
      </w:r>
      <w:r w:rsidRPr="00377A8C">
        <w:t xml:space="preserve">the </w:t>
      </w:r>
      <w:r w:rsidR="008544BF" w:rsidRPr="00377A8C">
        <w:t>below steps:</w:t>
      </w:r>
    </w:p>
    <w:p w14:paraId="737CA910" w14:textId="51D23A73" w:rsidR="00793B94" w:rsidRPr="00377A8C" w:rsidRDefault="008544BF" w:rsidP="006F2D6D">
      <w:pPr>
        <w:pStyle w:val="ListParagraph"/>
        <w:numPr>
          <w:ilvl w:val="0"/>
          <w:numId w:val="26"/>
        </w:numPr>
        <w:rPr>
          <w:rFonts w:hint="eastAsia"/>
        </w:rPr>
      </w:pPr>
      <w:r w:rsidRPr="00377A8C">
        <w:t xml:space="preserve">Login to </w:t>
      </w:r>
      <w:r w:rsidR="00FE53A9" w:rsidRPr="00377A8C">
        <w:t>t</w:t>
      </w:r>
      <w:r w:rsidR="008E3C36" w:rsidRPr="00377A8C">
        <w:t xml:space="preserve">he </w:t>
      </w:r>
      <w:r w:rsidRPr="00377A8C">
        <w:t>Azure</w:t>
      </w:r>
      <w:r w:rsidR="00793B94" w:rsidRPr="00377A8C">
        <w:t xml:space="preserve"> Portal</w:t>
      </w:r>
      <w:r w:rsidR="0087347A" w:rsidRPr="00377A8C">
        <w:t>.</w:t>
      </w:r>
      <w:r w:rsidRPr="00377A8C">
        <w:t xml:space="preserve"> </w:t>
      </w:r>
    </w:p>
    <w:p w14:paraId="56B1952A" w14:textId="091921DA" w:rsidR="008544BF" w:rsidRPr="00377A8C" w:rsidRDefault="00793B94" w:rsidP="006F2D6D">
      <w:pPr>
        <w:pStyle w:val="ListParagraph"/>
        <w:numPr>
          <w:ilvl w:val="0"/>
          <w:numId w:val="26"/>
        </w:numPr>
        <w:rPr>
          <w:rFonts w:hint="eastAsia"/>
        </w:rPr>
      </w:pPr>
      <w:r w:rsidRPr="00377A8C">
        <w:t xml:space="preserve">Navigate to </w:t>
      </w:r>
      <w:r w:rsidR="008544BF" w:rsidRPr="00377A8C">
        <w:t>Key</w:t>
      </w:r>
      <w:r w:rsidR="008E3C36" w:rsidRPr="00377A8C">
        <w:t xml:space="preserve"> </w:t>
      </w:r>
      <w:r w:rsidR="008544BF" w:rsidRPr="00377A8C">
        <w:t>Vault</w:t>
      </w:r>
      <w:r w:rsidR="0087347A" w:rsidRPr="00377A8C">
        <w:t>.</w:t>
      </w:r>
    </w:p>
    <w:p w14:paraId="677494D0" w14:textId="77777777" w:rsidR="00CD4ACD" w:rsidRPr="00377A8C" w:rsidRDefault="00CD4ACD" w:rsidP="00CD4ACD">
      <w:pPr>
        <w:pStyle w:val="ListParagraph"/>
        <w:numPr>
          <w:ilvl w:val="0"/>
          <w:numId w:val="26"/>
        </w:numPr>
        <w:rPr>
          <w:rFonts w:hint="eastAsia"/>
        </w:rPr>
      </w:pPr>
      <w:r w:rsidRPr="00377A8C">
        <w:t>Navigate to Secrets (1).</w:t>
      </w:r>
    </w:p>
    <w:p w14:paraId="2EFE1F06" w14:textId="178330C6" w:rsidR="00F62949" w:rsidRPr="00377A8C" w:rsidRDefault="00FD41E7" w:rsidP="00192FA0">
      <w:pPr>
        <w:pStyle w:val="ListParagraph"/>
        <w:rPr>
          <w:rFonts w:hint="eastAsia"/>
        </w:rPr>
      </w:pPr>
      <w:r>
        <w:lastRenderedPageBreak/>
        <w:drawing>
          <wp:inline distT="0" distB="0" distL="0" distR="0" wp14:anchorId="666D2FD3" wp14:editId="1389D8D3">
            <wp:extent cx="5494351" cy="2648848"/>
            <wp:effectExtent l="0" t="0" r="0" b="0"/>
            <wp:docPr id="1896739829" name="Picture 199544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2"/>
                    <pic:cNvPicPr/>
                  </pic:nvPicPr>
                  <pic:blipFill>
                    <a:blip r:embed="rId182">
                      <a:extLst>
                        <a:ext uri="{28A0092B-C50C-407E-A947-70E740481C1C}">
                          <a14:useLocalDpi xmlns:a14="http://schemas.microsoft.com/office/drawing/2010/main" val="0"/>
                        </a:ext>
                      </a:extLst>
                    </a:blip>
                    <a:stretch>
                      <a:fillRect/>
                    </a:stretch>
                  </pic:blipFill>
                  <pic:spPr>
                    <a:xfrm>
                      <a:off x="0" y="0"/>
                      <a:ext cx="5494351" cy="2648848"/>
                    </a:xfrm>
                    <a:prstGeom prst="rect">
                      <a:avLst/>
                    </a:prstGeom>
                  </pic:spPr>
                </pic:pic>
              </a:graphicData>
            </a:graphic>
          </wp:inline>
        </w:drawing>
      </w:r>
    </w:p>
    <w:p w14:paraId="1EF2CC1C" w14:textId="77777777" w:rsidR="001F419C" w:rsidRPr="00377A8C" w:rsidRDefault="001F419C" w:rsidP="00192FA0">
      <w:pPr>
        <w:pStyle w:val="ListParagraph"/>
        <w:rPr>
          <w:rFonts w:hint="eastAsia"/>
        </w:rPr>
      </w:pPr>
    </w:p>
    <w:p w14:paraId="3816FA57" w14:textId="77777777" w:rsidR="001F419C" w:rsidRPr="00377A8C" w:rsidRDefault="001F419C" w:rsidP="007A4B82">
      <w:pPr>
        <w:pStyle w:val="ListParagraph"/>
        <w:numPr>
          <w:ilvl w:val="0"/>
          <w:numId w:val="26"/>
        </w:numPr>
        <w:rPr>
          <w:rFonts w:hint="eastAsia"/>
        </w:rPr>
      </w:pPr>
      <w:r w:rsidRPr="00377A8C">
        <w:t>Navigate to the latest version of each secret - To check a secret value, left click on the name of the secret e.g. SynapseAnalytics-AdminPassword (2) and then left click on the hash of the current version.</w:t>
      </w:r>
    </w:p>
    <w:p w14:paraId="073F68CA" w14:textId="638D2024" w:rsidR="00EF3A22" w:rsidRPr="00377A8C" w:rsidRDefault="003927EF" w:rsidP="001F419C">
      <w:pPr>
        <w:pStyle w:val="ListParagraph"/>
        <w:rPr>
          <w:rFonts w:hint="eastAsia"/>
        </w:rPr>
      </w:pPr>
      <w:r>
        <w:drawing>
          <wp:inline distT="0" distB="0" distL="0" distR="0" wp14:anchorId="2E913E72" wp14:editId="5417E425">
            <wp:extent cx="5774852" cy="2533650"/>
            <wp:effectExtent l="0" t="0" r="0" b="0"/>
            <wp:docPr id="21067668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83">
                      <a:extLst>
                        <a:ext uri="{28A0092B-C50C-407E-A947-70E740481C1C}">
                          <a14:useLocalDpi xmlns:a14="http://schemas.microsoft.com/office/drawing/2010/main" val="0"/>
                        </a:ext>
                      </a:extLst>
                    </a:blip>
                    <a:stretch>
                      <a:fillRect/>
                    </a:stretch>
                  </pic:blipFill>
                  <pic:spPr>
                    <a:xfrm>
                      <a:off x="0" y="0"/>
                      <a:ext cx="5774852" cy="2533650"/>
                    </a:xfrm>
                    <a:prstGeom prst="rect">
                      <a:avLst/>
                    </a:prstGeom>
                  </pic:spPr>
                </pic:pic>
              </a:graphicData>
            </a:graphic>
          </wp:inline>
        </w:drawing>
      </w:r>
    </w:p>
    <w:p w14:paraId="26A3C595" w14:textId="77777777" w:rsidR="00EF3A22" w:rsidRPr="00377A8C" w:rsidRDefault="00EF3A22" w:rsidP="00EF3A22">
      <w:pPr>
        <w:pStyle w:val="ListParagraph"/>
        <w:rPr>
          <w:rFonts w:hint="eastAsia"/>
        </w:rPr>
      </w:pPr>
    </w:p>
    <w:p w14:paraId="73DFA171" w14:textId="18BB7023" w:rsidR="00EF3A22" w:rsidRPr="00377A8C" w:rsidRDefault="00EF3A22" w:rsidP="006F2D6D">
      <w:pPr>
        <w:pStyle w:val="ListParagraph"/>
        <w:numPr>
          <w:ilvl w:val="0"/>
          <w:numId w:val="26"/>
        </w:numPr>
        <w:rPr>
          <w:rFonts w:hint="eastAsia"/>
        </w:rPr>
      </w:pPr>
      <w:r w:rsidRPr="00377A8C">
        <w:t xml:space="preserve">When the secret </w:t>
      </w:r>
      <w:r w:rsidR="008E3C36" w:rsidRPr="00377A8C">
        <w:t xml:space="preserve">window is open, </w:t>
      </w:r>
      <w:r w:rsidRPr="00377A8C">
        <w:t xml:space="preserve">left click “Copy to clipboard” </w:t>
      </w:r>
      <w:r w:rsidR="006417E9" w:rsidRPr="00377A8C">
        <w:t>as</w:t>
      </w:r>
      <w:r w:rsidRPr="00377A8C">
        <w:t xml:space="preserve"> indicated on the </w:t>
      </w:r>
      <w:r w:rsidR="008E3C36" w:rsidRPr="00377A8C">
        <w:t>image</w:t>
      </w:r>
      <w:r w:rsidRPr="00377A8C">
        <w:t xml:space="preserve"> below</w:t>
      </w:r>
      <w:r w:rsidR="006417E9" w:rsidRPr="00377A8C">
        <w:t>.</w:t>
      </w:r>
    </w:p>
    <w:p w14:paraId="654174B8" w14:textId="77777777" w:rsidR="00EF3A22" w:rsidRPr="00377A8C" w:rsidRDefault="00EF3A22" w:rsidP="00EF3A22">
      <w:pPr>
        <w:pStyle w:val="ListParagraph"/>
        <w:rPr>
          <w:rFonts w:hint="eastAsia"/>
        </w:rPr>
      </w:pPr>
    </w:p>
    <w:p w14:paraId="59B2468D" w14:textId="5D303E5D" w:rsidR="00EF3A22" w:rsidRPr="00377A8C" w:rsidRDefault="00995347" w:rsidP="00A842D3">
      <w:pPr>
        <w:pStyle w:val="ListParagraph"/>
        <w:ind w:left="360"/>
        <w:rPr>
          <w:rFonts w:hint="eastAsia"/>
        </w:rPr>
      </w:pPr>
      <w:r>
        <w:lastRenderedPageBreak/>
        <w:drawing>
          <wp:inline distT="0" distB="0" distL="0" distR="0" wp14:anchorId="1ED5504D" wp14:editId="4041350A">
            <wp:extent cx="4945665" cy="2579298"/>
            <wp:effectExtent l="0" t="0" r="7620" b="0"/>
            <wp:docPr id="525217703" name="Picture 19954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45665" cy="2579298"/>
                    </a:xfrm>
                    <a:prstGeom prst="rect">
                      <a:avLst/>
                    </a:prstGeom>
                  </pic:spPr>
                </pic:pic>
              </a:graphicData>
            </a:graphic>
          </wp:inline>
        </w:drawing>
      </w:r>
    </w:p>
    <w:p w14:paraId="11236C5B" w14:textId="51E058E0" w:rsidR="00EF3A22" w:rsidRDefault="00EF3A22" w:rsidP="00E21857">
      <w:pPr>
        <w:rPr>
          <w:rFonts w:hint="eastAsia"/>
        </w:rPr>
      </w:pPr>
    </w:p>
    <w:p w14:paraId="3A986F7F" w14:textId="07BB04F4" w:rsidR="000D424D" w:rsidRPr="00DB4E54" w:rsidRDefault="000D424D" w:rsidP="000D424D">
      <w:pPr>
        <w:pStyle w:val="Heading2"/>
        <w:rPr>
          <w:rFonts w:hint="eastAsia"/>
        </w:rPr>
      </w:pPr>
      <w:r>
        <w:t xml:space="preserve">How to add new Nonprofit Common Data Model (CDM) Entities </w:t>
      </w:r>
    </w:p>
    <w:p w14:paraId="0F78995B" w14:textId="4EC3835C" w:rsidR="000D424D" w:rsidRDefault="000D424D" w:rsidP="000D424D">
      <w:pPr>
        <w:rPr>
          <w:rFonts w:hint="eastAsia"/>
        </w:rPr>
      </w:pPr>
      <w:r>
        <w:t xml:space="preserve">One of the most valuable benefits of the Nonprofit Data Warehouse Quickstart is its integration with the nonprofit industry developed and Microsoft governed Nonprofit Accelerator and Nonprofit Common Data Model (CDM).  Today, Nonprofit Data Warehouse Quickstart contains only a few sample data entities from the Nonprofit Accelerator. It’s important to note that the included model.json file contains all 1300+ entities from the Nonprofit CDM, meaning that any nonprofit administrator consuming the Nonprofit CDM has the capacity to read the model.json file, become familiar with the existing entities and data model structure (if they don’t physically exist in ADLS as a CDM folder), and build their Quickstart environment from this model. </w:t>
      </w:r>
    </w:p>
    <w:p w14:paraId="329FF27E" w14:textId="0CD00CE7" w:rsidR="000D424D" w:rsidRDefault="000D424D" w:rsidP="000D424D">
      <w:pPr>
        <w:rPr>
          <w:rFonts w:hint="eastAsia"/>
        </w:rPr>
      </w:pPr>
      <w:r>
        <w:t>To add Nonprofit Common Data Model entities to ADLS, start by creating a new folder with the name defined in the model.json:</w:t>
      </w:r>
    </w:p>
    <w:p w14:paraId="3D26A769" w14:textId="77777777" w:rsidR="000D424D" w:rsidRDefault="000D424D" w:rsidP="00DB4E54">
      <w:pPr>
        <w:jc w:val="center"/>
        <w:rPr>
          <w:rFonts w:hint="eastAsia"/>
        </w:rPr>
      </w:pPr>
      <w:r>
        <w:drawing>
          <wp:inline distT="0" distB="0" distL="0" distR="0" wp14:anchorId="3A9A14B6" wp14:editId="441965E8">
            <wp:extent cx="2484120" cy="2056130"/>
            <wp:effectExtent l="0" t="0" r="0" b="127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r:link="rId186" cstate="print">
                      <a:extLst>
                        <a:ext uri="{28A0092B-C50C-407E-A947-70E740481C1C}">
                          <a14:useLocalDpi xmlns:a14="http://schemas.microsoft.com/office/drawing/2010/main" val="0"/>
                        </a:ext>
                      </a:extLst>
                    </a:blip>
                    <a:srcRect/>
                    <a:stretch>
                      <a:fillRect/>
                    </a:stretch>
                  </pic:blipFill>
                  <pic:spPr bwMode="auto">
                    <a:xfrm>
                      <a:off x="0" y="0"/>
                      <a:ext cx="2484120" cy="2056130"/>
                    </a:xfrm>
                    <a:prstGeom prst="rect">
                      <a:avLst/>
                    </a:prstGeom>
                    <a:noFill/>
                    <a:ln>
                      <a:noFill/>
                    </a:ln>
                  </pic:spPr>
                </pic:pic>
              </a:graphicData>
            </a:graphic>
          </wp:inline>
        </w:drawing>
      </w:r>
    </w:p>
    <w:p w14:paraId="0EF1469B" w14:textId="77777777" w:rsidR="000D424D" w:rsidRDefault="000D424D" w:rsidP="000D424D">
      <w:pPr>
        <w:rPr>
          <w:rFonts w:hint="eastAsia"/>
        </w:rPr>
      </w:pPr>
    </w:p>
    <w:p w14:paraId="592E6B85" w14:textId="1C004115" w:rsidR="000D424D" w:rsidRDefault="000D424D" w:rsidP="000D424D">
      <w:pPr>
        <w:rPr>
          <w:rFonts w:hint="eastAsia"/>
        </w:rPr>
      </w:pPr>
      <w:r>
        <w:t>Next, add a partitions property after the attribute</w:t>
      </w:r>
      <w:r w:rsidR="004C74D5">
        <w:t>’</w:t>
      </w:r>
      <w:r>
        <w:t>s property, which allows consumers to understand how the entities are partitioned. At the time of writing, it is not possible to use wildcards, therefore, each file within an entity must be added. If this step is not performed, consumers will only return the metadata available in the model.json and no data will be loaded.</w:t>
      </w:r>
    </w:p>
    <w:p w14:paraId="64DFA488" w14:textId="77777777" w:rsidR="000D424D" w:rsidRDefault="000D424D" w:rsidP="000D424D">
      <w:pPr>
        <w:rPr>
          <w:rFonts w:hint="eastAsia"/>
        </w:rPr>
      </w:pPr>
    </w:p>
    <w:p w14:paraId="130ED91C" w14:textId="0419B35F" w:rsidR="000D424D" w:rsidRDefault="000D424D" w:rsidP="000D424D">
      <w:pPr>
        <w:rPr>
          <w:rFonts w:hint="eastAsia"/>
        </w:rPr>
      </w:pPr>
      <w:r>
        <w:lastRenderedPageBreak/>
        <w:t xml:space="preserve">The example below demonstrates how the partitions property is structured. Each partition should have a descriptive name and a location with an entity file Uri. </w:t>
      </w:r>
    </w:p>
    <w:p w14:paraId="3BABC86F" w14:textId="77777777" w:rsidR="000D424D" w:rsidRDefault="00464832" w:rsidP="000D424D">
      <w:pPr>
        <w:rPr>
          <w:rFonts w:hint="eastAsia"/>
        </w:rPr>
      </w:pPr>
      <w:hyperlink r:id="rId187" w:history="1">
        <w:r w:rsidR="000D424D">
          <w:rPr>
            <w:rStyle w:val="Hyperlink"/>
            <w:color w:val="auto"/>
          </w:rPr>
          <w:t>https://[storageaccountname].[blob].core.windows.net</w:t>
        </w:r>
      </w:hyperlink>
      <w:r w:rsidR="000D424D">
        <w:t xml:space="preserve"> – The ADLS Uri. The placeholder [storageaccountname] should be replaced with the name of the ADLS resource.</w:t>
      </w:r>
    </w:p>
    <w:p w14:paraId="48352C2E" w14:textId="77777777" w:rsidR="000D424D" w:rsidRDefault="000D424D" w:rsidP="000D424D">
      <w:pPr>
        <w:rPr>
          <w:rFonts w:hint="eastAsia"/>
        </w:rPr>
      </w:pPr>
      <w:r>
        <w:t>powerbi – the name of the container. This name can’t be changed. Doing so will block CDM Producers to populate ADLS.</w:t>
      </w:r>
    </w:p>
    <w:p w14:paraId="3AECC318" w14:textId="77777777" w:rsidR="000D424D" w:rsidRDefault="000D424D" w:rsidP="000D424D">
      <w:pPr>
        <w:rPr>
          <w:rFonts w:hint="eastAsia"/>
        </w:rPr>
      </w:pPr>
      <w:r>
        <w:t>NonprofitAccelerator – Root folder</w:t>
      </w:r>
    </w:p>
    <w:p w14:paraId="28053627" w14:textId="77777777" w:rsidR="000D424D" w:rsidRDefault="000D424D" w:rsidP="000D424D">
      <w:pPr>
        <w:rPr>
          <w:rFonts w:hint="eastAsia"/>
        </w:rPr>
      </w:pPr>
      <w:r>
        <w:t>Account –Entity folder</w:t>
      </w:r>
    </w:p>
    <w:p w14:paraId="44BDBF78" w14:textId="48D1A1ED" w:rsidR="000D424D" w:rsidRDefault="000D424D" w:rsidP="000D424D">
      <w:pPr>
        <w:rPr>
          <w:rFonts w:hint="eastAsia"/>
        </w:rPr>
      </w:pPr>
      <w:r>
        <w:t>Account.csv – Entity file</w:t>
      </w:r>
    </w:p>
    <w:p w14:paraId="3E673F07" w14:textId="77777777" w:rsidR="000D424D" w:rsidRDefault="000D424D" w:rsidP="000D424D">
      <w:pPr>
        <w:rPr>
          <w:rFonts w:hint="eastAsia"/>
        </w:rPr>
      </w:pPr>
      <w:r>
        <w:drawing>
          <wp:inline distT="0" distB="0" distL="0" distR="0" wp14:anchorId="1D673C51" wp14:editId="1C81AA66">
            <wp:extent cx="5943600" cy="854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r:link="rId189">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19E9C09E" w14:textId="77777777" w:rsidR="000D424D" w:rsidRDefault="000D424D" w:rsidP="000D424D">
      <w:pPr>
        <w:rPr>
          <w:rFonts w:hint="eastAsia"/>
        </w:rPr>
      </w:pPr>
    </w:p>
    <w:p w14:paraId="378F3568" w14:textId="77777777" w:rsidR="000D424D" w:rsidRDefault="000D424D" w:rsidP="000D424D">
      <w:pPr>
        <w:rPr>
          <w:rFonts w:hint="eastAsia"/>
        </w:rPr>
      </w:pPr>
      <w:r>
        <w:t>The Nonprofit CDM also has a far wider breadth of entities outside of the Nonprofit Accelerator that can also be utilised. See here (</w:t>
      </w:r>
      <w:hyperlink r:id="rId190" w:history="1">
        <w:r>
          <w:rPr>
            <w:rStyle w:val="Hyperlink"/>
            <w:color w:val="auto"/>
          </w:rPr>
          <w:t>https://docs.microsoft.com/en-us/common-data-model/</w:t>
        </w:r>
      </w:hyperlink>
      <w:r>
        <w:t>) for more details on the full scope of the CDM.</w:t>
      </w:r>
    </w:p>
    <w:p w14:paraId="0C009F9D" w14:textId="77777777" w:rsidR="000D424D" w:rsidRDefault="000D424D" w:rsidP="000D424D">
      <w:pPr>
        <w:rPr>
          <w:rFonts w:hint="eastAsia"/>
        </w:rPr>
      </w:pPr>
    </w:p>
    <w:p w14:paraId="0EF812CB" w14:textId="77777777" w:rsidR="000D424D" w:rsidRDefault="000D424D" w:rsidP="000D424D">
      <w:pPr>
        <w:rPr>
          <w:rFonts w:hint="eastAsia"/>
        </w:rPr>
      </w:pPr>
      <w:r>
        <w:t>To understand how to extend the Nonprofit Accelerator with other entities and integrate them in the solution, refer to the section 5.2.2. How to configure Azure Data Lake Storage.</w:t>
      </w:r>
    </w:p>
    <w:p w14:paraId="5DF5B788" w14:textId="77777777" w:rsidR="000D424D" w:rsidRDefault="000D424D" w:rsidP="000D424D">
      <w:pPr>
        <w:rPr>
          <w:rFonts w:hint="eastAsia"/>
        </w:rPr>
      </w:pPr>
    </w:p>
    <w:p w14:paraId="368EC8AE" w14:textId="77777777" w:rsidR="000D424D" w:rsidRDefault="000D424D" w:rsidP="000D424D">
      <w:pPr>
        <w:rPr>
          <w:rFonts w:hint="eastAsia"/>
        </w:rPr>
      </w:pPr>
      <w:del w:id="94" w:author="Erin McHugh Saif" w:date="2020-01-24T13:01:00Z">
        <w:r w:rsidDel="00E40488">
          <w:drawing>
            <wp:inline distT="0" distB="0" distL="0" distR="0" wp14:anchorId="3572BCA8" wp14:editId="0DBC5C51">
              <wp:extent cx="3821430" cy="1009650"/>
              <wp:effectExtent l="0" t="0" r="762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r:link="rId192" cstate="print">
                        <a:extLst>
                          <a:ext uri="{28A0092B-C50C-407E-A947-70E740481C1C}">
                            <a14:useLocalDpi xmlns:a14="http://schemas.microsoft.com/office/drawing/2010/main" val="0"/>
                          </a:ext>
                        </a:extLst>
                      </a:blip>
                      <a:srcRect/>
                      <a:stretch>
                        <a:fillRect/>
                      </a:stretch>
                    </pic:blipFill>
                    <pic:spPr bwMode="auto">
                      <a:xfrm>
                        <a:off x="0" y="0"/>
                        <a:ext cx="3821430" cy="1009650"/>
                      </a:xfrm>
                      <a:prstGeom prst="rect">
                        <a:avLst/>
                      </a:prstGeom>
                      <a:noFill/>
                      <a:ln>
                        <a:noFill/>
                      </a:ln>
                    </pic:spPr>
                  </pic:pic>
                </a:graphicData>
              </a:graphic>
            </wp:inline>
          </w:drawing>
        </w:r>
      </w:del>
    </w:p>
    <w:p w14:paraId="1EB580BF" w14:textId="77777777" w:rsidR="000D424D" w:rsidRDefault="000D424D" w:rsidP="000D424D">
      <w:pPr>
        <w:rPr>
          <w:rFonts w:hint="eastAsia"/>
        </w:rPr>
      </w:pPr>
    </w:p>
    <w:p w14:paraId="66F77B5A" w14:textId="77777777" w:rsidR="000D424D" w:rsidRPr="00377A8C" w:rsidRDefault="000D424D" w:rsidP="00E21857">
      <w:pPr>
        <w:rPr>
          <w:rFonts w:hint="eastAsia"/>
        </w:rPr>
      </w:pPr>
    </w:p>
    <w:p w14:paraId="35FDE9DA" w14:textId="77777777" w:rsidR="00ED0439" w:rsidRPr="00377A8C" w:rsidRDefault="00ED0439" w:rsidP="00ED0439">
      <w:pPr>
        <w:pStyle w:val="Heading2"/>
        <w:rPr>
          <w:rFonts w:hint="eastAsia"/>
        </w:rPr>
      </w:pPr>
      <w:bookmarkStart w:id="95" w:name="_Toc30618725"/>
      <w:r w:rsidRPr="00377A8C">
        <w:t>Summary</w:t>
      </w:r>
      <w:bookmarkEnd w:id="95"/>
    </w:p>
    <w:p w14:paraId="690124A3" w14:textId="7ECF7AE9" w:rsidR="00ED0439" w:rsidRPr="007E5AB2" w:rsidRDefault="00ED0439" w:rsidP="00ED0439">
      <w:pPr>
        <w:rPr>
          <w:rFonts w:hint="eastAsia"/>
        </w:rPr>
      </w:pPr>
      <w:r w:rsidRPr="00377A8C">
        <w:t xml:space="preserve">This section covered the most frequently asked questions, </w:t>
      </w:r>
      <w:r w:rsidR="00E74521">
        <w:t>including</w:t>
      </w:r>
      <w:r w:rsidRPr="00377A8C">
        <w:t xml:space="preserve"> how to resolve issues with the platform</w:t>
      </w:r>
      <w:r w:rsidR="007D6DE7">
        <w:t xml:space="preserve"> and </w:t>
      </w:r>
      <w:r w:rsidRPr="00377A8C">
        <w:t>understand</w:t>
      </w:r>
      <w:r w:rsidR="007D6DE7">
        <w:t>ing</w:t>
      </w:r>
      <w:r w:rsidRPr="00377A8C">
        <w:t xml:space="preserve"> </w:t>
      </w:r>
      <w:r w:rsidR="007D6DE7">
        <w:t>factors that impact solution costs</w:t>
      </w:r>
      <w:r w:rsidRPr="00377A8C">
        <w:t>. For issues not described in this document</w:t>
      </w:r>
      <w:r w:rsidR="0048364E">
        <w:t>,</w:t>
      </w:r>
      <w:r w:rsidRPr="00377A8C">
        <w:t xml:space="preserve"> please seek help on the GitHub site for this project or online Azure Resource documentation.</w:t>
      </w:r>
    </w:p>
    <w:p w14:paraId="3E506136" w14:textId="7C111F4F" w:rsidR="00E21857" w:rsidRDefault="00E21857" w:rsidP="00E21857">
      <w:pPr>
        <w:rPr>
          <w:rFonts w:hint="eastAsia"/>
        </w:rPr>
      </w:pPr>
    </w:p>
    <w:sectPr w:rsidR="00E21857" w:rsidSect="003B6CB3">
      <w:headerReference w:type="even" r:id="rId193"/>
      <w:headerReference w:type="default" r:id="rId194"/>
      <w:footerReference w:type="even" r:id="rId195"/>
      <w:footerReference w:type="default" r:id="rId196"/>
      <w:headerReference w:type="first" r:id="rId197"/>
      <w:footerReference w:type="first" r:id="rId198"/>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49BFE4" w14:textId="77777777" w:rsidR="00995F8D" w:rsidRDefault="00995F8D" w:rsidP="00DD0C24">
      <w:pPr>
        <w:rPr>
          <w:rFonts w:hint="eastAsia"/>
        </w:rPr>
      </w:pPr>
      <w:r>
        <w:separator/>
      </w:r>
    </w:p>
  </w:endnote>
  <w:endnote w:type="continuationSeparator" w:id="0">
    <w:p w14:paraId="4D242CA0" w14:textId="77777777" w:rsidR="00995F8D" w:rsidRDefault="00995F8D" w:rsidP="00DD0C24">
      <w:pPr>
        <w:rPr>
          <w:rFonts w:hint="eastAsia"/>
        </w:rPr>
      </w:pPr>
      <w:r>
        <w:continuationSeparator/>
      </w:r>
    </w:p>
  </w:endnote>
  <w:endnote w:type="continuationNotice" w:id="1">
    <w:p w14:paraId="0C00034A" w14:textId="77777777" w:rsidR="00995F8D" w:rsidRDefault="00995F8D">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337F24" w:rsidRDefault="00337F24" w:rsidP="00DD0C24">
        <w:pPr>
          <w:pStyle w:val="Footer"/>
          <w:rPr>
            <w:rStyle w:val="PageNumber"/>
            <w:rFonts w:hint="eastAsia"/>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337F24" w:rsidRDefault="00337F24" w:rsidP="00DD0C24">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337F24" w:rsidRPr="006D4F80" w:rsidRDefault="00337F24"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3BEA9EFE" w14:textId="48B7564C" w:rsidR="00337F24" w:rsidRPr="00DD0C24" w:rsidRDefault="00337F24" w:rsidP="00DD0C24">
    <w:pPr>
      <w:pStyle w:val="Footer"/>
      <w:rPr>
        <w:rFonts w:hint="eastAsia"/>
      </w:rP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337F24" w:rsidRDefault="00337F24" w:rsidP="00DD0C24">
    <w:pPr>
      <w:pStyle w:val="Footer"/>
      <w:rPr>
        <w:rFonts w:hint="eastAsia"/>
      </w:rP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25F2BC" w14:textId="77777777" w:rsidR="00995F8D" w:rsidRDefault="00995F8D" w:rsidP="00DD0C24">
      <w:pPr>
        <w:rPr>
          <w:rFonts w:hint="eastAsia"/>
        </w:rPr>
      </w:pPr>
      <w:r>
        <w:separator/>
      </w:r>
    </w:p>
  </w:footnote>
  <w:footnote w:type="continuationSeparator" w:id="0">
    <w:p w14:paraId="33F2B69E" w14:textId="77777777" w:rsidR="00995F8D" w:rsidRDefault="00995F8D" w:rsidP="00DD0C24">
      <w:pPr>
        <w:rPr>
          <w:rFonts w:hint="eastAsia"/>
        </w:rPr>
      </w:pPr>
      <w:r>
        <w:continuationSeparator/>
      </w:r>
    </w:p>
  </w:footnote>
  <w:footnote w:type="continuationNotice" w:id="1">
    <w:p w14:paraId="234355A6" w14:textId="77777777" w:rsidR="00995F8D" w:rsidRDefault="00995F8D">
      <w:pPr>
        <w:spacing w:after="0"/>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B938F" w14:textId="77777777" w:rsidR="00BE2E05" w:rsidRDefault="00BE2E05">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BF7FE" w14:textId="77777777" w:rsidR="00BE2E05" w:rsidRDefault="00BE2E05">
    <w:pPr>
      <w:pStyle w:val="Head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337F24" w:rsidRPr="00DC5777" w:rsidRDefault="00337F24" w:rsidP="00DD0C24">
    <w:pPr>
      <w:rPr>
        <w:rFonts w:hint="eastAsia"/>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A7E45F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47F84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8"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0"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73E0691"/>
    <w:multiLevelType w:val="hybridMultilevel"/>
    <w:tmpl w:val="028AAE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8563CE"/>
    <w:multiLevelType w:val="hybridMultilevel"/>
    <w:tmpl w:val="2480A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38"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0"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5"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8282DD1"/>
    <w:multiLevelType w:val="hybridMultilevel"/>
    <w:tmpl w:val="B53A0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7E33A46"/>
    <w:multiLevelType w:val="hybridMultilevel"/>
    <w:tmpl w:val="C99E5BB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08090001">
      <w:start w:val="1"/>
      <w:numFmt w:val="bullet"/>
      <w:lvlText w:val=""/>
      <w:lvlJc w:val="left"/>
      <w:pPr>
        <w:ind w:left="5040" w:hanging="360"/>
      </w:pPr>
      <w:rPr>
        <w:rFonts w:ascii="Symbol" w:hAnsi="Symbol" w:hint="default"/>
      </w:r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3" w15:restartNumberingAfterBreak="0">
    <w:nsid w:val="6CED0B45"/>
    <w:multiLevelType w:val="hybridMultilevel"/>
    <w:tmpl w:val="F28C9E20"/>
    <w:lvl w:ilvl="0" w:tplc="0809000F">
      <w:start w:val="1"/>
      <w:numFmt w:val="decimal"/>
      <w:lvlText w:val="%1."/>
      <w:lvlJc w:val="left"/>
      <w:pPr>
        <w:ind w:left="785"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54"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6" w15:restartNumberingAfterBreak="0">
    <w:nsid w:val="71675AF8"/>
    <w:multiLevelType w:val="hybridMultilevel"/>
    <w:tmpl w:val="370ACFA2"/>
    <w:lvl w:ilvl="0" w:tplc="1DCEE17A">
      <w:start w:val="1"/>
      <w:numFmt w:val="decimal"/>
      <w:lvlText w:val="%1."/>
      <w:lvlJc w:val="left"/>
      <w:pPr>
        <w:ind w:left="644" w:hanging="360"/>
      </w:pPr>
    </w:lvl>
    <w:lvl w:ilvl="1" w:tplc="08090019" w:tentative="1">
      <w:start w:val="1"/>
      <w:numFmt w:val="lowerLetter"/>
      <w:lvlText w:val="%2."/>
      <w:lvlJc w:val="left"/>
      <w:pPr>
        <w:ind w:left="-796" w:hanging="360"/>
      </w:pPr>
    </w:lvl>
    <w:lvl w:ilvl="2" w:tplc="0809001B" w:tentative="1">
      <w:start w:val="1"/>
      <w:numFmt w:val="lowerRoman"/>
      <w:lvlText w:val="%3."/>
      <w:lvlJc w:val="right"/>
      <w:pPr>
        <w:ind w:left="-76" w:hanging="180"/>
      </w:pPr>
    </w:lvl>
    <w:lvl w:ilvl="3" w:tplc="0809000F" w:tentative="1">
      <w:start w:val="1"/>
      <w:numFmt w:val="decimal"/>
      <w:lvlText w:val="%4."/>
      <w:lvlJc w:val="left"/>
      <w:pPr>
        <w:ind w:left="644" w:hanging="360"/>
      </w:pPr>
    </w:lvl>
    <w:lvl w:ilvl="4" w:tplc="08090019" w:tentative="1">
      <w:start w:val="1"/>
      <w:numFmt w:val="lowerLetter"/>
      <w:lvlText w:val="%5."/>
      <w:lvlJc w:val="left"/>
      <w:pPr>
        <w:ind w:left="1364" w:hanging="360"/>
      </w:pPr>
    </w:lvl>
    <w:lvl w:ilvl="5" w:tplc="0809001B" w:tentative="1">
      <w:start w:val="1"/>
      <w:numFmt w:val="lowerRoman"/>
      <w:lvlText w:val="%6."/>
      <w:lvlJc w:val="right"/>
      <w:pPr>
        <w:ind w:left="2084" w:hanging="180"/>
      </w:pPr>
    </w:lvl>
    <w:lvl w:ilvl="6" w:tplc="0809000F" w:tentative="1">
      <w:start w:val="1"/>
      <w:numFmt w:val="decimal"/>
      <w:lvlText w:val="%7."/>
      <w:lvlJc w:val="left"/>
      <w:pPr>
        <w:ind w:left="2804" w:hanging="360"/>
      </w:pPr>
    </w:lvl>
    <w:lvl w:ilvl="7" w:tplc="08090019" w:tentative="1">
      <w:start w:val="1"/>
      <w:numFmt w:val="lowerLetter"/>
      <w:lvlText w:val="%8."/>
      <w:lvlJc w:val="left"/>
      <w:pPr>
        <w:ind w:left="3524" w:hanging="360"/>
      </w:pPr>
    </w:lvl>
    <w:lvl w:ilvl="8" w:tplc="0809001B" w:tentative="1">
      <w:start w:val="1"/>
      <w:numFmt w:val="lowerRoman"/>
      <w:lvlText w:val="%9."/>
      <w:lvlJc w:val="right"/>
      <w:pPr>
        <w:ind w:left="4244" w:hanging="180"/>
      </w:p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55"/>
  </w:num>
  <w:num w:numId="3">
    <w:abstractNumId w:val="37"/>
  </w:num>
  <w:num w:numId="4">
    <w:abstractNumId w:val="2"/>
  </w:num>
  <w:num w:numId="5">
    <w:abstractNumId w:val="20"/>
  </w:num>
  <w:num w:numId="6">
    <w:abstractNumId w:val="46"/>
  </w:num>
  <w:num w:numId="7">
    <w:abstractNumId w:val="40"/>
  </w:num>
  <w:num w:numId="8">
    <w:abstractNumId w:val="28"/>
  </w:num>
  <w:num w:numId="9">
    <w:abstractNumId w:val="49"/>
  </w:num>
  <w:num w:numId="10">
    <w:abstractNumId w:val="60"/>
  </w:num>
  <w:num w:numId="11">
    <w:abstractNumId w:val="21"/>
  </w:num>
  <w:num w:numId="12">
    <w:abstractNumId w:val="7"/>
  </w:num>
  <w:num w:numId="13">
    <w:abstractNumId w:val="23"/>
  </w:num>
  <w:num w:numId="14">
    <w:abstractNumId w:val="6"/>
  </w:num>
  <w:num w:numId="15">
    <w:abstractNumId w:val="35"/>
  </w:num>
  <w:num w:numId="16">
    <w:abstractNumId w:val="4"/>
  </w:num>
  <w:num w:numId="17">
    <w:abstractNumId w:val="57"/>
  </w:num>
  <w:num w:numId="18">
    <w:abstractNumId w:val="12"/>
  </w:num>
  <w:num w:numId="19">
    <w:abstractNumId w:val="63"/>
  </w:num>
  <w:num w:numId="20">
    <w:abstractNumId w:val="15"/>
  </w:num>
  <w:num w:numId="21">
    <w:abstractNumId w:val="50"/>
  </w:num>
  <w:num w:numId="22">
    <w:abstractNumId w:val="42"/>
  </w:num>
  <w:num w:numId="23">
    <w:abstractNumId w:val="3"/>
  </w:num>
  <w:num w:numId="24">
    <w:abstractNumId w:val="29"/>
  </w:num>
  <w:num w:numId="25">
    <w:abstractNumId w:val="13"/>
  </w:num>
  <w:num w:numId="26">
    <w:abstractNumId w:val="61"/>
  </w:num>
  <w:num w:numId="27">
    <w:abstractNumId w:val="8"/>
  </w:num>
  <w:num w:numId="28">
    <w:abstractNumId w:val="18"/>
  </w:num>
  <w:num w:numId="29">
    <w:abstractNumId w:val="27"/>
  </w:num>
  <w:num w:numId="30">
    <w:abstractNumId w:val="30"/>
  </w:num>
  <w:num w:numId="31">
    <w:abstractNumId w:val="9"/>
  </w:num>
  <w:num w:numId="32">
    <w:abstractNumId w:val="26"/>
  </w:num>
  <w:num w:numId="33">
    <w:abstractNumId w:val="1"/>
  </w:num>
  <w:num w:numId="34">
    <w:abstractNumId w:val="38"/>
  </w:num>
  <w:num w:numId="35">
    <w:abstractNumId w:val="14"/>
  </w:num>
  <w:num w:numId="36">
    <w:abstractNumId w:val="16"/>
  </w:num>
  <w:num w:numId="37">
    <w:abstractNumId w:val="47"/>
  </w:num>
  <w:num w:numId="38">
    <w:abstractNumId w:val="17"/>
  </w:num>
  <w:num w:numId="39">
    <w:abstractNumId w:val="39"/>
  </w:num>
  <w:num w:numId="40">
    <w:abstractNumId w:val="59"/>
  </w:num>
  <w:num w:numId="41">
    <w:abstractNumId w:val="19"/>
  </w:num>
  <w:num w:numId="42">
    <w:abstractNumId w:val="58"/>
  </w:num>
  <w:num w:numId="43">
    <w:abstractNumId w:val="52"/>
  </w:num>
  <w:num w:numId="44">
    <w:abstractNumId w:val="31"/>
  </w:num>
  <w:num w:numId="45">
    <w:abstractNumId w:val="43"/>
  </w:num>
  <w:num w:numId="46">
    <w:abstractNumId w:val="0"/>
  </w:num>
  <w:num w:numId="47">
    <w:abstractNumId w:val="25"/>
  </w:num>
  <w:num w:numId="48">
    <w:abstractNumId w:val="5"/>
  </w:num>
  <w:num w:numId="49">
    <w:abstractNumId w:val="62"/>
  </w:num>
  <w:num w:numId="50">
    <w:abstractNumId w:val="22"/>
  </w:num>
  <w:num w:numId="51">
    <w:abstractNumId w:val="32"/>
  </w:num>
  <w:num w:numId="52">
    <w:abstractNumId w:val="51"/>
  </w:num>
  <w:num w:numId="53">
    <w:abstractNumId w:val="11"/>
  </w:num>
  <w:num w:numId="54">
    <w:abstractNumId w:val="10"/>
  </w:num>
  <w:num w:numId="55">
    <w:abstractNumId w:val="48"/>
  </w:num>
  <w:num w:numId="56">
    <w:abstractNumId w:val="54"/>
  </w:num>
  <w:num w:numId="57">
    <w:abstractNumId w:val="36"/>
  </w:num>
  <w:num w:numId="58">
    <w:abstractNumId w:val="44"/>
  </w:num>
  <w:num w:numId="59">
    <w:abstractNumId w:val="34"/>
  </w:num>
  <w:num w:numId="60">
    <w:abstractNumId w:val="45"/>
  </w:num>
  <w:num w:numId="61">
    <w:abstractNumId w:val="41"/>
  </w:num>
  <w:num w:numId="62">
    <w:abstractNumId w:val="56"/>
  </w:num>
  <w:num w:numId="63">
    <w:abstractNumId w:val="53"/>
  </w:num>
  <w:num w:numId="64">
    <w:abstractNumId w:val="33"/>
  </w:num>
  <w:num w:numId="6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n McHugh Saif">
    <w15:presenceInfo w15:providerId="AD" w15:userId="S::ermchugh@microsoft.com::9f93b4d3-52d4-4220-a190-55567abe2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79"/>
    <w:rsid w:val="00000622"/>
    <w:rsid w:val="00000916"/>
    <w:rsid w:val="00000A00"/>
    <w:rsid w:val="00000CB1"/>
    <w:rsid w:val="00000EDE"/>
    <w:rsid w:val="0000186C"/>
    <w:rsid w:val="00001A1D"/>
    <w:rsid w:val="00001CEC"/>
    <w:rsid w:val="00001FCA"/>
    <w:rsid w:val="00002605"/>
    <w:rsid w:val="00002639"/>
    <w:rsid w:val="000028FC"/>
    <w:rsid w:val="00002B3E"/>
    <w:rsid w:val="00002B5D"/>
    <w:rsid w:val="00003649"/>
    <w:rsid w:val="00003687"/>
    <w:rsid w:val="00003D2A"/>
    <w:rsid w:val="00003DC3"/>
    <w:rsid w:val="000043F5"/>
    <w:rsid w:val="000046FC"/>
    <w:rsid w:val="0000471B"/>
    <w:rsid w:val="00004724"/>
    <w:rsid w:val="00004BEB"/>
    <w:rsid w:val="00004F1E"/>
    <w:rsid w:val="00004FE2"/>
    <w:rsid w:val="00005000"/>
    <w:rsid w:val="00005034"/>
    <w:rsid w:val="0000533F"/>
    <w:rsid w:val="00005A33"/>
    <w:rsid w:val="00005A56"/>
    <w:rsid w:val="0000619D"/>
    <w:rsid w:val="00006287"/>
    <w:rsid w:val="000063E7"/>
    <w:rsid w:val="00006A59"/>
    <w:rsid w:val="00006F27"/>
    <w:rsid w:val="000075A4"/>
    <w:rsid w:val="0000775C"/>
    <w:rsid w:val="00007B75"/>
    <w:rsid w:val="0001016B"/>
    <w:rsid w:val="00010289"/>
    <w:rsid w:val="0001041E"/>
    <w:rsid w:val="000105F0"/>
    <w:rsid w:val="0001062C"/>
    <w:rsid w:val="00010874"/>
    <w:rsid w:val="000112DD"/>
    <w:rsid w:val="000113C4"/>
    <w:rsid w:val="00011AAE"/>
    <w:rsid w:val="000122E4"/>
    <w:rsid w:val="000124AD"/>
    <w:rsid w:val="00012594"/>
    <w:rsid w:val="000126BD"/>
    <w:rsid w:val="000130B9"/>
    <w:rsid w:val="00013514"/>
    <w:rsid w:val="0001361A"/>
    <w:rsid w:val="000139E2"/>
    <w:rsid w:val="00013AE5"/>
    <w:rsid w:val="00013B75"/>
    <w:rsid w:val="00013C46"/>
    <w:rsid w:val="00013DE1"/>
    <w:rsid w:val="0001440D"/>
    <w:rsid w:val="00014439"/>
    <w:rsid w:val="000144DE"/>
    <w:rsid w:val="00014C03"/>
    <w:rsid w:val="00014C3B"/>
    <w:rsid w:val="00014FB2"/>
    <w:rsid w:val="000150C6"/>
    <w:rsid w:val="000151AB"/>
    <w:rsid w:val="0001528A"/>
    <w:rsid w:val="000152CF"/>
    <w:rsid w:val="0001537D"/>
    <w:rsid w:val="00015551"/>
    <w:rsid w:val="000155AC"/>
    <w:rsid w:val="0001572B"/>
    <w:rsid w:val="000158C2"/>
    <w:rsid w:val="00015966"/>
    <w:rsid w:val="000159FE"/>
    <w:rsid w:val="00015CC0"/>
    <w:rsid w:val="000161B9"/>
    <w:rsid w:val="0001634B"/>
    <w:rsid w:val="000166E1"/>
    <w:rsid w:val="000167ED"/>
    <w:rsid w:val="00017137"/>
    <w:rsid w:val="000172E1"/>
    <w:rsid w:val="000174A6"/>
    <w:rsid w:val="00017758"/>
    <w:rsid w:val="000177B6"/>
    <w:rsid w:val="00017DF4"/>
    <w:rsid w:val="000201D8"/>
    <w:rsid w:val="00020271"/>
    <w:rsid w:val="00020390"/>
    <w:rsid w:val="000204FC"/>
    <w:rsid w:val="000209D4"/>
    <w:rsid w:val="00020ACA"/>
    <w:rsid w:val="00020BF8"/>
    <w:rsid w:val="00020CAC"/>
    <w:rsid w:val="00020E47"/>
    <w:rsid w:val="00020E5B"/>
    <w:rsid w:val="00020F97"/>
    <w:rsid w:val="00020FC4"/>
    <w:rsid w:val="00021083"/>
    <w:rsid w:val="0002109E"/>
    <w:rsid w:val="000211B6"/>
    <w:rsid w:val="000219A8"/>
    <w:rsid w:val="00021B6F"/>
    <w:rsid w:val="0002243D"/>
    <w:rsid w:val="00023404"/>
    <w:rsid w:val="000238C7"/>
    <w:rsid w:val="00023CDB"/>
    <w:rsid w:val="00023FBC"/>
    <w:rsid w:val="000244EC"/>
    <w:rsid w:val="000246CD"/>
    <w:rsid w:val="00024C8C"/>
    <w:rsid w:val="00024E6C"/>
    <w:rsid w:val="00024F68"/>
    <w:rsid w:val="000258E4"/>
    <w:rsid w:val="00025A17"/>
    <w:rsid w:val="00025C39"/>
    <w:rsid w:val="00025C58"/>
    <w:rsid w:val="00025D47"/>
    <w:rsid w:val="00026167"/>
    <w:rsid w:val="00026216"/>
    <w:rsid w:val="000262F7"/>
    <w:rsid w:val="0002672B"/>
    <w:rsid w:val="000268A2"/>
    <w:rsid w:val="00026BCE"/>
    <w:rsid w:val="00026C60"/>
    <w:rsid w:val="000271B4"/>
    <w:rsid w:val="000271E9"/>
    <w:rsid w:val="000273B1"/>
    <w:rsid w:val="0002790D"/>
    <w:rsid w:val="00027CB1"/>
    <w:rsid w:val="00030404"/>
    <w:rsid w:val="00030505"/>
    <w:rsid w:val="00030559"/>
    <w:rsid w:val="00030E06"/>
    <w:rsid w:val="00030F8C"/>
    <w:rsid w:val="000311F0"/>
    <w:rsid w:val="000312E8"/>
    <w:rsid w:val="000315F4"/>
    <w:rsid w:val="00031AF2"/>
    <w:rsid w:val="00031BCF"/>
    <w:rsid w:val="000320A1"/>
    <w:rsid w:val="00032271"/>
    <w:rsid w:val="0003245B"/>
    <w:rsid w:val="000324DF"/>
    <w:rsid w:val="00032604"/>
    <w:rsid w:val="000326D7"/>
    <w:rsid w:val="00032A9D"/>
    <w:rsid w:val="00032AD0"/>
    <w:rsid w:val="0003331A"/>
    <w:rsid w:val="0003332C"/>
    <w:rsid w:val="0003382A"/>
    <w:rsid w:val="000338ED"/>
    <w:rsid w:val="00033ADE"/>
    <w:rsid w:val="00033C6C"/>
    <w:rsid w:val="00033DB1"/>
    <w:rsid w:val="00034168"/>
    <w:rsid w:val="000345D5"/>
    <w:rsid w:val="00034695"/>
    <w:rsid w:val="0003487A"/>
    <w:rsid w:val="00034955"/>
    <w:rsid w:val="00034CCD"/>
    <w:rsid w:val="00034CF4"/>
    <w:rsid w:val="00034DFB"/>
    <w:rsid w:val="0003515F"/>
    <w:rsid w:val="00035395"/>
    <w:rsid w:val="000354F9"/>
    <w:rsid w:val="00035675"/>
    <w:rsid w:val="00035A32"/>
    <w:rsid w:val="00035AA8"/>
    <w:rsid w:val="00035D9D"/>
    <w:rsid w:val="00035FC4"/>
    <w:rsid w:val="00036276"/>
    <w:rsid w:val="00036A76"/>
    <w:rsid w:val="00036B57"/>
    <w:rsid w:val="00036D33"/>
    <w:rsid w:val="000370ED"/>
    <w:rsid w:val="000371D5"/>
    <w:rsid w:val="0003728C"/>
    <w:rsid w:val="0003733D"/>
    <w:rsid w:val="00037438"/>
    <w:rsid w:val="0003768D"/>
    <w:rsid w:val="0003782D"/>
    <w:rsid w:val="00037B9E"/>
    <w:rsid w:val="000403C8"/>
    <w:rsid w:val="00040A6B"/>
    <w:rsid w:val="00040E67"/>
    <w:rsid w:val="00040F08"/>
    <w:rsid w:val="00040F51"/>
    <w:rsid w:val="0004104E"/>
    <w:rsid w:val="00041381"/>
    <w:rsid w:val="00042178"/>
    <w:rsid w:val="00042249"/>
    <w:rsid w:val="000426D1"/>
    <w:rsid w:val="00042929"/>
    <w:rsid w:val="00042AE3"/>
    <w:rsid w:val="000432F8"/>
    <w:rsid w:val="0004354E"/>
    <w:rsid w:val="00043CCD"/>
    <w:rsid w:val="000445A7"/>
    <w:rsid w:val="000449E2"/>
    <w:rsid w:val="00044BB6"/>
    <w:rsid w:val="00044DF1"/>
    <w:rsid w:val="00044E1C"/>
    <w:rsid w:val="00044E5B"/>
    <w:rsid w:val="000450E9"/>
    <w:rsid w:val="000451E3"/>
    <w:rsid w:val="00045625"/>
    <w:rsid w:val="00045720"/>
    <w:rsid w:val="00045BA9"/>
    <w:rsid w:val="00045CC3"/>
    <w:rsid w:val="000461BF"/>
    <w:rsid w:val="00046463"/>
    <w:rsid w:val="000466F9"/>
    <w:rsid w:val="000468E6"/>
    <w:rsid w:val="00046C31"/>
    <w:rsid w:val="00046CAA"/>
    <w:rsid w:val="00046EB7"/>
    <w:rsid w:val="00046FD2"/>
    <w:rsid w:val="00047132"/>
    <w:rsid w:val="00047135"/>
    <w:rsid w:val="0004729D"/>
    <w:rsid w:val="000473DE"/>
    <w:rsid w:val="00047500"/>
    <w:rsid w:val="00047D57"/>
    <w:rsid w:val="00047FB4"/>
    <w:rsid w:val="00047FCD"/>
    <w:rsid w:val="00047FFE"/>
    <w:rsid w:val="00050000"/>
    <w:rsid w:val="00050144"/>
    <w:rsid w:val="000506C9"/>
    <w:rsid w:val="00050BCD"/>
    <w:rsid w:val="00050F42"/>
    <w:rsid w:val="0005114E"/>
    <w:rsid w:val="00051734"/>
    <w:rsid w:val="00051AEC"/>
    <w:rsid w:val="00051C94"/>
    <w:rsid w:val="00051CC0"/>
    <w:rsid w:val="00051E29"/>
    <w:rsid w:val="00052019"/>
    <w:rsid w:val="00052078"/>
    <w:rsid w:val="00052148"/>
    <w:rsid w:val="00052563"/>
    <w:rsid w:val="000526A7"/>
    <w:rsid w:val="00052D1E"/>
    <w:rsid w:val="00052F09"/>
    <w:rsid w:val="00053517"/>
    <w:rsid w:val="000537CB"/>
    <w:rsid w:val="00053914"/>
    <w:rsid w:val="00053947"/>
    <w:rsid w:val="00053952"/>
    <w:rsid w:val="00053A4E"/>
    <w:rsid w:val="00053AF9"/>
    <w:rsid w:val="00053B43"/>
    <w:rsid w:val="00053E8A"/>
    <w:rsid w:val="000542EB"/>
    <w:rsid w:val="000549F7"/>
    <w:rsid w:val="00054C4C"/>
    <w:rsid w:val="00054C81"/>
    <w:rsid w:val="00055496"/>
    <w:rsid w:val="00055815"/>
    <w:rsid w:val="0005587D"/>
    <w:rsid w:val="00055AEA"/>
    <w:rsid w:val="00055CD8"/>
    <w:rsid w:val="0005603A"/>
    <w:rsid w:val="000561CC"/>
    <w:rsid w:val="00056AF1"/>
    <w:rsid w:val="00056B98"/>
    <w:rsid w:val="00056C4D"/>
    <w:rsid w:val="0005739D"/>
    <w:rsid w:val="00057854"/>
    <w:rsid w:val="00057ADD"/>
    <w:rsid w:val="00057BB3"/>
    <w:rsid w:val="0006058D"/>
    <w:rsid w:val="000607ED"/>
    <w:rsid w:val="00060AE7"/>
    <w:rsid w:val="00061055"/>
    <w:rsid w:val="000610AA"/>
    <w:rsid w:val="00061217"/>
    <w:rsid w:val="000614B1"/>
    <w:rsid w:val="00061781"/>
    <w:rsid w:val="00061921"/>
    <w:rsid w:val="00061AE6"/>
    <w:rsid w:val="00061E16"/>
    <w:rsid w:val="00061EAD"/>
    <w:rsid w:val="000620E7"/>
    <w:rsid w:val="00062268"/>
    <w:rsid w:val="000623AF"/>
    <w:rsid w:val="00062605"/>
    <w:rsid w:val="00062E84"/>
    <w:rsid w:val="00062EEF"/>
    <w:rsid w:val="00062F4B"/>
    <w:rsid w:val="00063186"/>
    <w:rsid w:val="000634D1"/>
    <w:rsid w:val="0006390A"/>
    <w:rsid w:val="00063C95"/>
    <w:rsid w:val="0006426E"/>
    <w:rsid w:val="00064619"/>
    <w:rsid w:val="00064728"/>
    <w:rsid w:val="00064A33"/>
    <w:rsid w:val="00064AEA"/>
    <w:rsid w:val="00064CEE"/>
    <w:rsid w:val="0006507D"/>
    <w:rsid w:val="0006509C"/>
    <w:rsid w:val="00065110"/>
    <w:rsid w:val="00065598"/>
    <w:rsid w:val="0006587F"/>
    <w:rsid w:val="0006592F"/>
    <w:rsid w:val="00065A5D"/>
    <w:rsid w:val="00065BC7"/>
    <w:rsid w:val="00065DD1"/>
    <w:rsid w:val="00066608"/>
    <w:rsid w:val="00066815"/>
    <w:rsid w:val="00066DB8"/>
    <w:rsid w:val="0006723E"/>
    <w:rsid w:val="00067318"/>
    <w:rsid w:val="000675B2"/>
    <w:rsid w:val="000676A6"/>
    <w:rsid w:val="00067930"/>
    <w:rsid w:val="00067AA7"/>
    <w:rsid w:val="00067B2C"/>
    <w:rsid w:val="00067CDA"/>
    <w:rsid w:val="00067DF1"/>
    <w:rsid w:val="00067F14"/>
    <w:rsid w:val="00067F6C"/>
    <w:rsid w:val="00070216"/>
    <w:rsid w:val="00070290"/>
    <w:rsid w:val="000703BE"/>
    <w:rsid w:val="00070475"/>
    <w:rsid w:val="00070603"/>
    <w:rsid w:val="00070974"/>
    <w:rsid w:val="00070B1D"/>
    <w:rsid w:val="00070B58"/>
    <w:rsid w:val="00070C6E"/>
    <w:rsid w:val="00071309"/>
    <w:rsid w:val="0007178A"/>
    <w:rsid w:val="0007221F"/>
    <w:rsid w:val="0007241E"/>
    <w:rsid w:val="00072A37"/>
    <w:rsid w:val="00072B56"/>
    <w:rsid w:val="00072D22"/>
    <w:rsid w:val="0007301F"/>
    <w:rsid w:val="0007307F"/>
    <w:rsid w:val="000731E9"/>
    <w:rsid w:val="000737DB"/>
    <w:rsid w:val="000739FC"/>
    <w:rsid w:val="00073FAD"/>
    <w:rsid w:val="0007410B"/>
    <w:rsid w:val="000743DF"/>
    <w:rsid w:val="000744BC"/>
    <w:rsid w:val="00074538"/>
    <w:rsid w:val="000746F6"/>
    <w:rsid w:val="0007472A"/>
    <w:rsid w:val="00074A93"/>
    <w:rsid w:val="00074B18"/>
    <w:rsid w:val="00074C27"/>
    <w:rsid w:val="00075604"/>
    <w:rsid w:val="00075723"/>
    <w:rsid w:val="00075A8D"/>
    <w:rsid w:val="00076290"/>
    <w:rsid w:val="000763AB"/>
    <w:rsid w:val="000764AA"/>
    <w:rsid w:val="00076552"/>
    <w:rsid w:val="0007656E"/>
    <w:rsid w:val="00076902"/>
    <w:rsid w:val="0007699C"/>
    <w:rsid w:val="000769D5"/>
    <w:rsid w:val="00076EB5"/>
    <w:rsid w:val="0007700D"/>
    <w:rsid w:val="0007744B"/>
    <w:rsid w:val="0007757D"/>
    <w:rsid w:val="00077652"/>
    <w:rsid w:val="00077779"/>
    <w:rsid w:val="00080204"/>
    <w:rsid w:val="00080409"/>
    <w:rsid w:val="000804F7"/>
    <w:rsid w:val="000806F2"/>
    <w:rsid w:val="000808B8"/>
    <w:rsid w:val="00080AC4"/>
    <w:rsid w:val="00080E8D"/>
    <w:rsid w:val="0008100A"/>
    <w:rsid w:val="000811DD"/>
    <w:rsid w:val="0008167C"/>
    <w:rsid w:val="000816E3"/>
    <w:rsid w:val="000816F7"/>
    <w:rsid w:val="00081867"/>
    <w:rsid w:val="000818B2"/>
    <w:rsid w:val="00081D82"/>
    <w:rsid w:val="00081DB0"/>
    <w:rsid w:val="000823F1"/>
    <w:rsid w:val="00082406"/>
    <w:rsid w:val="000826AE"/>
    <w:rsid w:val="0008298D"/>
    <w:rsid w:val="00082E2D"/>
    <w:rsid w:val="0008319A"/>
    <w:rsid w:val="00083368"/>
    <w:rsid w:val="00083854"/>
    <w:rsid w:val="00083890"/>
    <w:rsid w:val="000839B3"/>
    <w:rsid w:val="00083FD1"/>
    <w:rsid w:val="00084244"/>
    <w:rsid w:val="000842EC"/>
    <w:rsid w:val="000843A5"/>
    <w:rsid w:val="000843C3"/>
    <w:rsid w:val="000845F6"/>
    <w:rsid w:val="00084C58"/>
    <w:rsid w:val="00085014"/>
    <w:rsid w:val="00085100"/>
    <w:rsid w:val="00085173"/>
    <w:rsid w:val="0008588C"/>
    <w:rsid w:val="00085896"/>
    <w:rsid w:val="0008591D"/>
    <w:rsid w:val="00085FA0"/>
    <w:rsid w:val="000863D1"/>
    <w:rsid w:val="00086571"/>
    <w:rsid w:val="000867C8"/>
    <w:rsid w:val="00086D30"/>
    <w:rsid w:val="00086DB7"/>
    <w:rsid w:val="00086E16"/>
    <w:rsid w:val="00086E26"/>
    <w:rsid w:val="00086FEF"/>
    <w:rsid w:val="00087379"/>
    <w:rsid w:val="00087916"/>
    <w:rsid w:val="00087A43"/>
    <w:rsid w:val="00087C53"/>
    <w:rsid w:val="00087DBF"/>
    <w:rsid w:val="000905AF"/>
    <w:rsid w:val="000905C3"/>
    <w:rsid w:val="0009071E"/>
    <w:rsid w:val="000908BB"/>
    <w:rsid w:val="00090CE1"/>
    <w:rsid w:val="00090E49"/>
    <w:rsid w:val="000910AB"/>
    <w:rsid w:val="00091783"/>
    <w:rsid w:val="00091ABD"/>
    <w:rsid w:val="00091DC3"/>
    <w:rsid w:val="00091EDA"/>
    <w:rsid w:val="000923AC"/>
    <w:rsid w:val="00092A91"/>
    <w:rsid w:val="00092F94"/>
    <w:rsid w:val="00093248"/>
    <w:rsid w:val="0009339C"/>
    <w:rsid w:val="00093A03"/>
    <w:rsid w:val="0009402C"/>
    <w:rsid w:val="00094407"/>
    <w:rsid w:val="00094522"/>
    <w:rsid w:val="000945AA"/>
    <w:rsid w:val="0009474F"/>
    <w:rsid w:val="000949B5"/>
    <w:rsid w:val="00094DB6"/>
    <w:rsid w:val="00095249"/>
    <w:rsid w:val="00095452"/>
    <w:rsid w:val="000954D3"/>
    <w:rsid w:val="00095855"/>
    <w:rsid w:val="00095ABB"/>
    <w:rsid w:val="00095ACD"/>
    <w:rsid w:val="00095C70"/>
    <w:rsid w:val="00095F4C"/>
    <w:rsid w:val="00095FF6"/>
    <w:rsid w:val="000960FA"/>
    <w:rsid w:val="00096455"/>
    <w:rsid w:val="000966CB"/>
    <w:rsid w:val="000966EA"/>
    <w:rsid w:val="00096BA3"/>
    <w:rsid w:val="00096D59"/>
    <w:rsid w:val="0009760D"/>
    <w:rsid w:val="000976B0"/>
    <w:rsid w:val="00097739"/>
    <w:rsid w:val="000978D7"/>
    <w:rsid w:val="00097D4C"/>
    <w:rsid w:val="000A043D"/>
    <w:rsid w:val="000A0674"/>
    <w:rsid w:val="000A0C21"/>
    <w:rsid w:val="000A0EEA"/>
    <w:rsid w:val="000A0F36"/>
    <w:rsid w:val="000A1091"/>
    <w:rsid w:val="000A120E"/>
    <w:rsid w:val="000A1224"/>
    <w:rsid w:val="000A151F"/>
    <w:rsid w:val="000A1546"/>
    <w:rsid w:val="000A16F5"/>
    <w:rsid w:val="000A1BF2"/>
    <w:rsid w:val="000A1E11"/>
    <w:rsid w:val="000A1E72"/>
    <w:rsid w:val="000A1EF0"/>
    <w:rsid w:val="000A25F1"/>
    <w:rsid w:val="000A2782"/>
    <w:rsid w:val="000A290A"/>
    <w:rsid w:val="000A2A8C"/>
    <w:rsid w:val="000A2B35"/>
    <w:rsid w:val="000A2CAE"/>
    <w:rsid w:val="000A2CC6"/>
    <w:rsid w:val="000A2ECC"/>
    <w:rsid w:val="000A315E"/>
    <w:rsid w:val="000A3251"/>
    <w:rsid w:val="000A36B7"/>
    <w:rsid w:val="000A3761"/>
    <w:rsid w:val="000A384C"/>
    <w:rsid w:val="000A3881"/>
    <w:rsid w:val="000A3909"/>
    <w:rsid w:val="000A3C6B"/>
    <w:rsid w:val="000A3C76"/>
    <w:rsid w:val="000A4166"/>
    <w:rsid w:val="000A450D"/>
    <w:rsid w:val="000A47AF"/>
    <w:rsid w:val="000A4A62"/>
    <w:rsid w:val="000A4AD5"/>
    <w:rsid w:val="000A4BC2"/>
    <w:rsid w:val="000A5084"/>
    <w:rsid w:val="000A520C"/>
    <w:rsid w:val="000A5746"/>
    <w:rsid w:val="000A5813"/>
    <w:rsid w:val="000A5851"/>
    <w:rsid w:val="000A591D"/>
    <w:rsid w:val="000A5B2C"/>
    <w:rsid w:val="000A5F32"/>
    <w:rsid w:val="000A5F66"/>
    <w:rsid w:val="000A600A"/>
    <w:rsid w:val="000A60AE"/>
    <w:rsid w:val="000A61A9"/>
    <w:rsid w:val="000A6FF6"/>
    <w:rsid w:val="000A7109"/>
    <w:rsid w:val="000A7395"/>
    <w:rsid w:val="000A764F"/>
    <w:rsid w:val="000A780E"/>
    <w:rsid w:val="000A7D4E"/>
    <w:rsid w:val="000A7E2A"/>
    <w:rsid w:val="000B0131"/>
    <w:rsid w:val="000B03E7"/>
    <w:rsid w:val="000B0ECE"/>
    <w:rsid w:val="000B1382"/>
    <w:rsid w:val="000B1773"/>
    <w:rsid w:val="000B1868"/>
    <w:rsid w:val="000B1B1F"/>
    <w:rsid w:val="000B1E8A"/>
    <w:rsid w:val="000B2043"/>
    <w:rsid w:val="000B2337"/>
    <w:rsid w:val="000B2381"/>
    <w:rsid w:val="000B23AC"/>
    <w:rsid w:val="000B2427"/>
    <w:rsid w:val="000B269A"/>
    <w:rsid w:val="000B284E"/>
    <w:rsid w:val="000B2E48"/>
    <w:rsid w:val="000B2EFE"/>
    <w:rsid w:val="000B38A2"/>
    <w:rsid w:val="000B3920"/>
    <w:rsid w:val="000B3CD7"/>
    <w:rsid w:val="000B3D8F"/>
    <w:rsid w:val="000B3FD2"/>
    <w:rsid w:val="000B3FDA"/>
    <w:rsid w:val="000B4153"/>
    <w:rsid w:val="000B43F1"/>
    <w:rsid w:val="000B4513"/>
    <w:rsid w:val="000B465D"/>
    <w:rsid w:val="000B4BAB"/>
    <w:rsid w:val="000B4C0C"/>
    <w:rsid w:val="000B5099"/>
    <w:rsid w:val="000B54D2"/>
    <w:rsid w:val="000B5784"/>
    <w:rsid w:val="000B583A"/>
    <w:rsid w:val="000B5881"/>
    <w:rsid w:val="000B5DF7"/>
    <w:rsid w:val="000B5FF9"/>
    <w:rsid w:val="000B620A"/>
    <w:rsid w:val="000B638C"/>
    <w:rsid w:val="000B674C"/>
    <w:rsid w:val="000B6ADF"/>
    <w:rsid w:val="000B6B26"/>
    <w:rsid w:val="000B704F"/>
    <w:rsid w:val="000B718D"/>
    <w:rsid w:val="000C0366"/>
    <w:rsid w:val="000C0CBE"/>
    <w:rsid w:val="000C0F40"/>
    <w:rsid w:val="000C1233"/>
    <w:rsid w:val="000C1782"/>
    <w:rsid w:val="000C18A7"/>
    <w:rsid w:val="000C1C40"/>
    <w:rsid w:val="000C1CCA"/>
    <w:rsid w:val="000C225B"/>
    <w:rsid w:val="000C23BF"/>
    <w:rsid w:val="000C27A5"/>
    <w:rsid w:val="000C312F"/>
    <w:rsid w:val="000C325F"/>
    <w:rsid w:val="000C38CB"/>
    <w:rsid w:val="000C3A3A"/>
    <w:rsid w:val="000C3CA7"/>
    <w:rsid w:val="000C41CD"/>
    <w:rsid w:val="000C43DC"/>
    <w:rsid w:val="000C44AD"/>
    <w:rsid w:val="000C44C2"/>
    <w:rsid w:val="000C4C17"/>
    <w:rsid w:val="000C4D98"/>
    <w:rsid w:val="000C4DDF"/>
    <w:rsid w:val="000C4E6D"/>
    <w:rsid w:val="000C5253"/>
    <w:rsid w:val="000C55B5"/>
    <w:rsid w:val="000C56A4"/>
    <w:rsid w:val="000C575E"/>
    <w:rsid w:val="000C5C85"/>
    <w:rsid w:val="000C5E4A"/>
    <w:rsid w:val="000C6075"/>
    <w:rsid w:val="000C63D3"/>
    <w:rsid w:val="000C669C"/>
    <w:rsid w:val="000C66E5"/>
    <w:rsid w:val="000C691D"/>
    <w:rsid w:val="000C6ABF"/>
    <w:rsid w:val="000C6F61"/>
    <w:rsid w:val="000C725B"/>
    <w:rsid w:val="000C76A1"/>
    <w:rsid w:val="000C774B"/>
    <w:rsid w:val="000C79CA"/>
    <w:rsid w:val="000C7CC3"/>
    <w:rsid w:val="000C7F69"/>
    <w:rsid w:val="000D001E"/>
    <w:rsid w:val="000D00A2"/>
    <w:rsid w:val="000D0196"/>
    <w:rsid w:val="000D034B"/>
    <w:rsid w:val="000D0560"/>
    <w:rsid w:val="000D0738"/>
    <w:rsid w:val="000D0739"/>
    <w:rsid w:val="000D0855"/>
    <w:rsid w:val="000D0C29"/>
    <w:rsid w:val="000D0CC1"/>
    <w:rsid w:val="000D0DEE"/>
    <w:rsid w:val="000D0E63"/>
    <w:rsid w:val="000D16FD"/>
    <w:rsid w:val="000D1F1D"/>
    <w:rsid w:val="000D202F"/>
    <w:rsid w:val="000D2883"/>
    <w:rsid w:val="000D28BE"/>
    <w:rsid w:val="000D2BCD"/>
    <w:rsid w:val="000D2FDD"/>
    <w:rsid w:val="000D326E"/>
    <w:rsid w:val="000D34D8"/>
    <w:rsid w:val="000D3607"/>
    <w:rsid w:val="000D373B"/>
    <w:rsid w:val="000D3856"/>
    <w:rsid w:val="000D3C18"/>
    <w:rsid w:val="000D3D8F"/>
    <w:rsid w:val="000D3F26"/>
    <w:rsid w:val="000D401E"/>
    <w:rsid w:val="000D4123"/>
    <w:rsid w:val="000D424D"/>
    <w:rsid w:val="000D425D"/>
    <w:rsid w:val="000D42DA"/>
    <w:rsid w:val="000D42FE"/>
    <w:rsid w:val="000D4625"/>
    <w:rsid w:val="000D46DB"/>
    <w:rsid w:val="000D4798"/>
    <w:rsid w:val="000D480A"/>
    <w:rsid w:val="000D4A6E"/>
    <w:rsid w:val="000D4B61"/>
    <w:rsid w:val="000D4BF6"/>
    <w:rsid w:val="000D4DB7"/>
    <w:rsid w:val="000D4EA7"/>
    <w:rsid w:val="000D5104"/>
    <w:rsid w:val="000D544E"/>
    <w:rsid w:val="000D549A"/>
    <w:rsid w:val="000D57DD"/>
    <w:rsid w:val="000D5A15"/>
    <w:rsid w:val="000D6180"/>
    <w:rsid w:val="000D6316"/>
    <w:rsid w:val="000D692A"/>
    <w:rsid w:val="000D70F4"/>
    <w:rsid w:val="000D755E"/>
    <w:rsid w:val="000D767A"/>
    <w:rsid w:val="000D78E0"/>
    <w:rsid w:val="000D799C"/>
    <w:rsid w:val="000D7AA9"/>
    <w:rsid w:val="000D7D60"/>
    <w:rsid w:val="000E028B"/>
    <w:rsid w:val="000E0503"/>
    <w:rsid w:val="000E0EC6"/>
    <w:rsid w:val="000E0F61"/>
    <w:rsid w:val="000E1191"/>
    <w:rsid w:val="000E1883"/>
    <w:rsid w:val="000E1C68"/>
    <w:rsid w:val="000E1D81"/>
    <w:rsid w:val="000E23BE"/>
    <w:rsid w:val="000E2442"/>
    <w:rsid w:val="000E2E69"/>
    <w:rsid w:val="000E2F8C"/>
    <w:rsid w:val="000E3016"/>
    <w:rsid w:val="000E3217"/>
    <w:rsid w:val="000E35BC"/>
    <w:rsid w:val="000E38BC"/>
    <w:rsid w:val="000E3BF7"/>
    <w:rsid w:val="000E3FC3"/>
    <w:rsid w:val="000E4162"/>
    <w:rsid w:val="000E4273"/>
    <w:rsid w:val="000E4315"/>
    <w:rsid w:val="000E4380"/>
    <w:rsid w:val="000E44CF"/>
    <w:rsid w:val="000E468A"/>
    <w:rsid w:val="000E46A3"/>
    <w:rsid w:val="000E476E"/>
    <w:rsid w:val="000E48FB"/>
    <w:rsid w:val="000E4E58"/>
    <w:rsid w:val="000E4FFD"/>
    <w:rsid w:val="000E50D3"/>
    <w:rsid w:val="000E52EB"/>
    <w:rsid w:val="000E531B"/>
    <w:rsid w:val="000E55DE"/>
    <w:rsid w:val="000E573F"/>
    <w:rsid w:val="000E596D"/>
    <w:rsid w:val="000E6028"/>
    <w:rsid w:val="000E6327"/>
    <w:rsid w:val="000E63EB"/>
    <w:rsid w:val="000E6584"/>
    <w:rsid w:val="000E6A40"/>
    <w:rsid w:val="000E6B2A"/>
    <w:rsid w:val="000E6B78"/>
    <w:rsid w:val="000E773A"/>
    <w:rsid w:val="000E7B3C"/>
    <w:rsid w:val="000F00C4"/>
    <w:rsid w:val="000F00F6"/>
    <w:rsid w:val="000F0850"/>
    <w:rsid w:val="000F142A"/>
    <w:rsid w:val="000F1507"/>
    <w:rsid w:val="000F15EC"/>
    <w:rsid w:val="000F1894"/>
    <w:rsid w:val="000F1960"/>
    <w:rsid w:val="000F1C99"/>
    <w:rsid w:val="000F1E10"/>
    <w:rsid w:val="000F1F65"/>
    <w:rsid w:val="000F2616"/>
    <w:rsid w:val="000F2AF4"/>
    <w:rsid w:val="000F2AFF"/>
    <w:rsid w:val="000F2BBA"/>
    <w:rsid w:val="000F2C2C"/>
    <w:rsid w:val="000F2C90"/>
    <w:rsid w:val="000F3041"/>
    <w:rsid w:val="000F375C"/>
    <w:rsid w:val="000F3BB3"/>
    <w:rsid w:val="000F3BD1"/>
    <w:rsid w:val="000F3CD6"/>
    <w:rsid w:val="000F3EA3"/>
    <w:rsid w:val="000F3FD0"/>
    <w:rsid w:val="000F419D"/>
    <w:rsid w:val="000F41C6"/>
    <w:rsid w:val="000F4B6C"/>
    <w:rsid w:val="000F5282"/>
    <w:rsid w:val="000F5299"/>
    <w:rsid w:val="000F5457"/>
    <w:rsid w:val="000F56FF"/>
    <w:rsid w:val="000F57CC"/>
    <w:rsid w:val="000F5AC8"/>
    <w:rsid w:val="000F5ACC"/>
    <w:rsid w:val="000F5D13"/>
    <w:rsid w:val="000F5DB4"/>
    <w:rsid w:val="000F61B8"/>
    <w:rsid w:val="000F622E"/>
    <w:rsid w:val="000F6432"/>
    <w:rsid w:val="000F648F"/>
    <w:rsid w:val="000F6AA6"/>
    <w:rsid w:val="000F6BDA"/>
    <w:rsid w:val="000F6CF6"/>
    <w:rsid w:val="000F7025"/>
    <w:rsid w:val="000F7089"/>
    <w:rsid w:val="000F713F"/>
    <w:rsid w:val="000F7149"/>
    <w:rsid w:val="000F7221"/>
    <w:rsid w:val="000F745F"/>
    <w:rsid w:val="000F7911"/>
    <w:rsid w:val="000F7EDB"/>
    <w:rsid w:val="00100484"/>
    <w:rsid w:val="001004BB"/>
    <w:rsid w:val="00100794"/>
    <w:rsid w:val="00100901"/>
    <w:rsid w:val="001009DA"/>
    <w:rsid w:val="00100C8D"/>
    <w:rsid w:val="00100CEA"/>
    <w:rsid w:val="0010109A"/>
    <w:rsid w:val="0010141E"/>
    <w:rsid w:val="0010158A"/>
    <w:rsid w:val="00101809"/>
    <w:rsid w:val="00101B0C"/>
    <w:rsid w:val="0010250E"/>
    <w:rsid w:val="001027CB"/>
    <w:rsid w:val="00102E93"/>
    <w:rsid w:val="0010304D"/>
    <w:rsid w:val="0010337B"/>
    <w:rsid w:val="0010394E"/>
    <w:rsid w:val="00103EBF"/>
    <w:rsid w:val="00104084"/>
    <w:rsid w:val="00104336"/>
    <w:rsid w:val="00104B42"/>
    <w:rsid w:val="00104BC6"/>
    <w:rsid w:val="001055C7"/>
    <w:rsid w:val="00105834"/>
    <w:rsid w:val="00106143"/>
    <w:rsid w:val="00106182"/>
    <w:rsid w:val="001062FA"/>
    <w:rsid w:val="00106900"/>
    <w:rsid w:val="00106B70"/>
    <w:rsid w:val="00106DEC"/>
    <w:rsid w:val="0010744B"/>
    <w:rsid w:val="00107689"/>
    <w:rsid w:val="00107B48"/>
    <w:rsid w:val="00107D44"/>
    <w:rsid w:val="00107FBE"/>
    <w:rsid w:val="001100B3"/>
    <w:rsid w:val="001101ED"/>
    <w:rsid w:val="0011057B"/>
    <w:rsid w:val="00110B31"/>
    <w:rsid w:val="00110B5F"/>
    <w:rsid w:val="00110BCE"/>
    <w:rsid w:val="00110D02"/>
    <w:rsid w:val="0011107F"/>
    <w:rsid w:val="001110E8"/>
    <w:rsid w:val="00111119"/>
    <w:rsid w:val="0011194C"/>
    <w:rsid w:val="00111A80"/>
    <w:rsid w:val="001120AE"/>
    <w:rsid w:val="001128B3"/>
    <w:rsid w:val="00112D42"/>
    <w:rsid w:val="00113B16"/>
    <w:rsid w:val="00113C0E"/>
    <w:rsid w:val="00113C88"/>
    <w:rsid w:val="00113EEC"/>
    <w:rsid w:val="00113FDD"/>
    <w:rsid w:val="00113FE3"/>
    <w:rsid w:val="001140C3"/>
    <w:rsid w:val="0011412C"/>
    <w:rsid w:val="0011420E"/>
    <w:rsid w:val="001146D4"/>
    <w:rsid w:val="00114A0F"/>
    <w:rsid w:val="00114C58"/>
    <w:rsid w:val="00114CA6"/>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A6"/>
    <w:rsid w:val="00117A10"/>
    <w:rsid w:val="00117C3C"/>
    <w:rsid w:val="0012020E"/>
    <w:rsid w:val="001202BE"/>
    <w:rsid w:val="00120E17"/>
    <w:rsid w:val="00120F1E"/>
    <w:rsid w:val="0012118C"/>
    <w:rsid w:val="00121311"/>
    <w:rsid w:val="001219E2"/>
    <w:rsid w:val="00121C8B"/>
    <w:rsid w:val="00121D72"/>
    <w:rsid w:val="001226A0"/>
    <w:rsid w:val="001226C6"/>
    <w:rsid w:val="001226DE"/>
    <w:rsid w:val="001227E4"/>
    <w:rsid w:val="001228E0"/>
    <w:rsid w:val="00122B8D"/>
    <w:rsid w:val="00122B94"/>
    <w:rsid w:val="0012321E"/>
    <w:rsid w:val="001238E5"/>
    <w:rsid w:val="00123B5E"/>
    <w:rsid w:val="00123BF8"/>
    <w:rsid w:val="00124002"/>
    <w:rsid w:val="001242A5"/>
    <w:rsid w:val="0012457C"/>
    <w:rsid w:val="00124768"/>
    <w:rsid w:val="0012496D"/>
    <w:rsid w:val="00124B65"/>
    <w:rsid w:val="00124F05"/>
    <w:rsid w:val="0012528F"/>
    <w:rsid w:val="001253F1"/>
    <w:rsid w:val="0012568A"/>
    <w:rsid w:val="0012573F"/>
    <w:rsid w:val="0012598D"/>
    <w:rsid w:val="00125AA6"/>
    <w:rsid w:val="0012628D"/>
    <w:rsid w:val="00126447"/>
    <w:rsid w:val="00126894"/>
    <w:rsid w:val="0012735C"/>
    <w:rsid w:val="00127650"/>
    <w:rsid w:val="00127C37"/>
    <w:rsid w:val="0013020F"/>
    <w:rsid w:val="001303B7"/>
    <w:rsid w:val="0013084C"/>
    <w:rsid w:val="0013105C"/>
    <w:rsid w:val="001314C5"/>
    <w:rsid w:val="001319B5"/>
    <w:rsid w:val="00131EDE"/>
    <w:rsid w:val="0013209F"/>
    <w:rsid w:val="001320D7"/>
    <w:rsid w:val="001324B1"/>
    <w:rsid w:val="0013291D"/>
    <w:rsid w:val="00132BB2"/>
    <w:rsid w:val="001330AA"/>
    <w:rsid w:val="001330F9"/>
    <w:rsid w:val="00133123"/>
    <w:rsid w:val="001331B4"/>
    <w:rsid w:val="00133734"/>
    <w:rsid w:val="00133810"/>
    <w:rsid w:val="00133B6D"/>
    <w:rsid w:val="00133FA2"/>
    <w:rsid w:val="00134024"/>
    <w:rsid w:val="00134951"/>
    <w:rsid w:val="00134B1C"/>
    <w:rsid w:val="00134FE6"/>
    <w:rsid w:val="001354AF"/>
    <w:rsid w:val="00135E1F"/>
    <w:rsid w:val="00135F2C"/>
    <w:rsid w:val="00135FF1"/>
    <w:rsid w:val="0013652F"/>
    <w:rsid w:val="001368F7"/>
    <w:rsid w:val="00136F07"/>
    <w:rsid w:val="001371D7"/>
    <w:rsid w:val="0013738E"/>
    <w:rsid w:val="001375A7"/>
    <w:rsid w:val="001375C8"/>
    <w:rsid w:val="00137732"/>
    <w:rsid w:val="00137812"/>
    <w:rsid w:val="00137B3D"/>
    <w:rsid w:val="00137D02"/>
    <w:rsid w:val="00137E6D"/>
    <w:rsid w:val="00140096"/>
    <w:rsid w:val="00140231"/>
    <w:rsid w:val="00140277"/>
    <w:rsid w:val="0014074C"/>
    <w:rsid w:val="00140929"/>
    <w:rsid w:val="001411ED"/>
    <w:rsid w:val="00141374"/>
    <w:rsid w:val="00141627"/>
    <w:rsid w:val="001417ED"/>
    <w:rsid w:val="001418F6"/>
    <w:rsid w:val="0014196E"/>
    <w:rsid w:val="00141C1B"/>
    <w:rsid w:val="00141CA1"/>
    <w:rsid w:val="00142147"/>
    <w:rsid w:val="001421B9"/>
    <w:rsid w:val="00142899"/>
    <w:rsid w:val="00142B84"/>
    <w:rsid w:val="00142CC8"/>
    <w:rsid w:val="00142F3E"/>
    <w:rsid w:val="00143002"/>
    <w:rsid w:val="0014314F"/>
    <w:rsid w:val="00143317"/>
    <w:rsid w:val="001439E6"/>
    <w:rsid w:val="00143C79"/>
    <w:rsid w:val="0014435A"/>
    <w:rsid w:val="00144530"/>
    <w:rsid w:val="00144670"/>
    <w:rsid w:val="0014484D"/>
    <w:rsid w:val="00144C9F"/>
    <w:rsid w:val="001456D1"/>
    <w:rsid w:val="00145BC1"/>
    <w:rsid w:val="00145DB0"/>
    <w:rsid w:val="001460B4"/>
    <w:rsid w:val="00146139"/>
    <w:rsid w:val="0014659B"/>
    <w:rsid w:val="0014670C"/>
    <w:rsid w:val="00146752"/>
    <w:rsid w:val="001468D5"/>
    <w:rsid w:val="0014723D"/>
    <w:rsid w:val="0014788F"/>
    <w:rsid w:val="00147AEF"/>
    <w:rsid w:val="00147CDA"/>
    <w:rsid w:val="001500F9"/>
    <w:rsid w:val="00150369"/>
    <w:rsid w:val="00150446"/>
    <w:rsid w:val="001504C8"/>
    <w:rsid w:val="001504D8"/>
    <w:rsid w:val="00150707"/>
    <w:rsid w:val="0015076F"/>
    <w:rsid w:val="00150D0C"/>
    <w:rsid w:val="00151A72"/>
    <w:rsid w:val="00151C35"/>
    <w:rsid w:val="00151C48"/>
    <w:rsid w:val="00151DDE"/>
    <w:rsid w:val="00151E77"/>
    <w:rsid w:val="00151F24"/>
    <w:rsid w:val="00152A91"/>
    <w:rsid w:val="00152C45"/>
    <w:rsid w:val="00152CDC"/>
    <w:rsid w:val="00152D7E"/>
    <w:rsid w:val="00152F5C"/>
    <w:rsid w:val="001531B2"/>
    <w:rsid w:val="001532BE"/>
    <w:rsid w:val="001534D7"/>
    <w:rsid w:val="00153603"/>
    <w:rsid w:val="00153723"/>
    <w:rsid w:val="00153A8E"/>
    <w:rsid w:val="00153C25"/>
    <w:rsid w:val="00153E8B"/>
    <w:rsid w:val="00154343"/>
    <w:rsid w:val="001543F2"/>
    <w:rsid w:val="001545E9"/>
    <w:rsid w:val="001547FF"/>
    <w:rsid w:val="0015492B"/>
    <w:rsid w:val="00154D93"/>
    <w:rsid w:val="00154DDE"/>
    <w:rsid w:val="00154F34"/>
    <w:rsid w:val="0015503B"/>
    <w:rsid w:val="00155156"/>
    <w:rsid w:val="001551D9"/>
    <w:rsid w:val="0015572F"/>
    <w:rsid w:val="001558A0"/>
    <w:rsid w:val="00155CDF"/>
    <w:rsid w:val="00155EAF"/>
    <w:rsid w:val="001566BF"/>
    <w:rsid w:val="00157A99"/>
    <w:rsid w:val="00157D54"/>
    <w:rsid w:val="001600EB"/>
    <w:rsid w:val="001601AE"/>
    <w:rsid w:val="0016032D"/>
    <w:rsid w:val="001603B0"/>
    <w:rsid w:val="001603C5"/>
    <w:rsid w:val="00160FB6"/>
    <w:rsid w:val="00161051"/>
    <w:rsid w:val="0016118E"/>
    <w:rsid w:val="00161275"/>
    <w:rsid w:val="00161299"/>
    <w:rsid w:val="00161CC1"/>
    <w:rsid w:val="00161D3B"/>
    <w:rsid w:val="00162042"/>
    <w:rsid w:val="0016210C"/>
    <w:rsid w:val="001624FC"/>
    <w:rsid w:val="001629CE"/>
    <w:rsid w:val="00162A21"/>
    <w:rsid w:val="00162BFC"/>
    <w:rsid w:val="00162C8F"/>
    <w:rsid w:val="00162E98"/>
    <w:rsid w:val="00163411"/>
    <w:rsid w:val="001634EF"/>
    <w:rsid w:val="00163729"/>
    <w:rsid w:val="00163976"/>
    <w:rsid w:val="00163BAA"/>
    <w:rsid w:val="00163E42"/>
    <w:rsid w:val="00163E69"/>
    <w:rsid w:val="0016401C"/>
    <w:rsid w:val="0016441B"/>
    <w:rsid w:val="0016444C"/>
    <w:rsid w:val="0016467A"/>
    <w:rsid w:val="00164A91"/>
    <w:rsid w:val="00164B9C"/>
    <w:rsid w:val="0016514C"/>
    <w:rsid w:val="001651E0"/>
    <w:rsid w:val="001653FA"/>
    <w:rsid w:val="00165401"/>
    <w:rsid w:val="0016549C"/>
    <w:rsid w:val="001656FC"/>
    <w:rsid w:val="001657EF"/>
    <w:rsid w:val="00165BFE"/>
    <w:rsid w:val="00165DC8"/>
    <w:rsid w:val="00165DE7"/>
    <w:rsid w:val="0016695F"/>
    <w:rsid w:val="00166A06"/>
    <w:rsid w:val="00166B69"/>
    <w:rsid w:val="00166D99"/>
    <w:rsid w:val="00166FAC"/>
    <w:rsid w:val="00167133"/>
    <w:rsid w:val="001676AC"/>
    <w:rsid w:val="00167B3E"/>
    <w:rsid w:val="00167CA4"/>
    <w:rsid w:val="00167CF4"/>
    <w:rsid w:val="001701AA"/>
    <w:rsid w:val="001701C5"/>
    <w:rsid w:val="00170AC4"/>
    <w:rsid w:val="00170E64"/>
    <w:rsid w:val="0017153B"/>
    <w:rsid w:val="001715ED"/>
    <w:rsid w:val="00171665"/>
    <w:rsid w:val="00171C8A"/>
    <w:rsid w:val="001725AD"/>
    <w:rsid w:val="00172822"/>
    <w:rsid w:val="00172A96"/>
    <w:rsid w:val="001732B0"/>
    <w:rsid w:val="00173572"/>
    <w:rsid w:val="00174315"/>
    <w:rsid w:val="001743EB"/>
    <w:rsid w:val="001746B1"/>
    <w:rsid w:val="00174ECD"/>
    <w:rsid w:val="0017523A"/>
    <w:rsid w:val="00175254"/>
    <w:rsid w:val="001752E7"/>
    <w:rsid w:val="001753A9"/>
    <w:rsid w:val="001759CF"/>
    <w:rsid w:val="00175AC8"/>
    <w:rsid w:val="001760E1"/>
    <w:rsid w:val="00176105"/>
    <w:rsid w:val="001762BD"/>
    <w:rsid w:val="00176415"/>
    <w:rsid w:val="001764D3"/>
    <w:rsid w:val="00176895"/>
    <w:rsid w:val="00176D13"/>
    <w:rsid w:val="00176DE7"/>
    <w:rsid w:val="00176E52"/>
    <w:rsid w:val="00177892"/>
    <w:rsid w:val="00180003"/>
    <w:rsid w:val="0018017D"/>
    <w:rsid w:val="00180280"/>
    <w:rsid w:val="0018029D"/>
    <w:rsid w:val="00180BBD"/>
    <w:rsid w:val="00180EA6"/>
    <w:rsid w:val="00180EC2"/>
    <w:rsid w:val="00180F23"/>
    <w:rsid w:val="00181056"/>
    <w:rsid w:val="00181127"/>
    <w:rsid w:val="00181348"/>
    <w:rsid w:val="001813C3"/>
    <w:rsid w:val="00181463"/>
    <w:rsid w:val="001817CA"/>
    <w:rsid w:val="001817DD"/>
    <w:rsid w:val="001819BA"/>
    <w:rsid w:val="001825C2"/>
    <w:rsid w:val="001825D3"/>
    <w:rsid w:val="001825F4"/>
    <w:rsid w:val="00182BF1"/>
    <w:rsid w:val="00182E6B"/>
    <w:rsid w:val="00182F3D"/>
    <w:rsid w:val="00183242"/>
    <w:rsid w:val="00183458"/>
    <w:rsid w:val="001834CB"/>
    <w:rsid w:val="001838B7"/>
    <w:rsid w:val="0018399C"/>
    <w:rsid w:val="001839A6"/>
    <w:rsid w:val="001839B1"/>
    <w:rsid w:val="00183F6C"/>
    <w:rsid w:val="00183FB1"/>
    <w:rsid w:val="00184005"/>
    <w:rsid w:val="001840C8"/>
    <w:rsid w:val="0018443F"/>
    <w:rsid w:val="00184653"/>
    <w:rsid w:val="00184753"/>
    <w:rsid w:val="001848CC"/>
    <w:rsid w:val="001849F3"/>
    <w:rsid w:val="00184C0A"/>
    <w:rsid w:val="00184C9E"/>
    <w:rsid w:val="0018535C"/>
    <w:rsid w:val="00185916"/>
    <w:rsid w:val="00185A6D"/>
    <w:rsid w:val="00185C85"/>
    <w:rsid w:val="00185E38"/>
    <w:rsid w:val="00185E70"/>
    <w:rsid w:val="00186188"/>
    <w:rsid w:val="001863C5"/>
    <w:rsid w:val="001868B3"/>
    <w:rsid w:val="00186C64"/>
    <w:rsid w:val="00187050"/>
    <w:rsid w:val="00187319"/>
    <w:rsid w:val="00187475"/>
    <w:rsid w:val="001874E6"/>
    <w:rsid w:val="001875AA"/>
    <w:rsid w:val="00187B54"/>
    <w:rsid w:val="00187F71"/>
    <w:rsid w:val="001900A3"/>
    <w:rsid w:val="0019089F"/>
    <w:rsid w:val="00190CD6"/>
    <w:rsid w:val="00190E4A"/>
    <w:rsid w:val="00191159"/>
    <w:rsid w:val="00191174"/>
    <w:rsid w:val="00191175"/>
    <w:rsid w:val="001911F3"/>
    <w:rsid w:val="001913F9"/>
    <w:rsid w:val="00191653"/>
    <w:rsid w:val="001916D4"/>
    <w:rsid w:val="00191B08"/>
    <w:rsid w:val="00191D62"/>
    <w:rsid w:val="00191D9E"/>
    <w:rsid w:val="00191F61"/>
    <w:rsid w:val="00191FD4"/>
    <w:rsid w:val="00192140"/>
    <w:rsid w:val="0019278A"/>
    <w:rsid w:val="00192922"/>
    <w:rsid w:val="00192979"/>
    <w:rsid w:val="001929F0"/>
    <w:rsid w:val="00192F81"/>
    <w:rsid w:val="00192FA0"/>
    <w:rsid w:val="001934AA"/>
    <w:rsid w:val="00193912"/>
    <w:rsid w:val="00193945"/>
    <w:rsid w:val="00193C19"/>
    <w:rsid w:val="00193C42"/>
    <w:rsid w:val="00193E61"/>
    <w:rsid w:val="00193E66"/>
    <w:rsid w:val="00193F28"/>
    <w:rsid w:val="001940FD"/>
    <w:rsid w:val="00194390"/>
    <w:rsid w:val="0019511D"/>
    <w:rsid w:val="001952ED"/>
    <w:rsid w:val="00195640"/>
    <w:rsid w:val="001956D4"/>
    <w:rsid w:val="001956E3"/>
    <w:rsid w:val="00195B03"/>
    <w:rsid w:val="00195B69"/>
    <w:rsid w:val="00195E83"/>
    <w:rsid w:val="001960F9"/>
    <w:rsid w:val="001961DD"/>
    <w:rsid w:val="001962C4"/>
    <w:rsid w:val="00196305"/>
    <w:rsid w:val="0019635B"/>
    <w:rsid w:val="0019643C"/>
    <w:rsid w:val="0019655C"/>
    <w:rsid w:val="001966C2"/>
    <w:rsid w:val="00196E76"/>
    <w:rsid w:val="00197000"/>
    <w:rsid w:val="00197827"/>
    <w:rsid w:val="00197A1C"/>
    <w:rsid w:val="00197CF1"/>
    <w:rsid w:val="00197DDD"/>
    <w:rsid w:val="00197EB1"/>
    <w:rsid w:val="00197EE4"/>
    <w:rsid w:val="001A03F7"/>
    <w:rsid w:val="001A05AB"/>
    <w:rsid w:val="001A0FE2"/>
    <w:rsid w:val="001A1187"/>
    <w:rsid w:val="001A1329"/>
    <w:rsid w:val="001A13F1"/>
    <w:rsid w:val="001A1C5F"/>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EC1"/>
    <w:rsid w:val="001A4144"/>
    <w:rsid w:val="001A4166"/>
    <w:rsid w:val="001A421D"/>
    <w:rsid w:val="001A4403"/>
    <w:rsid w:val="001A4528"/>
    <w:rsid w:val="001A45ED"/>
    <w:rsid w:val="001A4A42"/>
    <w:rsid w:val="001A4DAD"/>
    <w:rsid w:val="001A5434"/>
    <w:rsid w:val="001A55A5"/>
    <w:rsid w:val="001A567B"/>
    <w:rsid w:val="001A56D0"/>
    <w:rsid w:val="001A574B"/>
    <w:rsid w:val="001A5837"/>
    <w:rsid w:val="001A5A0C"/>
    <w:rsid w:val="001A5D06"/>
    <w:rsid w:val="001A5D79"/>
    <w:rsid w:val="001A5EBE"/>
    <w:rsid w:val="001A5FFE"/>
    <w:rsid w:val="001A62C9"/>
    <w:rsid w:val="001A6490"/>
    <w:rsid w:val="001A64E4"/>
    <w:rsid w:val="001A6D39"/>
    <w:rsid w:val="001A724A"/>
    <w:rsid w:val="001A748D"/>
    <w:rsid w:val="001A750E"/>
    <w:rsid w:val="001A7762"/>
    <w:rsid w:val="001A7976"/>
    <w:rsid w:val="001A7A18"/>
    <w:rsid w:val="001A7E46"/>
    <w:rsid w:val="001A7F6B"/>
    <w:rsid w:val="001B05C1"/>
    <w:rsid w:val="001B09EF"/>
    <w:rsid w:val="001B0BEA"/>
    <w:rsid w:val="001B0C66"/>
    <w:rsid w:val="001B0D04"/>
    <w:rsid w:val="001B16EE"/>
    <w:rsid w:val="001B1B8F"/>
    <w:rsid w:val="001B271C"/>
    <w:rsid w:val="001B2865"/>
    <w:rsid w:val="001B28ED"/>
    <w:rsid w:val="001B2C50"/>
    <w:rsid w:val="001B2D47"/>
    <w:rsid w:val="001B336E"/>
    <w:rsid w:val="001B3928"/>
    <w:rsid w:val="001B3A99"/>
    <w:rsid w:val="001B3E6B"/>
    <w:rsid w:val="001B3F16"/>
    <w:rsid w:val="001B4308"/>
    <w:rsid w:val="001B4608"/>
    <w:rsid w:val="001B46C8"/>
    <w:rsid w:val="001B4706"/>
    <w:rsid w:val="001B4F72"/>
    <w:rsid w:val="001B5258"/>
    <w:rsid w:val="001B60DF"/>
    <w:rsid w:val="001B65EE"/>
    <w:rsid w:val="001B6B60"/>
    <w:rsid w:val="001B7075"/>
    <w:rsid w:val="001B707D"/>
    <w:rsid w:val="001B70AC"/>
    <w:rsid w:val="001B7205"/>
    <w:rsid w:val="001B73F4"/>
    <w:rsid w:val="001B74DD"/>
    <w:rsid w:val="001B753F"/>
    <w:rsid w:val="001B761A"/>
    <w:rsid w:val="001B771C"/>
    <w:rsid w:val="001B7739"/>
    <w:rsid w:val="001B77B4"/>
    <w:rsid w:val="001B7C6E"/>
    <w:rsid w:val="001B7F4E"/>
    <w:rsid w:val="001C0987"/>
    <w:rsid w:val="001C0EF2"/>
    <w:rsid w:val="001C102B"/>
    <w:rsid w:val="001C1591"/>
    <w:rsid w:val="001C18D7"/>
    <w:rsid w:val="001C1D58"/>
    <w:rsid w:val="001C2900"/>
    <w:rsid w:val="001C29CD"/>
    <w:rsid w:val="001C2AC3"/>
    <w:rsid w:val="001C2B81"/>
    <w:rsid w:val="001C2BCD"/>
    <w:rsid w:val="001C2C2C"/>
    <w:rsid w:val="001C2D72"/>
    <w:rsid w:val="001C2E90"/>
    <w:rsid w:val="001C2F62"/>
    <w:rsid w:val="001C31AC"/>
    <w:rsid w:val="001C3239"/>
    <w:rsid w:val="001C372D"/>
    <w:rsid w:val="001C3D4F"/>
    <w:rsid w:val="001C4078"/>
    <w:rsid w:val="001C4483"/>
    <w:rsid w:val="001C4C21"/>
    <w:rsid w:val="001C4E4D"/>
    <w:rsid w:val="001C4EF8"/>
    <w:rsid w:val="001C5AED"/>
    <w:rsid w:val="001C5B9A"/>
    <w:rsid w:val="001C5CC9"/>
    <w:rsid w:val="001C5EFE"/>
    <w:rsid w:val="001C60E5"/>
    <w:rsid w:val="001C645F"/>
    <w:rsid w:val="001C6BAD"/>
    <w:rsid w:val="001C6DE8"/>
    <w:rsid w:val="001C6F72"/>
    <w:rsid w:val="001C6FA2"/>
    <w:rsid w:val="001C7770"/>
    <w:rsid w:val="001C7A01"/>
    <w:rsid w:val="001C7A4C"/>
    <w:rsid w:val="001C7B80"/>
    <w:rsid w:val="001C7E02"/>
    <w:rsid w:val="001C7F57"/>
    <w:rsid w:val="001D0288"/>
    <w:rsid w:val="001D0309"/>
    <w:rsid w:val="001D045A"/>
    <w:rsid w:val="001D0AF7"/>
    <w:rsid w:val="001D0EBE"/>
    <w:rsid w:val="001D103C"/>
    <w:rsid w:val="001D1138"/>
    <w:rsid w:val="001D1249"/>
    <w:rsid w:val="001D169D"/>
    <w:rsid w:val="001D1A66"/>
    <w:rsid w:val="001D1BA5"/>
    <w:rsid w:val="001D2014"/>
    <w:rsid w:val="001D22A3"/>
    <w:rsid w:val="001D26EC"/>
    <w:rsid w:val="001D28E3"/>
    <w:rsid w:val="001D2989"/>
    <w:rsid w:val="001D2B52"/>
    <w:rsid w:val="001D2BAD"/>
    <w:rsid w:val="001D2FD4"/>
    <w:rsid w:val="001D32BD"/>
    <w:rsid w:val="001D3461"/>
    <w:rsid w:val="001D360E"/>
    <w:rsid w:val="001D3D9D"/>
    <w:rsid w:val="001D430D"/>
    <w:rsid w:val="001D4600"/>
    <w:rsid w:val="001D484F"/>
    <w:rsid w:val="001D4F6B"/>
    <w:rsid w:val="001D5058"/>
    <w:rsid w:val="001D5159"/>
    <w:rsid w:val="001D5455"/>
    <w:rsid w:val="001D5786"/>
    <w:rsid w:val="001D5910"/>
    <w:rsid w:val="001D5925"/>
    <w:rsid w:val="001D5AAC"/>
    <w:rsid w:val="001D5D65"/>
    <w:rsid w:val="001D5F42"/>
    <w:rsid w:val="001D6159"/>
    <w:rsid w:val="001D6A50"/>
    <w:rsid w:val="001D6BE9"/>
    <w:rsid w:val="001D6DCD"/>
    <w:rsid w:val="001D6DD4"/>
    <w:rsid w:val="001D6E43"/>
    <w:rsid w:val="001D731C"/>
    <w:rsid w:val="001D7444"/>
    <w:rsid w:val="001D7B11"/>
    <w:rsid w:val="001E0224"/>
    <w:rsid w:val="001E0799"/>
    <w:rsid w:val="001E0891"/>
    <w:rsid w:val="001E0B20"/>
    <w:rsid w:val="001E0B75"/>
    <w:rsid w:val="001E0E63"/>
    <w:rsid w:val="001E0E8B"/>
    <w:rsid w:val="001E1A54"/>
    <w:rsid w:val="001E1CF4"/>
    <w:rsid w:val="001E1E40"/>
    <w:rsid w:val="001E2306"/>
    <w:rsid w:val="001E2366"/>
    <w:rsid w:val="001E2650"/>
    <w:rsid w:val="001E2C61"/>
    <w:rsid w:val="001E2F23"/>
    <w:rsid w:val="001E2F31"/>
    <w:rsid w:val="001E3367"/>
    <w:rsid w:val="001E34EE"/>
    <w:rsid w:val="001E35BF"/>
    <w:rsid w:val="001E3962"/>
    <w:rsid w:val="001E3D6F"/>
    <w:rsid w:val="001E3D7C"/>
    <w:rsid w:val="001E3FBD"/>
    <w:rsid w:val="001E3FDE"/>
    <w:rsid w:val="001E3FED"/>
    <w:rsid w:val="001E420F"/>
    <w:rsid w:val="001E4D9C"/>
    <w:rsid w:val="001E4F97"/>
    <w:rsid w:val="001E538C"/>
    <w:rsid w:val="001E569E"/>
    <w:rsid w:val="001E5AB1"/>
    <w:rsid w:val="001E5BC4"/>
    <w:rsid w:val="001E5FFF"/>
    <w:rsid w:val="001E6201"/>
    <w:rsid w:val="001E6720"/>
    <w:rsid w:val="001E761F"/>
    <w:rsid w:val="001E79C0"/>
    <w:rsid w:val="001E7BEB"/>
    <w:rsid w:val="001E7F23"/>
    <w:rsid w:val="001E7F74"/>
    <w:rsid w:val="001E7F80"/>
    <w:rsid w:val="001F024D"/>
    <w:rsid w:val="001F06E7"/>
    <w:rsid w:val="001F09FD"/>
    <w:rsid w:val="001F0A9F"/>
    <w:rsid w:val="001F0C4D"/>
    <w:rsid w:val="001F0DB4"/>
    <w:rsid w:val="001F0E56"/>
    <w:rsid w:val="001F11EA"/>
    <w:rsid w:val="001F1F45"/>
    <w:rsid w:val="001F2096"/>
    <w:rsid w:val="001F2196"/>
    <w:rsid w:val="001F243A"/>
    <w:rsid w:val="001F244C"/>
    <w:rsid w:val="001F254C"/>
    <w:rsid w:val="001F2A8F"/>
    <w:rsid w:val="001F2B0D"/>
    <w:rsid w:val="001F3091"/>
    <w:rsid w:val="001F33C3"/>
    <w:rsid w:val="001F35C2"/>
    <w:rsid w:val="001F37A1"/>
    <w:rsid w:val="001F3AA9"/>
    <w:rsid w:val="001F3AD2"/>
    <w:rsid w:val="001F3E3C"/>
    <w:rsid w:val="001F419C"/>
    <w:rsid w:val="001F41CC"/>
    <w:rsid w:val="001F4618"/>
    <w:rsid w:val="001F475E"/>
    <w:rsid w:val="001F48E9"/>
    <w:rsid w:val="001F4A4D"/>
    <w:rsid w:val="001F4B7C"/>
    <w:rsid w:val="001F4FE2"/>
    <w:rsid w:val="001F5272"/>
    <w:rsid w:val="001F53E7"/>
    <w:rsid w:val="001F56B7"/>
    <w:rsid w:val="001F56CD"/>
    <w:rsid w:val="001F63A6"/>
    <w:rsid w:val="001F6527"/>
    <w:rsid w:val="001F6B7A"/>
    <w:rsid w:val="001F6C96"/>
    <w:rsid w:val="001F6D82"/>
    <w:rsid w:val="001F725A"/>
    <w:rsid w:val="001F7A46"/>
    <w:rsid w:val="001F7C3E"/>
    <w:rsid w:val="00200281"/>
    <w:rsid w:val="00200675"/>
    <w:rsid w:val="00200E82"/>
    <w:rsid w:val="00201672"/>
    <w:rsid w:val="002017CA"/>
    <w:rsid w:val="00201A74"/>
    <w:rsid w:val="0020229F"/>
    <w:rsid w:val="00202568"/>
    <w:rsid w:val="0020283F"/>
    <w:rsid w:val="00202CBA"/>
    <w:rsid w:val="00203166"/>
    <w:rsid w:val="00203280"/>
    <w:rsid w:val="00203522"/>
    <w:rsid w:val="00203A5D"/>
    <w:rsid w:val="00203AF7"/>
    <w:rsid w:val="00203D01"/>
    <w:rsid w:val="00203EED"/>
    <w:rsid w:val="00204136"/>
    <w:rsid w:val="00204555"/>
    <w:rsid w:val="002045A7"/>
    <w:rsid w:val="00204614"/>
    <w:rsid w:val="00204AAF"/>
    <w:rsid w:val="00204D7B"/>
    <w:rsid w:val="002052B9"/>
    <w:rsid w:val="0020580D"/>
    <w:rsid w:val="00205D6A"/>
    <w:rsid w:val="00205F8E"/>
    <w:rsid w:val="0020639C"/>
    <w:rsid w:val="00206403"/>
    <w:rsid w:val="00206986"/>
    <w:rsid w:val="00206A6B"/>
    <w:rsid w:val="00206D49"/>
    <w:rsid w:val="00206E4D"/>
    <w:rsid w:val="00206F16"/>
    <w:rsid w:val="00206F42"/>
    <w:rsid w:val="00206F45"/>
    <w:rsid w:val="00206FB3"/>
    <w:rsid w:val="0020715F"/>
    <w:rsid w:val="002072D8"/>
    <w:rsid w:val="002072EF"/>
    <w:rsid w:val="002073B0"/>
    <w:rsid w:val="00207431"/>
    <w:rsid w:val="00207513"/>
    <w:rsid w:val="0020772B"/>
    <w:rsid w:val="00207D0F"/>
    <w:rsid w:val="00207D27"/>
    <w:rsid w:val="00207DCD"/>
    <w:rsid w:val="00210752"/>
    <w:rsid w:val="00210936"/>
    <w:rsid w:val="002109E8"/>
    <w:rsid w:val="002117A7"/>
    <w:rsid w:val="0021186F"/>
    <w:rsid w:val="00211A7C"/>
    <w:rsid w:val="00211DA1"/>
    <w:rsid w:val="00211ED1"/>
    <w:rsid w:val="00211FCB"/>
    <w:rsid w:val="00212064"/>
    <w:rsid w:val="00212EDF"/>
    <w:rsid w:val="00212FB7"/>
    <w:rsid w:val="0021333B"/>
    <w:rsid w:val="002139DB"/>
    <w:rsid w:val="00214213"/>
    <w:rsid w:val="00214480"/>
    <w:rsid w:val="00214636"/>
    <w:rsid w:val="00214758"/>
    <w:rsid w:val="00214BE4"/>
    <w:rsid w:val="00214EFD"/>
    <w:rsid w:val="00214F5F"/>
    <w:rsid w:val="00214F6A"/>
    <w:rsid w:val="00215162"/>
    <w:rsid w:val="00215408"/>
    <w:rsid w:val="002154E9"/>
    <w:rsid w:val="0021582A"/>
    <w:rsid w:val="00215A55"/>
    <w:rsid w:val="0021605B"/>
    <w:rsid w:val="0021608E"/>
    <w:rsid w:val="00216378"/>
    <w:rsid w:val="0021639C"/>
    <w:rsid w:val="00216420"/>
    <w:rsid w:val="00216E0C"/>
    <w:rsid w:val="00216EF0"/>
    <w:rsid w:val="00217175"/>
    <w:rsid w:val="002175CB"/>
    <w:rsid w:val="00217960"/>
    <w:rsid w:val="00217D90"/>
    <w:rsid w:val="00217EC3"/>
    <w:rsid w:val="0022008F"/>
    <w:rsid w:val="0022065A"/>
    <w:rsid w:val="00220E7B"/>
    <w:rsid w:val="00221318"/>
    <w:rsid w:val="00221474"/>
    <w:rsid w:val="00221B2E"/>
    <w:rsid w:val="00221CB2"/>
    <w:rsid w:val="00221DA7"/>
    <w:rsid w:val="00221E8D"/>
    <w:rsid w:val="00222E41"/>
    <w:rsid w:val="00223052"/>
    <w:rsid w:val="0022334B"/>
    <w:rsid w:val="00223492"/>
    <w:rsid w:val="0022376E"/>
    <w:rsid w:val="002237AD"/>
    <w:rsid w:val="00223988"/>
    <w:rsid w:val="0022418A"/>
    <w:rsid w:val="00224B9C"/>
    <w:rsid w:val="002258CF"/>
    <w:rsid w:val="0022597E"/>
    <w:rsid w:val="00225D75"/>
    <w:rsid w:val="00225EEE"/>
    <w:rsid w:val="00225F07"/>
    <w:rsid w:val="0022609C"/>
    <w:rsid w:val="00226875"/>
    <w:rsid w:val="00226BE5"/>
    <w:rsid w:val="00226C5A"/>
    <w:rsid w:val="00226D05"/>
    <w:rsid w:val="00226ED3"/>
    <w:rsid w:val="00226FBA"/>
    <w:rsid w:val="002272F8"/>
    <w:rsid w:val="00227B7E"/>
    <w:rsid w:val="0023003B"/>
    <w:rsid w:val="002303AA"/>
    <w:rsid w:val="002308CC"/>
    <w:rsid w:val="0023119F"/>
    <w:rsid w:val="002317BD"/>
    <w:rsid w:val="002319AC"/>
    <w:rsid w:val="0023203B"/>
    <w:rsid w:val="002322DF"/>
    <w:rsid w:val="00232A14"/>
    <w:rsid w:val="00232AB4"/>
    <w:rsid w:val="00232B13"/>
    <w:rsid w:val="0023306A"/>
    <w:rsid w:val="002335E4"/>
    <w:rsid w:val="00233787"/>
    <w:rsid w:val="00233840"/>
    <w:rsid w:val="0023391F"/>
    <w:rsid w:val="00233BBE"/>
    <w:rsid w:val="00233F8F"/>
    <w:rsid w:val="00234110"/>
    <w:rsid w:val="00234188"/>
    <w:rsid w:val="002341E0"/>
    <w:rsid w:val="002342E0"/>
    <w:rsid w:val="00234478"/>
    <w:rsid w:val="00234486"/>
    <w:rsid w:val="002345A8"/>
    <w:rsid w:val="002346C2"/>
    <w:rsid w:val="00234865"/>
    <w:rsid w:val="00234A65"/>
    <w:rsid w:val="00234C5B"/>
    <w:rsid w:val="00234DC1"/>
    <w:rsid w:val="00234F21"/>
    <w:rsid w:val="002354F9"/>
    <w:rsid w:val="002356D5"/>
    <w:rsid w:val="0023575E"/>
    <w:rsid w:val="00236057"/>
    <w:rsid w:val="002361FD"/>
    <w:rsid w:val="00236308"/>
    <w:rsid w:val="0023645F"/>
    <w:rsid w:val="002369EF"/>
    <w:rsid w:val="00236CAC"/>
    <w:rsid w:val="00236D5E"/>
    <w:rsid w:val="00236E8F"/>
    <w:rsid w:val="00237083"/>
    <w:rsid w:val="0023751D"/>
    <w:rsid w:val="00237525"/>
    <w:rsid w:val="0024036A"/>
    <w:rsid w:val="002403A2"/>
    <w:rsid w:val="00240431"/>
    <w:rsid w:val="002406D1"/>
    <w:rsid w:val="0024094C"/>
    <w:rsid w:val="0024096F"/>
    <w:rsid w:val="00240A49"/>
    <w:rsid w:val="00240A85"/>
    <w:rsid w:val="00240F85"/>
    <w:rsid w:val="00241192"/>
    <w:rsid w:val="0024124E"/>
    <w:rsid w:val="00241610"/>
    <w:rsid w:val="0024163F"/>
    <w:rsid w:val="0024181A"/>
    <w:rsid w:val="00241A89"/>
    <w:rsid w:val="00241BE4"/>
    <w:rsid w:val="00241CE6"/>
    <w:rsid w:val="00241F17"/>
    <w:rsid w:val="00241F62"/>
    <w:rsid w:val="00242568"/>
    <w:rsid w:val="00242577"/>
    <w:rsid w:val="002426A4"/>
    <w:rsid w:val="0024273D"/>
    <w:rsid w:val="0024280E"/>
    <w:rsid w:val="0024288E"/>
    <w:rsid w:val="002429D4"/>
    <w:rsid w:val="00242A00"/>
    <w:rsid w:val="00242E37"/>
    <w:rsid w:val="00242E3D"/>
    <w:rsid w:val="00243059"/>
    <w:rsid w:val="00243A3F"/>
    <w:rsid w:val="00243C1A"/>
    <w:rsid w:val="00243D24"/>
    <w:rsid w:val="002441EE"/>
    <w:rsid w:val="00244672"/>
    <w:rsid w:val="00244773"/>
    <w:rsid w:val="00244863"/>
    <w:rsid w:val="00244AFA"/>
    <w:rsid w:val="00244CF6"/>
    <w:rsid w:val="00244FCC"/>
    <w:rsid w:val="002450D3"/>
    <w:rsid w:val="00245B57"/>
    <w:rsid w:val="00245D08"/>
    <w:rsid w:val="00245E28"/>
    <w:rsid w:val="00245F0B"/>
    <w:rsid w:val="00246022"/>
    <w:rsid w:val="00246072"/>
    <w:rsid w:val="0024623C"/>
    <w:rsid w:val="0024626D"/>
    <w:rsid w:val="002465F6"/>
    <w:rsid w:val="0024697E"/>
    <w:rsid w:val="00246B5D"/>
    <w:rsid w:val="002470DF"/>
    <w:rsid w:val="002476C5"/>
    <w:rsid w:val="002477CF"/>
    <w:rsid w:val="0024786F"/>
    <w:rsid w:val="00247C2B"/>
    <w:rsid w:val="00247CDA"/>
    <w:rsid w:val="00247F40"/>
    <w:rsid w:val="002506AC"/>
    <w:rsid w:val="00250BDD"/>
    <w:rsid w:val="00250F2E"/>
    <w:rsid w:val="00251028"/>
    <w:rsid w:val="00251195"/>
    <w:rsid w:val="00251A83"/>
    <w:rsid w:val="00251EAE"/>
    <w:rsid w:val="0025208B"/>
    <w:rsid w:val="00252612"/>
    <w:rsid w:val="00252754"/>
    <w:rsid w:val="00253108"/>
    <w:rsid w:val="002537F6"/>
    <w:rsid w:val="00253AF6"/>
    <w:rsid w:val="00253C6D"/>
    <w:rsid w:val="00253ECA"/>
    <w:rsid w:val="00254058"/>
    <w:rsid w:val="00254218"/>
    <w:rsid w:val="0025440A"/>
    <w:rsid w:val="0025476C"/>
    <w:rsid w:val="00254B94"/>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6BF"/>
    <w:rsid w:val="00257AA9"/>
    <w:rsid w:val="00257C1B"/>
    <w:rsid w:val="00260330"/>
    <w:rsid w:val="002608A8"/>
    <w:rsid w:val="00260927"/>
    <w:rsid w:val="00260981"/>
    <w:rsid w:val="00260C5D"/>
    <w:rsid w:val="00260E61"/>
    <w:rsid w:val="00261084"/>
    <w:rsid w:val="00261308"/>
    <w:rsid w:val="00261460"/>
    <w:rsid w:val="002615FB"/>
    <w:rsid w:val="00261619"/>
    <w:rsid w:val="002616E8"/>
    <w:rsid w:val="00261893"/>
    <w:rsid w:val="00261ADB"/>
    <w:rsid w:val="00261F8C"/>
    <w:rsid w:val="002620E2"/>
    <w:rsid w:val="002625E6"/>
    <w:rsid w:val="002627E6"/>
    <w:rsid w:val="00262AFB"/>
    <w:rsid w:val="0026320E"/>
    <w:rsid w:val="0026335B"/>
    <w:rsid w:val="00263497"/>
    <w:rsid w:val="002635BE"/>
    <w:rsid w:val="002635E2"/>
    <w:rsid w:val="0026397D"/>
    <w:rsid w:val="0026399F"/>
    <w:rsid w:val="002642C6"/>
    <w:rsid w:val="0026431C"/>
    <w:rsid w:val="0026436B"/>
    <w:rsid w:val="002647EF"/>
    <w:rsid w:val="00264AE8"/>
    <w:rsid w:val="00265173"/>
    <w:rsid w:val="00265295"/>
    <w:rsid w:val="00265503"/>
    <w:rsid w:val="00265BEE"/>
    <w:rsid w:val="002660B0"/>
    <w:rsid w:val="00266140"/>
    <w:rsid w:val="002662D0"/>
    <w:rsid w:val="00266449"/>
    <w:rsid w:val="002666B0"/>
    <w:rsid w:val="00266807"/>
    <w:rsid w:val="00266CE6"/>
    <w:rsid w:val="00266ED7"/>
    <w:rsid w:val="00267116"/>
    <w:rsid w:val="00267E0C"/>
    <w:rsid w:val="00267E85"/>
    <w:rsid w:val="00267FA6"/>
    <w:rsid w:val="00270792"/>
    <w:rsid w:val="00270E59"/>
    <w:rsid w:val="00270F6A"/>
    <w:rsid w:val="002714E2"/>
    <w:rsid w:val="002718C4"/>
    <w:rsid w:val="00271903"/>
    <w:rsid w:val="00271A0F"/>
    <w:rsid w:val="00271A28"/>
    <w:rsid w:val="00271BE4"/>
    <w:rsid w:val="00271C80"/>
    <w:rsid w:val="00271CE1"/>
    <w:rsid w:val="00271EF3"/>
    <w:rsid w:val="002720C0"/>
    <w:rsid w:val="00272158"/>
    <w:rsid w:val="0027260E"/>
    <w:rsid w:val="0027293B"/>
    <w:rsid w:val="00272F00"/>
    <w:rsid w:val="002733C3"/>
    <w:rsid w:val="00273800"/>
    <w:rsid w:val="00273868"/>
    <w:rsid w:val="00273988"/>
    <w:rsid w:val="00273B9C"/>
    <w:rsid w:val="00273EE8"/>
    <w:rsid w:val="00273FFA"/>
    <w:rsid w:val="00274374"/>
    <w:rsid w:val="00274404"/>
    <w:rsid w:val="00274A4C"/>
    <w:rsid w:val="0027500A"/>
    <w:rsid w:val="00275662"/>
    <w:rsid w:val="00275747"/>
    <w:rsid w:val="00275D06"/>
    <w:rsid w:val="002762CB"/>
    <w:rsid w:val="002763D3"/>
    <w:rsid w:val="002763FB"/>
    <w:rsid w:val="00276539"/>
    <w:rsid w:val="00276643"/>
    <w:rsid w:val="002769AB"/>
    <w:rsid w:val="00276CD0"/>
    <w:rsid w:val="00276D28"/>
    <w:rsid w:val="00276DD7"/>
    <w:rsid w:val="002774F3"/>
    <w:rsid w:val="0027770F"/>
    <w:rsid w:val="0027771F"/>
    <w:rsid w:val="002779C6"/>
    <w:rsid w:val="00277AC1"/>
    <w:rsid w:val="00277AC2"/>
    <w:rsid w:val="00277CD0"/>
    <w:rsid w:val="00280123"/>
    <w:rsid w:val="00280D84"/>
    <w:rsid w:val="00280F0D"/>
    <w:rsid w:val="0028102B"/>
    <w:rsid w:val="002810BF"/>
    <w:rsid w:val="0028161E"/>
    <w:rsid w:val="002817EA"/>
    <w:rsid w:val="00281981"/>
    <w:rsid w:val="00281A9C"/>
    <w:rsid w:val="00281B06"/>
    <w:rsid w:val="00281F4D"/>
    <w:rsid w:val="00282617"/>
    <w:rsid w:val="00282A61"/>
    <w:rsid w:val="00282C10"/>
    <w:rsid w:val="00282C2C"/>
    <w:rsid w:val="00282C5A"/>
    <w:rsid w:val="00282EAC"/>
    <w:rsid w:val="00283019"/>
    <w:rsid w:val="002831A9"/>
    <w:rsid w:val="00283633"/>
    <w:rsid w:val="00283676"/>
    <w:rsid w:val="00283B04"/>
    <w:rsid w:val="0028430A"/>
    <w:rsid w:val="00284326"/>
    <w:rsid w:val="00284378"/>
    <w:rsid w:val="0028447A"/>
    <w:rsid w:val="00284DD3"/>
    <w:rsid w:val="00284FFB"/>
    <w:rsid w:val="00285117"/>
    <w:rsid w:val="00285B74"/>
    <w:rsid w:val="00285C7B"/>
    <w:rsid w:val="00286204"/>
    <w:rsid w:val="0028649C"/>
    <w:rsid w:val="00286730"/>
    <w:rsid w:val="00286A0D"/>
    <w:rsid w:val="002872E8"/>
    <w:rsid w:val="00287B88"/>
    <w:rsid w:val="00287D89"/>
    <w:rsid w:val="0029006B"/>
    <w:rsid w:val="002900F8"/>
    <w:rsid w:val="00290451"/>
    <w:rsid w:val="00290D00"/>
    <w:rsid w:val="00290DC2"/>
    <w:rsid w:val="00290E41"/>
    <w:rsid w:val="00290E64"/>
    <w:rsid w:val="00290E6D"/>
    <w:rsid w:val="002910A4"/>
    <w:rsid w:val="002912E9"/>
    <w:rsid w:val="002917FA"/>
    <w:rsid w:val="00291A38"/>
    <w:rsid w:val="00291D3F"/>
    <w:rsid w:val="00291DBD"/>
    <w:rsid w:val="002923FA"/>
    <w:rsid w:val="00292AE9"/>
    <w:rsid w:val="00293108"/>
    <w:rsid w:val="0029350B"/>
    <w:rsid w:val="00293C48"/>
    <w:rsid w:val="00293DE0"/>
    <w:rsid w:val="002940CE"/>
    <w:rsid w:val="00294644"/>
    <w:rsid w:val="00294C93"/>
    <w:rsid w:val="00294FE9"/>
    <w:rsid w:val="0029537F"/>
    <w:rsid w:val="00295455"/>
    <w:rsid w:val="00295472"/>
    <w:rsid w:val="00295505"/>
    <w:rsid w:val="00296293"/>
    <w:rsid w:val="00296422"/>
    <w:rsid w:val="00296622"/>
    <w:rsid w:val="002966BC"/>
    <w:rsid w:val="002969E8"/>
    <w:rsid w:val="002969EC"/>
    <w:rsid w:val="00296A12"/>
    <w:rsid w:val="00296B35"/>
    <w:rsid w:val="00296B70"/>
    <w:rsid w:val="00297BCD"/>
    <w:rsid w:val="00297C17"/>
    <w:rsid w:val="002A018C"/>
    <w:rsid w:val="002A04F5"/>
    <w:rsid w:val="002A0649"/>
    <w:rsid w:val="002A0933"/>
    <w:rsid w:val="002A09C5"/>
    <w:rsid w:val="002A10DA"/>
    <w:rsid w:val="002A164E"/>
    <w:rsid w:val="002A1A09"/>
    <w:rsid w:val="002A1AEA"/>
    <w:rsid w:val="002A1B3A"/>
    <w:rsid w:val="002A1E3E"/>
    <w:rsid w:val="002A2043"/>
    <w:rsid w:val="002A21B9"/>
    <w:rsid w:val="002A230F"/>
    <w:rsid w:val="002A267F"/>
    <w:rsid w:val="002A2860"/>
    <w:rsid w:val="002A2D6B"/>
    <w:rsid w:val="002A2F07"/>
    <w:rsid w:val="002A36EA"/>
    <w:rsid w:val="002A39C4"/>
    <w:rsid w:val="002A3E11"/>
    <w:rsid w:val="002A3E19"/>
    <w:rsid w:val="002A3E1C"/>
    <w:rsid w:val="002A401B"/>
    <w:rsid w:val="002A428D"/>
    <w:rsid w:val="002A4BF9"/>
    <w:rsid w:val="002A537C"/>
    <w:rsid w:val="002A54D9"/>
    <w:rsid w:val="002A5D71"/>
    <w:rsid w:val="002A5E19"/>
    <w:rsid w:val="002A60F2"/>
    <w:rsid w:val="002A6103"/>
    <w:rsid w:val="002A6936"/>
    <w:rsid w:val="002A6A86"/>
    <w:rsid w:val="002A6D54"/>
    <w:rsid w:val="002A6D66"/>
    <w:rsid w:val="002A6E9D"/>
    <w:rsid w:val="002A73D0"/>
    <w:rsid w:val="002A769A"/>
    <w:rsid w:val="002A77A8"/>
    <w:rsid w:val="002A7A17"/>
    <w:rsid w:val="002A7C7C"/>
    <w:rsid w:val="002A7CB0"/>
    <w:rsid w:val="002A7DD5"/>
    <w:rsid w:val="002A7E4F"/>
    <w:rsid w:val="002B0091"/>
    <w:rsid w:val="002B02BC"/>
    <w:rsid w:val="002B0465"/>
    <w:rsid w:val="002B0524"/>
    <w:rsid w:val="002B0626"/>
    <w:rsid w:val="002B0B71"/>
    <w:rsid w:val="002B10DA"/>
    <w:rsid w:val="002B1249"/>
    <w:rsid w:val="002B1345"/>
    <w:rsid w:val="002B149A"/>
    <w:rsid w:val="002B1A8C"/>
    <w:rsid w:val="002B1D5D"/>
    <w:rsid w:val="002B26D3"/>
    <w:rsid w:val="002B291D"/>
    <w:rsid w:val="002B2BC9"/>
    <w:rsid w:val="002B2D8F"/>
    <w:rsid w:val="002B2D96"/>
    <w:rsid w:val="002B2E95"/>
    <w:rsid w:val="002B305E"/>
    <w:rsid w:val="002B30B7"/>
    <w:rsid w:val="002B3293"/>
    <w:rsid w:val="002B34B8"/>
    <w:rsid w:val="002B34F8"/>
    <w:rsid w:val="002B36FF"/>
    <w:rsid w:val="002B37EF"/>
    <w:rsid w:val="002B38EC"/>
    <w:rsid w:val="002B3C66"/>
    <w:rsid w:val="002B3E0C"/>
    <w:rsid w:val="002B401F"/>
    <w:rsid w:val="002B4054"/>
    <w:rsid w:val="002B411D"/>
    <w:rsid w:val="002B41F7"/>
    <w:rsid w:val="002B430E"/>
    <w:rsid w:val="002B4465"/>
    <w:rsid w:val="002B512C"/>
    <w:rsid w:val="002B51C3"/>
    <w:rsid w:val="002B54CF"/>
    <w:rsid w:val="002B569A"/>
    <w:rsid w:val="002B5E4D"/>
    <w:rsid w:val="002B5F18"/>
    <w:rsid w:val="002B6137"/>
    <w:rsid w:val="002B6148"/>
    <w:rsid w:val="002B671E"/>
    <w:rsid w:val="002B7249"/>
    <w:rsid w:val="002B7439"/>
    <w:rsid w:val="002B7588"/>
    <w:rsid w:val="002C0220"/>
    <w:rsid w:val="002C0365"/>
    <w:rsid w:val="002C04F8"/>
    <w:rsid w:val="002C0781"/>
    <w:rsid w:val="002C087D"/>
    <w:rsid w:val="002C0889"/>
    <w:rsid w:val="002C08CD"/>
    <w:rsid w:val="002C09B0"/>
    <w:rsid w:val="002C1CA4"/>
    <w:rsid w:val="002C1DDC"/>
    <w:rsid w:val="002C1F72"/>
    <w:rsid w:val="002C20D0"/>
    <w:rsid w:val="002C26A6"/>
    <w:rsid w:val="002C2956"/>
    <w:rsid w:val="002C2977"/>
    <w:rsid w:val="002C2B36"/>
    <w:rsid w:val="002C2BFB"/>
    <w:rsid w:val="002C2C70"/>
    <w:rsid w:val="002C2CFC"/>
    <w:rsid w:val="002C2CFF"/>
    <w:rsid w:val="002C2D23"/>
    <w:rsid w:val="002C2ECD"/>
    <w:rsid w:val="002C336B"/>
    <w:rsid w:val="002C3BA4"/>
    <w:rsid w:val="002C3C4D"/>
    <w:rsid w:val="002C3ED4"/>
    <w:rsid w:val="002C3FEB"/>
    <w:rsid w:val="002C42E4"/>
    <w:rsid w:val="002C49EB"/>
    <w:rsid w:val="002C4A4B"/>
    <w:rsid w:val="002C4D3A"/>
    <w:rsid w:val="002C4E58"/>
    <w:rsid w:val="002C4F59"/>
    <w:rsid w:val="002C50EB"/>
    <w:rsid w:val="002C51B8"/>
    <w:rsid w:val="002C5453"/>
    <w:rsid w:val="002C5A26"/>
    <w:rsid w:val="002C5A9F"/>
    <w:rsid w:val="002C5E15"/>
    <w:rsid w:val="002C6114"/>
    <w:rsid w:val="002C6189"/>
    <w:rsid w:val="002C643A"/>
    <w:rsid w:val="002C675D"/>
    <w:rsid w:val="002C6C42"/>
    <w:rsid w:val="002C6C58"/>
    <w:rsid w:val="002C7228"/>
    <w:rsid w:val="002C72D4"/>
    <w:rsid w:val="002C7748"/>
    <w:rsid w:val="002C782C"/>
    <w:rsid w:val="002C786B"/>
    <w:rsid w:val="002C7D71"/>
    <w:rsid w:val="002D00AB"/>
    <w:rsid w:val="002D0983"/>
    <w:rsid w:val="002D0B64"/>
    <w:rsid w:val="002D0F57"/>
    <w:rsid w:val="002D1084"/>
    <w:rsid w:val="002D10B7"/>
    <w:rsid w:val="002D113C"/>
    <w:rsid w:val="002D148B"/>
    <w:rsid w:val="002D1CA8"/>
    <w:rsid w:val="002D1E40"/>
    <w:rsid w:val="002D24DB"/>
    <w:rsid w:val="002D257B"/>
    <w:rsid w:val="002D2628"/>
    <w:rsid w:val="002D266A"/>
    <w:rsid w:val="002D2B7C"/>
    <w:rsid w:val="002D2EBB"/>
    <w:rsid w:val="002D303A"/>
    <w:rsid w:val="002D3306"/>
    <w:rsid w:val="002D3621"/>
    <w:rsid w:val="002D3E35"/>
    <w:rsid w:val="002D40D9"/>
    <w:rsid w:val="002D441B"/>
    <w:rsid w:val="002D4D59"/>
    <w:rsid w:val="002D4EEA"/>
    <w:rsid w:val="002D505A"/>
    <w:rsid w:val="002D5403"/>
    <w:rsid w:val="002D55BE"/>
    <w:rsid w:val="002D56A9"/>
    <w:rsid w:val="002D581B"/>
    <w:rsid w:val="002D5A4D"/>
    <w:rsid w:val="002D5E5A"/>
    <w:rsid w:val="002D5EF9"/>
    <w:rsid w:val="002D620E"/>
    <w:rsid w:val="002D629F"/>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528"/>
    <w:rsid w:val="002E375D"/>
    <w:rsid w:val="002E3DFD"/>
    <w:rsid w:val="002E3F62"/>
    <w:rsid w:val="002E3FBA"/>
    <w:rsid w:val="002E4385"/>
    <w:rsid w:val="002E4391"/>
    <w:rsid w:val="002E4951"/>
    <w:rsid w:val="002E4B36"/>
    <w:rsid w:val="002E4BE8"/>
    <w:rsid w:val="002E4C49"/>
    <w:rsid w:val="002E5014"/>
    <w:rsid w:val="002E57CC"/>
    <w:rsid w:val="002E5E4E"/>
    <w:rsid w:val="002E6234"/>
    <w:rsid w:val="002E63D3"/>
    <w:rsid w:val="002E64C7"/>
    <w:rsid w:val="002E65AA"/>
    <w:rsid w:val="002E670F"/>
    <w:rsid w:val="002E6AC2"/>
    <w:rsid w:val="002E6AE9"/>
    <w:rsid w:val="002E6B46"/>
    <w:rsid w:val="002E703B"/>
    <w:rsid w:val="002E74C6"/>
    <w:rsid w:val="002E7618"/>
    <w:rsid w:val="002F001D"/>
    <w:rsid w:val="002F07A0"/>
    <w:rsid w:val="002F0D7F"/>
    <w:rsid w:val="002F1060"/>
    <w:rsid w:val="002F116F"/>
    <w:rsid w:val="002F11CC"/>
    <w:rsid w:val="002F160E"/>
    <w:rsid w:val="002F18D9"/>
    <w:rsid w:val="002F1900"/>
    <w:rsid w:val="002F1BBD"/>
    <w:rsid w:val="002F1D10"/>
    <w:rsid w:val="002F1F4C"/>
    <w:rsid w:val="002F2321"/>
    <w:rsid w:val="002F2531"/>
    <w:rsid w:val="002F26BC"/>
    <w:rsid w:val="002F2CE5"/>
    <w:rsid w:val="002F2D04"/>
    <w:rsid w:val="002F3208"/>
    <w:rsid w:val="002F3374"/>
    <w:rsid w:val="002F339B"/>
    <w:rsid w:val="002F364D"/>
    <w:rsid w:val="002F3BDE"/>
    <w:rsid w:val="002F3C3A"/>
    <w:rsid w:val="002F3F06"/>
    <w:rsid w:val="002F4097"/>
    <w:rsid w:val="002F43EE"/>
    <w:rsid w:val="002F4407"/>
    <w:rsid w:val="002F4544"/>
    <w:rsid w:val="002F458F"/>
    <w:rsid w:val="002F5064"/>
    <w:rsid w:val="002F5171"/>
    <w:rsid w:val="002F5269"/>
    <w:rsid w:val="002F5319"/>
    <w:rsid w:val="002F54DE"/>
    <w:rsid w:val="002F594D"/>
    <w:rsid w:val="002F5CAE"/>
    <w:rsid w:val="002F5F5A"/>
    <w:rsid w:val="002F6178"/>
    <w:rsid w:val="002F62AA"/>
    <w:rsid w:val="002F62BE"/>
    <w:rsid w:val="002F635A"/>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1A"/>
    <w:rsid w:val="00301123"/>
    <w:rsid w:val="003011C9"/>
    <w:rsid w:val="00301465"/>
    <w:rsid w:val="003017D0"/>
    <w:rsid w:val="003018EE"/>
    <w:rsid w:val="00301B1D"/>
    <w:rsid w:val="00301F5D"/>
    <w:rsid w:val="003021DD"/>
    <w:rsid w:val="00302443"/>
    <w:rsid w:val="0030291D"/>
    <w:rsid w:val="00302A8A"/>
    <w:rsid w:val="00302DEF"/>
    <w:rsid w:val="00302E14"/>
    <w:rsid w:val="00302EAA"/>
    <w:rsid w:val="00302F02"/>
    <w:rsid w:val="0030340D"/>
    <w:rsid w:val="003035E6"/>
    <w:rsid w:val="0030362F"/>
    <w:rsid w:val="0030368F"/>
    <w:rsid w:val="00303809"/>
    <w:rsid w:val="00303D95"/>
    <w:rsid w:val="00303FBD"/>
    <w:rsid w:val="0030440D"/>
    <w:rsid w:val="003045D0"/>
    <w:rsid w:val="003047ED"/>
    <w:rsid w:val="00304926"/>
    <w:rsid w:val="00304C2B"/>
    <w:rsid w:val="0030531A"/>
    <w:rsid w:val="003054AB"/>
    <w:rsid w:val="003058E4"/>
    <w:rsid w:val="00305A23"/>
    <w:rsid w:val="00305AF0"/>
    <w:rsid w:val="00305C58"/>
    <w:rsid w:val="00305D56"/>
    <w:rsid w:val="0030605E"/>
    <w:rsid w:val="003062E8"/>
    <w:rsid w:val="003063B5"/>
    <w:rsid w:val="0030685D"/>
    <w:rsid w:val="003069B8"/>
    <w:rsid w:val="00306A5F"/>
    <w:rsid w:val="00306B69"/>
    <w:rsid w:val="00307430"/>
    <w:rsid w:val="0030756A"/>
    <w:rsid w:val="00307AFC"/>
    <w:rsid w:val="00307D34"/>
    <w:rsid w:val="00307DAA"/>
    <w:rsid w:val="003100F6"/>
    <w:rsid w:val="00310A57"/>
    <w:rsid w:val="00310AD4"/>
    <w:rsid w:val="00310C40"/>
    <w:rsid w:val="00310CDC"/>
    <w:rsid w:val="00310F1E"/>
    <w:rsid w:val="003113D4"/>
    <w:rsid w:val="0031147D"/>
    <w:rsid w:val="003116C6"/>
    <w:rsid w:val="00311702"/>
    <w:rsid w:val="003119B3"/>
    <w:rsid w:val="00311A3A"/>
    <w:rsid w:val="003121CD"/>
    <w:rsid w:val="0031264B"/>
    <w:rsid w:val="003128BA"/>
    <w:rsid w:val="0031297C"/>
    <w:rsid w:val="0031356D"/>
    <w:rsid w:val="00313738"/>
    <w:rsid w:val="0031389C"/>
    <w:rsid w:val="00313A27"/>
    <w:rsid w:val="00313AC4"/>
    <w:rsid w:val="00313DDA"/>
    <w:rsid w:val="00313E61"/>
    <w:rsid w:val="003142A5"/>
    <w:rsid w:val="003146D2"/>
    <w:rsid w:val="003148D7"/>
    <w:rsid w:val="00314916"/>
    <w:rsid w:val="00314969"/>
    <w:rsid w:val="00314A72"/>
    <w:rsid w:val="00314B3E"/>
    <w:rsid w:val="00314B57"/>
    <w:rsid w:val="00314E22"/>
    <w:rsid w:val="00314F84"/>
    <w:rsid w:val="003150B1"/>
    <w:rsid w:val="0031512B"/>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0C9"/>
    <w:rsid w:val="00320207"/>
    <w:rsid w:val="003202FF"/>
    <w:rsid w:val="00320493"/>
    <w:rsid w:val="003205D2"/>
    <w:rsid w:val="003208A4"/>
    <w:rsid w:val="0032097C"/>
    <w:rsid w:val="00320B0F"/>
    <w:rsid w:val="00320D6D"/>
    <w:rsid w:val="003210E4"/>
    <w:rsid w:val="00321164"/>
    <w:rsid w:val="003211B7"/>
    <w:rsid w:val="00321931"/>
    <w:rsid w:val="00321A22"/>
    <w:rsid w:val="00321B55"/>
    <w:rsid w:val="00322F36"/>
    <w:rsid w:val="00323323"/>
    <w:rsid w:val="00323455"/>
    <w:rsid w:val="003236A2"/>
    <w:rsid w:val="00323833"/>
    <w:rsid w:val="00324407"/>
    <w:rsid w:val="00324E86"/>
    <w:rsid w:val="00324F09"/>
    <w:rsid w:val="0032512C"/>
    <w:rsid w:val="003252FC"/>
    <w:rsid w:val="003257F8"/>
    <w:rsid w:val="00325C72"/>
    <w:rsid w:val="00326213"/>
    <w:rsid w:val="00326349"/>
    <w:rsid w:val="00326A83"/>
    <w:rsid w:val="00326D36"/>
    <w:rsid w:val="00326DBE"/>
    <w:rsid w:val="00326FA5"/>
    <w:rsid w:val="0032706E"/>
    <w:rsid w:val="00327286"/>
    <w:rsid w:val="003276F1"/>
    <w:rsid w:val="00327900"/>
    <w:rsid w:val="00327AAA"/>
    <w:rsid w:val="00327B18"/>
    <w:rsid w:val="00327BBD"/>
    <w:rsid w:val="00327BC7"/>
    <w:rsid w:val="00327FF5"/>
    <w:rsid w:val="003302FB"/>
    <w:rsid w:val="0033072D"/>
    <w:rsid w:val="0033076C"/>
    <w:rsid w:val="00330B84"/>
    <w:rsid w:val="00331237"/>
    <w:rsid w:val="00331365"/>
    <w:rsid w:val="00331366"/>
    <w:rsid w:val="0033144F"/>
    <w:rsid w:val="0033174D"/>
    <w:rsid w:val="00331A32"/>
    <w:rsid w:val="003321A1"/>
    <w:rsid w:val="003324A5"/>
    <w:rsid w:val="003324FF"/>
    <w:rsid w:val="003329C1"/>
    <w:rsid w:val="00332C16"/>
    <w:rsid w:val="00332CB7"/>
    <w:rsid w:val="00332DCC"/>
    <w:rsid w:val="0033326C"/>
    <w:rsid w:val="00333E37"/>
    <w:rsid w:val="00334147"/>
    <w:rsid w:val="0033421A"/>
    <w:rsid w:val="003346AF"/>
    <w:rsid w:val="0033478B"/>
    <w:rsid w:val="00334C25"/>
    <w:rsid w:val="00334F5E"/>
    <w:rsid w:val="0033526B"/>
    <w:rsid w:val="0033550A"/>
    <w:rsid w:val="003355DB"/>
    <w:rsid w:val="003358EE"/>
    <w:rsid w:val="00335E27"/>
    <w:rsid w:val="003363C4"/>
    <w:rsid w:val="003364D2"/>
    <w:rsid w:val="003365C6"/>
    <w:rsid w:val="00336F01"/>
    <w:rsid w:val="0033735A"/>
    <w:rsid w:val="00337380"/>
    <w:rsid w:val="0033749C"/>
    <w:rsid w:val="003374FD"/>
    <w:rsid w:val="00337500"/>
    <w:rsid w:val="00337712"/>
    <w:rsid w:val="003378CC"/>
    <w:rsid w:val="00337DF6"/>
    <w:rsid w:val="00337E06"/>
    <w:rsid w:val="00337F24"/>
    <w:rsid w:val="003405D3"/>
    <w:rsid w:val="003409A0"/>
    <w:rsid w:val="00340E7D"/>
    <w:rsid w:val="00340FAA"/>
    <w:rsid w:val="00341061"/>
    <w:rsid w:val="00341503"/>
    <w:rsid w:val="003415F8"/>
    <w:rsid w:val="00341824"/>
    <w:rsid w:val="00341E2E"/>
    <w:rsid w:val="00341FD9"/>
    <w:rsid w:val="00342A8B"/>
    <w:rsid w:val="00342F76"/>
    <w:rsid w:val="00343129"/>
    <w:rsid w:val="0034333E"/>
    <w:rsid w:val="00343480"/>
    <w:rsid w:val="00343842"/>
    <w:rsid w:val="00343914"/>
    <w:rsid w:val="00343994"/>
    <w:rsid w:val="00343D33"/>
    <w:rsid w:val="0034409A"/>
    <w:rsid w:val="003444F3"/>
    <w:rsid w:val="00344CBF"/>
    <w:rsid w:val="003450FD"/>
    <w:rsid w:val="00345965"/>
    <w:rsid w:val="00345B52"/>
    <w:rsid w:val="00345C58"/>
    <w:rsid w:val="00345C7B"/>
    <w:rsid w:val="00345D64"/>
    <w:rsid w:val="00345F32"/>
    <w:rsid w:val="003461FF"/>
    <w:rsid w:val="0034636C"/>
    <w:rsid w:val="003466A8"/>
    <w:rsid w:val="00346ACA"/>
    <w:rsid w:val="00346B9C"/>
    <w:rsid w:val="00346C04"/>
    <w:rsid w:val="00346C81"/>
    <w:rsid w:val="00346E7B"/>
    <w:rsid w:val="0034711A"/>
    <w:rsid w:val="003472C6"/>
    <w:rsid w:val="00347319"/>
    <w:rsid w:val="003474E4"/>
    <w:rsid w:val="00347565"/>
    <w:rsid w:val="00347EB6"/>
    <w:rsid w:val="0035019C"/>
    <w:rsid w:val="0035028E"/>
    <w:rsid w:val="003502EA"/>
    <w:rsid w:val="00350569"/>
    <w:rsid w:val="00350623"/>
    <w:rsid w:val="00350692"/>
    <w:rsid w:val="0035069B"/>
    <w:rsid w:val="00351817"/>
    <w:rsid w:val="003518AC"/>
    <w:rsid w:val="003521E5"/>
    <w:rsid w:val="0035257E"/>
    <w:rsid w:val="00352D51"/>
    <w:rsid w:val="0035363B"/>
    <w:rsid w:val="00353BB6"/>
    <w:rsid w:val="00354030"/>
    <w:rsid w:val="00354047"/>
    <w:rsid w:val="00354144"/>
    <w:rsid w:val="00354702"/>
    <w:rsid w:val="00354AD8"/>
    <w:rsid w:val="00354B23"/>
    <w:rsid w:val="00354BD1"/>
    <w:rsid w:val="00354BD8"/>
    <w:rsid w:val="00354D4B"/>
    <w:rsid w:val="003554D0"/>
    <w:rsid w:val="00355550"/>
    <w:rsid w:val="00355784"/>
    <w:rsid w:val="003558EC"/>
    <w:rsid w:val="003559B4"/>
    <w:rsid w:val="00355A91"/>
    <w:rsid w:val="00355AE1"/>
    <w:rsid w:val="00355F64"/>
    <w:rsid w:val="003560BC"/>
    <w:rsid w:val="003561A5"/>
    <w:rsid w:val="00356C7B"/>
    <w:rsid w:val="00356F87"/>
    <w:rsid w:val="00357179"/>
    <w:rsid w:val="003572E8"/>
    <w:rsid w:val="003573E7"/>
    <w:rsid w:val="00357688"/>
    <w:rsid w:val="003576C9"/>
    <w:rsid w:val="0035776F"/>
    <w:rsid w:val="00357CE4"/>
    <w:rsid w:val="00357DA7"/>
    <w:rsid w:val="003600FD"/>
    <w:rsid w:val="00360986"/>
    <w:rsid w:val="00360FC3"/>
    <w:rsid w:val="00361056"/>
    <w:rsid w:val="0036108B"/>
    <w:rsid w:val="0036156F"/>
    <w:rsid w:val="003615F2"/>
    <w:rsid w:val="003616A9"/>
    <w:rsid w:val="00361AEC"/>
    <w:rsid w:val="00361B29"/>
    <w:rsid w:val="00361B96"/>
    <w:rsid w:val="0036214C"/>
    <w:rsid w:val="003626DC"/>
    <w:rsid w:val="00362C42"/>
    <w:rsid w:val="00363419"/>
    <w:rsid w:val="0036361B"/>
    <w:rsid w:val="0036396A"/>
    <w:rsid w:val="003639FD"/>
    <w:rsid w:val="003648C5"/>
    <w:rsid w:val="003649CF"/>
    <w:rsid w:val="003649D3"/>
    <w:rsid w:val="00364B3A"/>
    <w:rsid w:val="00365117"/>
    <w:rsid w:val="003653D8"/>
    <w:rsid w:val="0036570A"/>
    <w:rsid w:val="00365899"/>
    <w:rsid w:val="0036594A"/>
    <w:rsid w:val="00365AD0"/>
    <w:rsid w:val="00365DBB"/>
    <w:rsid w:val="00365FE4"/>
    <w:rsid w:val="003663D6"/>
    <w:rsid w:val="0036640E"/>
    <w:rsid w:val="003667B1"/>
    <w:rsid w:val="00366C91"/>
    <w:rsid w:val="0036729F"/>
    <w:rsid w:val="0036775E"/>
    <w:rsid w:val="00367782"/>
    <w:rsid w:val="003679C6"/>
    <w:rsid w:val="00367A1E"/>
    <w:rsid w:val="00367D0D"/>
    <w:rsid w:val="0037049B"/>
    <w:rsid w:val="003705FA"/>
    <w:rsid w:val="003706E3"/>
    <w:rsid w:val="0037079A"/>
    <w:rsid w:val="00370C5F"/>
    <w:rsid w:val="003710BA"/>
    <w:rsid w:val="003716A3"/>
    <w:rsid w:val="00371863"/>
    <w:rsid w:val="00372272"/>
    <w:rsid w:val="0037233F"/>
    <w:rsid w:val="00372791"/>
    <w:rsid w:val="00372C56"/>
    <w:rsid w:val="00372C59"/>
    <w:rsid w:val="00372C82"/>
    <w:rsid w:val="00372DC8"/>
    <w:rsid w:val="00372FEF"/>
    <w:rsid w:val="00373025"/>
    <w:rsid w:val="0037354F"/>
    <w:rsid w:val="003736B3"/>
    <w:rsid w:val="00373978"/>
    <w:rsid w:val="00373C5E"/>
    <w:rsid w:val="00373FAA"/>
    <w:rsid w:val="003740B0"/>
    <w:rsid w:val="00374188"/>
    <w:rsid w:val="00374296"/>
    <w:rsid w:val="0037445C"/>
    <w:rsid w:val="00374C8D"/>
    <w:rsid w:val="00374D80"/>
    <w:rsid w:val="00374D88"/>
    <w:rsid w:val="00375088"/>
    <w:rsid w:val="00375116"/>
    <w:rsid w:val="003752C3"/>
    <w:rsid w:val="00375427"/>
    <w:rsid w:val="00375530"/>
    <w:rsid w:val="00375913"/>
    <w:rsid w:val="00375C1B"/>
    <w:rsid w:val="00375DE7"/>
    <w:rsid w:val="00375FE7"/>
    <w:rsid w:val="0037620C"/>
    <w:rsid w:val="0037627D"/>
    <w:rsid w:val="0037633E"/>
    <w:rsid w:val="00376DA9"/>
    <w:rsid w:val="00376FD2"/>
    <w:rsid w:val="003773E1"/>
    <w:rsid w:val="003777C4"/>
    <w:rsid w:val="00377A8C"/>
    <w:rsid w:val="00377CB9"/>
    <w:rsid w:val="00377D8D"/>
    <w:rsid w:val="00377EDD"/>
    <w:rsid w:val="0037E18C"/>
    <w:rsid w:val="003800D1"/>
    <w:rsid w:val="003801EF"/>
    <w:rsid w:val="003807B7"/>
    <w:rsid w:val="00380CBD"/>
    <w:rsid w:val="00380CF1"/>
    <w:rsid w:val="0038167D"/>
    <w:rsid w:val="00381999"/>
    <w:rsid w:val="00381A21"/>
    <w:rsid w:val="00381AE0"/>
    <w:rsid w:val="00381C33"/>
    <w:rsid w:val="00381E1B"/>
    <w:rsid w:val="003820E1"/>
    <w:rsid w:val="003825AB"/>
    <w:rsid w:val="003825C6"/>
    <w:rsid w:val="00382654"/>
    <w:rsid w:val="00382828"/>
    <w:rsid w:val="00383044"/>
    <w:rsid w:val="00383047"/>
    <w:rsid w:val="003830DC"/>
    <w:rsid w:val="00383312"/>
    <w:rsid w:val="00383AE5"/>
    <w:rsid w:val="00383BEF"/>
    <w:rsid w:val="00383D10"/>
    <w:rsid w:val="00383F45"/>
    <w:rsid w:val="0038402B"/>
    <w:rsid w:val="00384433"/>
    <w:rsid w:val="0038462E"/>
    <w:rsid w:val="00384637"/>
    <w:rsid w:val="0038474F"/>
    <w:rsid w:val="003848BE"/>
    <w:rsid w:val="00384993"/>
    <w:rsid w:val="00384AC1"/>
    <w:rsid w:val="00384F19"/>
    <w:rsid w:val="00384F9C"/>
    <w:rsid w:val="003850D9"/>
    <w:rsid w:val="00385224"/>
    <w:rsid w:val="00385358"/>
    <w:rsid w:val="003853D1"/>
    <w:rsid w:val="003854F9"/>
    <w:rsid w:val="0038599E"/>
    <w:rsid w:val="00385BCF"/>
    <w:rsid w:val="00385C91"/>
    <w:rsid w:val="00385CF8"/>
    <w:rsid w:val="003860EA"/>
    <w:rsid w:val="00386252"/>
    <w:rsid w:val="00386D8A"/>
    <w:rsid w:val="00386EFB"/>
    <w:rsid w:val="00386F23"/>
    <w:rsid w:val="00387081"/>
    <w:rsid w:val="00387C75"/>
    <w:rsid w:val="0039077F"/>
    <w:rsid w:val="00390948"/>
    <w:rsid w:val="00390E89"/>
    <w:rsid w:val="00390EA2"/>
    <w:rsid w:val="00391540"/>
    <w:rsid w:val="00391A9D"/>
    <w:rsid w:val="003922E9"/>
    <w:rsid w:val="00392421"/>
    <w:rsid w:val="00392502"/>
    <w:rsid w:val="0039255C"/>
    <w:rsid w:val="00392732"/>
    <w:rsid w:val="003927EF"/>
    <w:rsid w:val="00392852"/>
    <w:rsid w:val="003928AB"/>
    <w:rsid w:val="00392DA5"/>
    <w:rsid w:val="0039366F"/>
    <w:rsid w:val="00393A66"/>
    <w:rsid w:val="00393A97"/>
    <w:rsid w:val="00393EFC"/>
    <w:rsid w:val="00394096"/>
    <w:rsid w:val="00394180"/>
    <w:rsid w:val="003946F0"/>
    <w:rsid w:val="00395633"/>
    <w:rsid w:val="00395A02"/>
    <w:rsid w:val="0039640F"/>
    <w:rsid w:val="00396542"/>
    <w:rsid w:val="003966E8"/>
    <w:rsid w:val="003968F5"/>
    <w:rsid w:val="00396AC7"/>
    <w:rsid w:val="00396C7D"/>
    <w:rsid w:val="00396CC5"/>
    <w:rsid w:val="0039735D"/>
    <w:rsid w:val="003974D2"/>
    <w:rsid w:val="003976BA"/>
    <w:rsid w:val="00397827"/>
    <w:rsid w:val="00397B0E"/>
    <w:rsid w:val="003A0031"/>
    <w:rsid w:val="003A003B"/>
    <w:rsid w:val="003A0DA6"/>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1AF"/>
    <w:rsid w:val="003A33EE"/>
    <w:rsid w:val="003A342D"/>
    <w:rsid w:val="003A3826"/>
    <w:rsid w:val="003A3A8E"/>
    <w:rsid w:val="003A3DA4"/>
    <w:rsid w:val="003A3FC4"/>
    <w:rsid w:val="003A410A"/>
    <w:rsid w:val="003A46E7"/>
    <w:rsid w:val="003A4A07"/>
    <w:rsid w:val="003A51FF"/>
    <w:rsid w:val="003A5BCD"/>
    <w:rsid w:val="003A5D0F"/>
    <w:rsid w:val="003A6452"/>
    <w:rsid w:val="003A66B7"/>
    <w:rsid w:val="003A675D"/>
    <w:rsid w:val="003A69D0"/>
    <w:rsid w:val="003A6CAF"/>
    <w:rsid w:val="003A6F7B"/>
    <w:rsid w:val="003A73ED"/>
    <w:rsid w:val="003A76F7"/>
    <w:rsid w:val="003A78B0"/>
    <w:rsid w:val="003A7C19"/>
    <w:rsid w:val="003A7D59"/>
    <w:rsid w:val="003B0048"/>
    <w:rsid w:val="003B04DC"/>
    <w:rsid w:val="003B07CD"/>
    <w:rsid w:val="003B0E23"/>
    <w:rsid w:val="003B0F98"/>
    <w:rsid w:val="003B10CD"/>
    <w:rsid w:val="003B145C"/>
    <w:rsid w:val="003B1709"/>
    <w:rsid w:val="003B1766"/>
    <w:rsid w:val="003B18C1"/>
    <w:rsid w:val="003B1B00"/>
    <w:rsid w:val="003B1CF5"/>
    <w:rsid w:val="003B221B"/>
    <w:rsid w:val="003B276E"/>
    <w:rsid w:val="003B2C57"/>
    <w:rsid w:val="003B2D34"/>
    <w:rsid w:val="003B2EB6"/>
    <w:rsid w:val="003B3117"/>
    <w:rsid w:val="003B3358"/>
    <w:rsid w:val="003B3934"/>
    <w:rsid w:val="003B39F5"/>
    <w:rsid w:val="003B3BFD"/>
    <w:rsid w:val="003B3CF8"/>
    <w:rsid w:val="003B3D6B"/>
    <w:rsid w:val="003B3F8B"/>
    <w:rsid w:val="003B4085"/>
    <w:rsid w:val="003B41EE"/>
    <w:rsid w:val="003B4A52"/>
    <w:rsid w:val="003B4A5B"/>
    <w:rsid w:val="003B4BD3"/>
    <w:rsid w:val="003B4E65"/>
    <w:rsid w:val="003B55CB"/>
    <w:rsid w:val="003B57C5"/>
    <w:rsid w:val="003B57F3"/>
    <w:rsid w:val="003B590E"/>
    <w:rsid w:val="003B5DB3"/>
    <w:rsid w:val="003B6743"/>
    <w:rsid w:val="003B6822"/>
    <w:rsid w:val="003B6AAC"/>
    <w:rsid w:val="003B6B38"/>
    <w:rsid w:val="003B6CB3"/>
    <w:rsid w:val="003B6F17"/>
    <w:rsid w:val="003B71E7"/>
    <w:rsid w:val="003B72E2"/>
    <w:rsid w:val="003B73A3"/>
    <w:rsid w:val="003B73F8"/>
    <w:rsid w:val="003B74F1"/>
    <w:rsid w:val="003B7500"/>
    <w:rsid w:val="003B75F0"/>
    <w:rsid w:val="003B7AF3"/>
    <w:rsid w:val="003B7BDE"/>
    <w:rsid w:val="003B7BED"/>
    <w:rsid w:val="003C0019"/>
    <w:rsid w:val="003C055C"/>
    <w:rsid w:val="003C06F8"/>
    <w:rsid w:val="003C08A0"/>
    <w:rsid w:val="003C09FB"/>
    <w:rsid w:val="003C0B53"/>
    <w:rsid w:val="003C0F5B"/>
    <w:rsid w:val="003C11C4"/>
    <w:rsid w:val="003C12CF"/>
    <w:rsid w:val="003C12DF"/>
    <w:rsid w:val="003C150E"/>
    <w:rsid w:val="003C153E"/>
    <w:rsid w:val="003C1BD1"/>
    <w:rsid w:val="003C1C7F"/>
    <w:rsid w:val="003C2D5B"/>
    <w:rsid w:val="003C2E91"/>
    <w:rsid w:val="003C3332"/>
    <w:rsid w:val="003C3606"/>
    <w:rsid w:val="003C360E"/>
    <w:rsid w:val="003C3BF2"/>
    <w:rsid w:val="003C3CDC"/>
    <w:rsid w:val="003C3DF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140"/>
    <w:rsid w:val="003C63DA"/>
    <w:rsid w:val="003C6CA1"/>
    <w:rsid w:val="003C733A"/>
    <w:rsid w:val="003C73EF"/>
    <w:rsid w:val="003C7ADD"/>
    <w:rsid w:val="003C7F84"/>
    <w:rsid w:val="003D0029"/>
    <w:rsid w:val="003D0071"/>
    <w:rsid w:val="003D046A"/>
    <w:rsid w:val="003D0783"/>
    <w:rsid w:val="003D0A8B"/>
    <w:rsid w:val="003D0AEF"/>
    <w:rsid w:val="003D0FBA"/>
    <w:rsid w:val="003D11B2"/>
    <w:rsid w:val="003D1304"/>
    <w:rsid w:val="003D1EA2"/>
    <w:rsid w:val="003D222D"/>
    <w:rsid w:val="003D2589"/>
    <w:rsid w:val="003D25DF"/>
    <w:rsid w:val="003D269D"/>
    <w:rsid w:val="003D2920"/>
    <w:rsid w:val="003D2AC7"/>
    <w:rsid w:val="003D2F8C"/>
    <w:rsid w:val="003D3280"/>
    <w:rsid w:val="003D329F"/>
    <w:rsid w:val="003D34A2"/>
    <w:rsid w:val="003D3574"/>
    <w:rsid w:val="003D35B6"/>
    <w:rsid w:val="003D381E"/>
    <w:rsid w:val="003D3856"/>
    <w:rsid w:val="003D390B"/>
    <w:rsid w:val="003D399F"/>
    <w:rsid w:val="003D3CD6"/>
    <w:rsid w:val="003D4512"/>
    <w:rsid w:val="003D483F"/>
    <w:rsid w:val="003D4B98"/>
    <w:rsid w:val="003D4F71"/>
    <w:rsid w:val="003D5096"/>
    <w:rsid w:val="003D5112"/>
    <w:rsid w:val="003D53FC"/>
    <w:rsid w:val="003D547D"/>
    <w:rsid w:val="003D5816"/>
    <w:rsid w:val="003D5B22"/>
    <w:rsid w:val="003D6055"/>
    <w:rsid w:val="003D619A"/>
    <w:rsid w:val="003D635B"/>
    <w:rsid w:val="003D6694"/>
    <w:rsid w:val="003D6789"/>
    <w:rsid w:val="003D6818"/>
    <w:rsid w:val="003D6CFC"/>
    <w:rsid w:val="003D6D9F"/>
    <w:rsid w:val="003D7967"/>
    <w:rsid w:val="003D7FF8"/>
    <w:rsid w:val="003E055B"/>
    <w:rsid w:val="003E0AB9"/>
    <w:rsid w:val="003E1036"/>
    <w:rsid w:val="003E166F"/>
    <w:rsid w:val="003E16F7"/>
    <w:rsid w:val="003E23E0"/>
    <w:rsid w:val="003E26B5"/>
    <w:rsid w:val="003E28A3"/>
    <w:rsid w:val="003E2E2D"/>
    <w:rsid w:val="003E2EEA"/>
    <w:rsid w:val="003E2FB9"/>
    <w:rsid w:val="003E3015"/>
    <w:rsid w:val="003E30DA"/>
    <w:rsid w:val="003E3294"/>
    <w:rsid w:val="003E354F"/>
    <w:rsid w:val="003E3CF1"/>
    <w:rsid w:val="003E3EA0"/>
    <w:rsid w:val="003E3F31"/>
    <w:rsid w:val="003E3FB4"/>
    <w:rsid w:val="003E4068"/>
    <w:rsid w:val="003E4680"/>
    <w:rsid w:val="003E52B5"/>
    <w:rsid w:val="003E59C0"/>
    <w:rsid w:val="003E5D3C"/>
    <w:rsid w:val="003E5D6F"/>
    <w:rsid w:val="003E5E9E"/>
    <w:rsid w:val="003E6245"/>
    <w:rsid w:val="003E6377"/>
    <w:rsid w:val="003E641C"/>
    <w:rsid w:val="003E6704"/>
    <w:rsid w:val="003E740D"/>
    <w:rsid w:val="003E781E"/>
    <w:rsid w:val="003E78E8"/>
    <w:rsid w:val="003E7D0A"/>
    <w:rsid w:val="003E7DD9"/>
    <w:rsid w:val="003E7E75"/>
    <w:rsid w:val="003E7FA5"/>
    <w:rsid w:val="003F0008"/>
    <w:rsid w:val="003F0498"/>
    <w:rsid w:val="003F0792"/>
    <w:rsid w:val="003F0A98"/>
    <w:rsid w:val="003F0BF2"/>
    <w:rsid w:val="003F0F49"/>
    <w:rsid w:val="003F0F4B"/>
    <w:rsid w:val="003F111E"/>
    <w:rsid w:val="003F184E"/>
    <w:rsid w:val="003F19C4"/>
    <w:rsid w:val="003F1AB5"/>
    <w:rsid w:val="003F1F75"/>
    <w:rsid w:val="003F2035"/>
    <w:rsid w:val="003F2102"/>
    <w:rsid w:val="003F23E8"/>
    <w:rsid w:val="003F242A"/>
    <w:rsid w:val="003F2FD4"/>
    <w:rsid w:val="003F2FE0"/>
    <w:rsid w:val="003F303B"/>
    <w:rsid w:val="003F31B7"/>
    <w:rsid w:val="003F329F"/>
    <w:rsid w:val="003F35FD"/>
    <w:rsid w:val="003F3AFE"/>
    <w:rsid w:val="003F3C73"/>
    <w:rsid w:val="003F3D1A"/>
    <w:rsid w:val="003F427B"/>
    <w:rsid w:val="003F43E1"/>
    <w:rsid w:val="003F4426"/>
    <w:rsid w:val="003F4767"/>
    <w:rsid w:val="003F4CA5"/>
    <w:rsid w:val="003F4E5D"/>
    <w:rsid w:val="003F4E61"/>
    <w:rsid w:val="003F4EE9"/>
    <w:rsid w:val="003F4F49"/>
    <w:rsid w:val="003F5330"/>
    <w:rsid w:val="003F5365"/>
    <w:rsid w:val="003F55D4"/>
    <w:rsid w:val="003F5716"/>
    <w:rsid w:val="003F583C"/>
    <w:rsid w:val="003F5A10"/>
    <w:rsid w:val="003F5CB6"/>
    <w:rsid w:val="003F5CBE"/>
    <w:rsid w:val="003F5EB4"/>
    <w:rsid w:val="003F5F1F"/>
    <w:rsid w:val="003F63E1"/>
    <w:rsid w:val="003F64E2"/>
    <w:rsid w:val="003F652A"/>
    <w:rsid w:val="003F66FD"/>
    <w:rsid w:val="003F6F99"/>
    <w:rsid w:val="003F75E2"/>
    <w:rsid w:val="003F77ED"/>
    <w:rsid w:val="003F78E4"/>
    <w:rsid w:val="003F79A7"/>
    <w:rsid w:val="003F7AF4"/>
    <w:rsid w:val="003F7CC4"/>
    <w:rsid w:val="003F7CEB"/>
    <w:rsid w:val="003F7DE9"/>
    <w:rsid w:val="00400E91"/>
    <w:rsid w:val="004011D9"/>
    <w:rsid w:val="00401549"/>
    <w:rsid w:val="0040181C"/>
    <w:rsid w:val="00401F4E"/>
    <w:rsid w:val="00402275"/>
    <w:rsid w:val="00402580"/>
    <w:rsid w:val="0040279B"/>
    <w:rsid w:val="00402849"/>
    <w:rsid w:val="00402F75"/>
    <w:rsid w:val="0040310C"/>
    <w:rsid w:val="00403256"/>
    <w:rsid w:val="00403280"/>
    <w:rsid w:val="00403358"/>
    <w:rsid w:val="00403473"/>
    <w:rsid w:val="0040385C"/>
    <w:rsid w:val="00403A80"/>
    <w:rsid w:val="00403D00"/>
    <w:rsid w:val="00403F46"/>
    <w:rsid w:val="00403FBA"/>
    <w:rsid w:val="00404129"/>
    <w:rsid w:val="00404760"/>
    <w:rsid w:val="00404BA4"/>
    <w:rsid w:val="00404CD8"/>
    <w:rsid w:val="004052CE"/>
    <w:rsid w:val="00405438"/>
    <w:rsid w:val="00405542"/>
    <w:rsid w:val="00405C46"/>
    <w:rsid w:val="00405DA8"/>
    <w:rsid w:val="004060F4"/>
    <w:rsid w:val="00406175"/>
    <w:rsid w:val="004065CB"/>
    <w:rsid w:val="00406B83"/>
    <w:rsid w:val="00406C09"/>
    <w:rsid w:val="00406FB0"/>
    <w:rsid w:val="00407008"/>
    <w:rsid w:val="0040716E"/>
    <w:rsid w:val="00407220"/>
    <w:rsid w:val="0040732A"/>
    <w:rsid w:val="00407354"/>
    <w:rsid w:val="004073EB"/>
    <w:rsid w:val="004078D5"/>
    <w:rsid w:val="00407A14"/>
    <w:rsid w:val="00407B40"/>
    <w:rsid w:val="0041046D"/>
    <w:rsid w:val="004105DC"/>
    <w:rsid w:val="00410953"/>
    <w:rsid w:val="00410975"/>
    <w:rsid w:val="004114D8"/>
    <w:rsid w:val="00411812"/>
    <w:rsid w:val="00411AC7"/>
    <w:rsid w:val="0041250A"/>
    <w:rsid w:val="00412899"/>
    <w:rsid w:val="00413045"/>
    <w:rsid w:val="004131FC"/>
    <w:rsid w:val="0041325F"/>
    <w:rsid w:val="004132CC"/>
    <w:rsid w:val="00413581"/>
    <w:rsid w:val="004137D0"/>
    <w:rsid w:val="00413A17"/>
    <w:rsid w:val="00413A29"/>
    <w:rsid w:val="00413ADE"/>
    <w:rsid w:val="00413D78"/>
    <w:rsid w:val="00413DF1"/>
    <w:rsid w:val="00413E20"/>
    <w:rsid w:val="00413FD2"/>
    <w:rsid w:val="00414A96"/>
    <w:rsid w:val="00414DE2"/>
    <w:rsid w:val="0041516F"/>
    <w:rsid w:val="004151D1"/>
    <w:rsid w:val="00415722"/>
    <w:rsid w:val="00415918"/>
    <w:rsid w:val="00415CAD"/>
    <w:rsid w:val="00415E5D"/>
    <w:rsid w:val="004160A7"/>
    <w:rsid w:val="00416135"/>
    <w:rsid w:val="004162B8"/>
    <w:rsid w:val="004165C8"/>
    <w:rsid w:val="00416BA2"/>
    <w:rsid w:val="00416BFB"/>
    <w:rsid w:val="00416C0E"/>
    <w:rsid w:val="00416C16"/>
    <w:rsid w:val="00416FA5"/>
    <w:rsid w:val="0041753F"/>
    <w:rsid w:val="00417A17"/>
    <w:rsid w:val="00417A8E"/>
    <w:rsid w:val="00417AB2"/>
    <w:rsid w:val="00420057"/>
    <w:rsid w:val="004201D6"/>
    <w:rsid w:val="004204B6"/>
    <w:rsid w:val="004205CF"/>
    <w:rsid w:val="0042061D"/>
    <w:rsid w:val="00420981"/>
    <w:rsid w:val="004209FF"/>
    <w:rsid w:val="00420A0B"/>
    <w:rsid w:val="00420A89"/>
    <w:rsid w:val="00420D1A"/>
    <w:rsid w:val="00420F3B"/>
    <w:rsid w:val="0042122D"/>
    <w:rsid w:val="00421234"/>
    <w:rsid w:val="00421846"/>
    <w:rsid w:val="00421889"/>
    <w:rsid w:val="00421A8E"/>
    <w:rsid w:val="00421B59"/>
    <w:rsid w:val="00421D78"/>
    <w:rsid w:val="00421EF2"/>
    <w:rsid w:val="00422216"/>
    <w:rsid w:val="0042236E"/>
    <w:rsid w:val="0042248F"/>
    <w:rsid w:val="0042307F"/>
    <w:rsid w:val="0042320E"/>
    <w:rsid w:val="00423216"/>
    <w:rsid w:val="00423315"/>
    <w:rsid w:val="0042348B"/>
    <w:rsid w:val="00423742"/>
    <w:rsid w:val="00423B27"/>
    <w:rsid w:val="00423DE5"/>
    <w:rsid w:val="00423F3A"/>
    <w:rsid w:val="00423FDC"/>
    <w:rsid w:val="00424252"/>
    <w:rsid w:val="0042431B"/>
    <w:rsid w:val="00424385"/>
    <w:rsid w:val="00424436"/>
    <w:rsid w:val="00424EFE"/>
    <w:rsid w:val="00424FA2"/>
    <w:rsid w:val="0042550C"/>
    <w:rsid w:val="004256AC"/>
    <w:rsid w:val="00425B65"/>
    <w:rsid w:val="00425CE5"/>
    <w:rsid w:val="00425F95"/>
    <w:rsid w:val="004262EB"/>
    <w:rsid w:val="0042650D"/>
    <w:rsid w:val="004266DD"/>
    <w:rsid w:val="00426C1F"/>
    <w:rsid w:val="00427510"/>
    <w:rsid w:val="0042776E"/>
    <w:rsid w:val="00427F02"/>
    <w:rsid w:val="004303B7"/>
    <w:rsid w:val="0043041E"/>
    <w:rsid w:val="00430627"/>
    <w:rsid w:val="0043069E"/>
    <w:rsid w:val="00430969"/>
    <w:rsid w:val="00430C33"/>
    <w:rsid w:val="0043121E"/>
    <w:rsid w:val="00431265"/>
    <w:rsid w:val="00431504"/>
    <w:rsid w:val="00431CA3"/>
    <w:rsid w:val="00431E75"/>
    <w:rsid w:val="00432586"/>
    <w:rsid w:val="00432891"/>
    <w:rsid w:val="00432EE0"/>
    <w:rsid w:val="004331C1"/>
    <w:rsid w:val="00433425"/>
    <w:rsid w:val="00433549"/>
    <w:rsid w:val="0043355C"/>
    <w:rsid w:val="00433F25"/>
    <w:rsid w:val="00434164"/>
    <w:rsid w:val="004343A8"/>
    <w:rsid w:val="004346B4"/>
    <w:rsid w:val="00434788"/>
    <w:rsid w:val="00434FB9"/>
    <w:rsid w:val="004354E8"/>
    <w:rsid w:val="00435B9A"/>
    <w:rsid w:val="00435BCC"/>
    <w:rsid w:val="00436139"/>
    <w:rsid w:val="004366F4"/>
    <w:rsid w:val="0043681A"/>
    <w:rsid w:val="00436947"/>
    <w:rsid w:val="00436BDA"/>
    <w:rsid w:val="00436E61"/>
    <w:rsid w:val="0043735C"/>
    <w:rsid w:val="004375C7"/>
    <w:rsid w:val="004376AE"/>
    <w:rsid w:val="004376E1"/>
    <w:rsid w:val="0043773B"/>
    <w:rsid w:val="0043783E"/>
    <w:rsid w:val="004378A8"/>
    <w:rsid w:val="004379A4"/>
    <w:rsid w:val="00437A04"/>
    <w:rsid w:val="00437B89"/>
    <w:rsid w:val="00437C60"/>
    <w:rsid w:val="00437C7C"/>
    <w:rsid w:val="004401DD"/>
    <w:rsid w:val="0044048F"/>
    <w:rsid w:val="00440D38"/>
    <w:rsid w:val="00440DAA"/>
    <w:rsid w:val="0044113C"/>
    <w:rsid w:val="00441187"/>
    <w:rsid w:val="004417E2"/>
    <w:rsid w:val="004417F6"/>
    <w:rsid w:val="00441D88"/>
    <w:rsid w:val="00441E0B"/>
    <w:rsid w:val="004424CA"/>
    <w:rsid w:val="00442C75"/>
    <w:rsid w:val="004431B9"/>
    <w:rsid w:val="0044321C"/>
    <w:rsid w:val="004438F9"/>
    <w:rsid w:val="00443906"/>
    <w:rsid w:val="00443916"/>
    <w:rsid w:val="00443B5A"/>
    <w:rsid w:val="00443CA1"/>
    <w:rsid w:val="00443E17"/>
    <w:rsid w:val="00444639"/>
    <w:rsid w:val="00444AF5"/>
    <w:rsid w:val="00444F07"/>
    <w:rsid w:val="004452B8"/>
    <w:rsid w:val="00445325"/>
    <w:rsid w:val="00445849"/>
    <w:rsid w:val="00445D11"/>
    <w:rsid w:val="0044635C"/>
    <w:rsid w:val="004464C2"/>
    <w:rsid w:val="00446620"/>
    <w:rsid w:val="00446913"/>
    <w:rsid w:val="004469BC"/>
    <w:rsid w:val="00446A87"/>
    <w:rsid w:val="00446FDE"/>
    <w:rsid w:val="00447445"/>
    <w:rsid w:val="0044773B"/>
    <w:rsid w:val="004478D4"/>
    <w:rsid w:val="00447919"/>
    <w:rsid w:val="004479E9"/>
    <w:rsid w:val="00447A99"/>
    <w:rsid w:val="00447C87"/>
    <w:rsid w:val="00447D4F"/>
    <w:rsid w:val="00450231"/>
    <w:rsid w:val="004502DB"/>
    <w:rsid w:val="00450723"/>
    <w:rsid w:val="00450725"/>
    <w:rsid w:val="00450D9E"/>
    <w:rsid w:val="00450DC6"/>
    <w:rsid w:val="004515FD"/>
    <w:rsid w:val="0045161B"/>
    <w:rsid w:val="004516E6"/>
    <w:rsid w:val="0045178D"/>
    <w:rsid w:val="004517C3"/>
    <w:rsid w:val="00451A86"/>
    <w:rsid w:val="00451B1F"/>
    <w:rsid w:val="00452115"/>
    <w:rsid w:val="00452626"/>
    <w:rsid w:val="00452A49"/>
    <w:rsid w:val="00452F2F"/>
    <w:rsid w:val="004534BD"/>
    <w:rsid w:val="0045416C"/>
    <w:rsid w:val="00454875"/>
    <w:rsid w:val="004550EC"/>
    <w:rsid w:val="0045515C"/>
    <w:rsid w:val="004552BA"/>
    <w:rsid w:val="00455D53"/>
    <w:rsid w:val="00456084"/>
    <w:rsid w:val="00456B17"/>
    <w:rsid w:val="00456CF8"/>
    <w:rsid w:val="004570CE"/>
    <w:rsid w:val="00457974"/>
    <w:rsid w:val="00457E42"/>
    <w:rsid w:val="004606BB"/>
    <w:rsid w:val="004608E8"/>
    <w:rsid w:val="00460EE8"/>
    <w:rsid w:val="0046120D"/>
    <w:rsid w:val="004615EB"/>
    <w:rsid w:val="0046171C"/>
    <w:rsid w:val="00462419"/>
    <w:rsid w:val="00462977"/>
    <w:rsid w:val="00462ACF"/>
    <w:rsid w:val="00462B53"/>
    <w:rsid w:val="00462F48"/>
    <w:rsid w:val="0046311A"/>
    <w:rsid w:val="0046315A"/>
    <w:rsid w:val="0046318D"/>
    <w:rsid w:val="00463427"/>
    <w:rsid w:val="004635CF"/>
    <w:rsid w:val="0046397D"/>
    <w:rsid w:val="00463AFF"/>
    <w:rsid w:val="0046415E"/>
    <w:rsid w:val="004647B7"/>
    <w:rsid w:val="00464832"/>
    <w:rsid w:val="00464918"/>
    <w:rsid w:val="00464ADF"/>
    <w:rsid w:val="00464F11"/>
    <w:rsid w:val="00464F63"/>
    <w:rsid w:val="00465497"/>
    <w:rsid w:val="00465D8C"/>
    <w:rsid w:val="00466141"/>
    <w:rsid w:val="004670A3"/>
    <w:rsid w:val="00467537"/>
    <w:rsid w:val="0046757F"/>
    <w:rsid w:val="004675E1"/>
    <w:rsid w:val="0046781A"/>
    <w:rsid w:val="00467B09"/>
    <w:rsid w:val="00467EE0"/>
    <w:rsid w:val="00470406"/>
    <w:rsid w:val="00470534"/>
    <w:rsid w:val="0047056A"/>
    <w:rsid w:val="004706AC"/>
    <w:rsid w:val="004706C1"/>
    <w:rsid w:val="00470760"/>
    <w:rsid w:val="0047087E"/>
    <w:rsid w:val="0047156B"/>
    <w:rsid w:val="00471617"/>
    <w:rsid w:val="00471868"/>
    <w:rsid w:val="00471FD4"/>
    <w:rsid w:val="00472734"/>
    <w:rsid w:val="0047328F"/>
    <w:rsid w:val="0047352C"/>
    <w:rsid w:val="00473667"/>
    <w:rsid w:val="004737C8"/>
    <w:rsid w:val="004738EB"/>
    <w:rsid w:val="00473A6D"/>
    <w:rsid w:val="004740CF"/>
    <w:rsid w:val="00474237"/>
    <w:rsid w:val="00474296"/>
    <w:rsid w:val="00474582"/>
    <w:rsid w:val="00474D05"/>
    <w:rsid w:val="00474E45"/>
    <w:rsid w:val="00474E4D"/>
    <w:rsid w:val="004750CE"/>
    <w:rsid w:val="00475349"/>
    <w:rsid w:val="004753E3"/>
    <w:rsid w:val="00475C73"/>
    <w:rsid w:val="00475CA8"/>
    <w:rsid w:val="00475FFA"/>
    <w:rsid w:val="00476496"/>
    <w:rsid w:val="0047666F"/>
    <w:rsid w:val="004767CA"/>
    <w:rsid w:val="004769BD"/>
    <w:rsid w:val="00476B00"/>
    <w:rsid w:val="0047710A"/>
    <w:rsid w:val="00477349"/>
    <w:rsid w:val="0047768D"/>
    <w:rsid w:val="00477AF0"/>
    <w:rsid w:val="00477BDA"/>
    <w:rsid w:val="00477CC3"/>
    <w:rsid w:val="00477D8C"/>
    <w:rsid w:val="00477E79"/>
    <w:rsid w:val="00480309"/>
    <w:rsid w:val="00480434"/>
    <w:rsid w:val="00480696"/>
    <w:rsid w:val="00480E8E"/>
    <w:rsid w:val="00480FC0"/>
    <w:rsid w:val="00481042"/>
    <w:rsid w:val="0048118C"/>
    <w:rsid w:val="004811FC"/>
    <w:rsid w:val="00481239"/>
    <w:rsid w:val="00481428"/>
    <w:rsid w:val="0048164C"/>
    <w:rsid w:val="00481A5C"/>
    <w:rsid w:val="00481B3E"/>
    <w:rsid w:val="004821BC"/>
    <w:rsid w:val="004823E3"/>
    <w:rsid w:val="00482876"/>
    <w:rsid w:val="00482941"/>
    <w:rsid w:val="00483014"/>
    <w:rsid w:val="00483203"/>
    <w:rsid w:val="004833EC"/>
    <w:rsid w:val="004834AA"/>
    <w:rsid w:val="0048364E"/>
    <w:rsid w:val="004838CF"/>
    <w:rsid w:val="00483C91"/>
    <w:rsid w:val="00483ECC"/>
    <w:rsid w:val="0048421F"/>
    <w:rsid w:val="0048423D"/>
    <w:rsid w:val="00484484"/>
    <w:rsid w:val="00484522"/>
    <w:rsid w:val="0048457C"/>
    <w:rsid w:val="00484879"/>
    <w:rsid w:val="00484A86"/>
    <w:rsid w:val="00484D95"/>
    <w:rsid w:val="00484DE6"/>
    <w:rsid w:val="00484DFA"/>
    <w:rsid w:val="00484E79"/>
    <w:rsid w:val="00484ED3"/>
    <w:rsid w:val="004852AF"/>
    <w:rsid w:val="00485AF2"/>
    <w:rsid w:val="00486062"/>
    <w:rsid w:val="00486179"/>
    <w:rsid w:val="004861D5"/>
    <w:rsid w:val="004862D3"/>
    <w:rsid w:val="0048662E"/>
    <w:rsid w:val="00486B7F"/>
    <w:rsid w:val="00486B91"/>
    <w:rsid w:val="0048700C"/>
    <w:rsid w:val="004870E3"/>
    <w:rsid w:val="004872B6"/>
    <w:rsid w:val="00487BEF"/>
    <w:rsid w:val="00487C6D"/>
    <w:rsid w:val="00487C78"/>
    <w:rsid w:val="00487CA7"/>
    <w:rsid w:val="00487D50"/>
    <w:rsid w:val="00487DFD"/>
    <w:rsid w:val="004902CE"/>
    <w:rsid w:val="00490409"/>
    <w:rsid w:val="0049053B"/>
    <w:rsid w:val="0049109B"/>
    <w:rsid w:val="004913A7"/>
    <w:rsid w:val="00491441"/>
    <w:rsid w:val="004915EF"/>
    <w:rsid w:val="00491FCC"/>
    <w:rsid w:val="0049206B"/>
    <w:rsid w:val="00492172"/>
    <w:rsid w:val="0049262F"/>
    <w:rsid w:val="004927D3"/>
    <w:rsid w:val="00492906"/>
    <w:rsid w:val="00492A93"/>
    <w:rsid w:val="00492D90"/>
    <w:rsid w:val="00492FAF"/>
    <w:rsid w:val="00493428"/>
    <w:rsid w:val="0049344F"/>
    <w:rsid w:val="004934FA"/>
    <w:rsid w:val="0049358E"/>
    <w:rsid w:val="004938AA"/>
    <w:rsid w:val="00493CB0"/>
    <w:rsid w:val="00493F2C"/>
    <w:rsid w:val="0049425B"/>
    <w:rsid w:val="004946FC"/>
    <w:rsid w:val="00494D41"/>
    <w:rsid w:val="00494DA9"/>
    <w:rsid w:val="004953D5"/>
    <w:rsid w:val="004954C6"/>
    <w:rsid w:val="00495655"/>
    <w:rsid w:val="00495827"/>
    <w:rsid w:val="00495C39"/>
    <w:rsid w:val="00495C7C"/>
    <w:rsid w:val="00496D38"/>
    <w:rsid w:val="004972EF"/>
    <w:rsid w:val="00497581"/>
    <w:rsid w:val="00497651"/>
    <w:rsid w:val="00497929"/>
    <w:rsid w:val="00497E58"/>
    <w:rsid w:val="00497E8F"/>
    <w:rsid w:val="004A008C"/>
    <w:rsid w:val="004A0183"/>
    <w:rsid w:val="004A019C"/>
    <w:rsid w:val="004A04C8"/>
    <w:rsid w:val="004A0F41"/>
    <w:rsid w:val="004A1173"/>
    <w:rsid w:val="004A11B2"/>
    <w:rsid w:val="004A1476"/>
    <w:rsid w:val="004A179A"/>
    <w:rsid w:val="004A1BCE"/>
    <w:rsid w:val="004A1FE0"/>
    <w:rsid w:val="004A20B7"/>
    <w:rsid w:val="004A2157"/>
    <w:rsid w:val="004A21B7"/>
    <w:rsid w:val="004A2320"/>
    <w:rsid w:val="004A2393"/>
    <w:rsid w:val="004A241B"/>
    <w:rsid w:val="004A2986"/>
    <w:rsid w:val="004A2B18"/>
    <w:rsid w:val="004A2B48"/>
    <w:rsid w:val="004A2B5A"/>
    <w:rsid w:val="004A2CCE"/>
    <w:rsid w:val="004A2DB8"/>
    <w:rsid w:val="004A315B"/>
    <w:rsid w:val="004A33EF"/>
    <w:rsid w:val="004A38FD"/>
    <w:rsid w:val="004A3916"/>
    <w:rsid w:val="004A4406"/>
    <w:rsid w:val="004A4640"/>
    <w:rsid w:val="004A4D6D"/>
    <w:rsid w:val="004A500F"/>
    <w:rsid w:val="004A5201"/>
    <w:rsid w:val="004A57C3"/>
    <w:rsid w:val="004A5801"/>
    <w:rsid w:val="004A5E6F"/>
    <w:rsid w:val="004A6063"/>
    <w:rsid w:val="004A60B9"/>
    <w:rsid w:val="004A6222"/>
    <w:rsid w:val="004A63E4"/>
    <w:rsid w:val="004A6728"/>
    <w:rsid w:val="004A6826"/>
    <w:rsid w:val="004A6839"/>
    <w:rsid w:val="004A69BD"/>
    <w:rsid w:val="004A6C5F"/>
    <w:rsid w:val="004A6D2A"/>
    <w:rsid w:val="004A6F88"/>
    <w:rsid w:val="004A71ED"/>
    <w:rsid w:val="004A731D"/>
    <w:rsid w:val="004A7480"/>
    <w:rsid w:val="004A7A75"/>
    <w:rsid w:val="004B0373"/>
    <w:rsid w:val="004B0550"/>
    <w:rsid w:val="004B0B84"/>
    <w:rsid w:val="004B0E54"/>
    <w:rsid w:val="004B1093"/>
    <w:rsid w:val="004B1135"/>
    <w:rsid w:val="004B13A2"/>
    <w:rsid w:val="004B19E6"/>
    <w:rsid w:val="004B1B36"/>
    <w:rsid w:val="004B1C44"/>
    <w:rsid w:val="004B2050"/>
    <w:rsid w:val="004B2152"/>
    <w:rsid w:val="004B22FB"/>
    <w:rsid w:val="004B2A9A"/>
    <w:rsid w:val="004B2FA8"/>
    <w:rsid w:val="004B2FB5"/>
    <w:rsid w:val="004B2FB8"/>
    <w:rsid w:val="004B385C"/>
    <w:rsid w:val="004B3944"/>
    <w:rsid w:val="004B3A03"/>
    <w:rsid w:val="004B3B1A"/>
    <w:rsid w:val="004B3C23"/>
    <w:rsid w:val="004B3D68"/>
    <w:rsid w:val="004B3D6C"/>
    <w:rsid w:val="004B4085"/>
    <w:rsid w:val="004B463E"/>
    <w:rsid w:val="004B4762"/>
    <w:rsid w:val="004B4B3A"/>
    <w:rsid w:val="004B4D0D"/>
    <w:rsid w:val="004B5674"/>
    <w:rsid w:val="004B597F"/>
    <w:rsid w:val="004B5B51"/>
    <w:rsid w:val="004B5BD5"/>
    <w:rsid w:val="004B5C3A"/>
    <w:rsid w:val="004B5E98"/>
    <w:rsid w:val="004B5F5D"/>
    <w:rsid w:val="004B63B7"/>
    <w:rsid w:val="004B6584"/>
    <w:rsid w:val="004B658E"/>
    <w:rsid w:val="004B67BD"/>
    <w:rsid w:val="004B681B"/>
    <w:rsid w:val="004B686E"/>
    <w:rsid w:val="004B7337"/>
    <w:rsid w:val="004B7606"/>
    <w:rsid w:val="004B7889"/>
    <w:rsid w:val="004B7FAE"/>
    <w:rsid w:val="004C023B"/>
    <w:rsid w:val="004C0CD0"/>
    <w:rsid w:val="004C0DF2"/>
    <w:rsid w:val="004C12B6"/>
    <w:rsid w:val="004C146A"/>
    <w:rsid w:val="004C18F5"/>
    <w:rsid w:val="004C1AD9"/>
    <w:rsid w:val="004C214B"/>
    <w:rsid w:val="004C25C2"/>
    <w:rsid w:val="004C29AA"/>
    <w:rsid w:val="004C2BEC"/>
    <w:rsid w:val="004C3D07"/>
    <w:rsid w:val="004C3DEA"/>
    <w:rsid w:val="004C3E08"/>
    <w:rsid w:val="004C4154"/>
    <w:rsid w:val="004C4393"/>
    <w:rsid w:val="004C47F3"/>
    <w:rsid w:val="004C4ACE"/>
    <w:rsid w:val="004C4CED"/>
    <w:rsid w:val="004C4D22"/>
    <w:rsid w:val="004C4F1A"/>
    <w:rsid w:val="004C50D5"/>
    <w:rsid w:val="004C5372"/>
    <w:rsid w:val="004C5ABE"/>
    <w:rsid w:val="004C5B12"/>
    <w:rsid w:val="004C5F19"/>
    <w:rsid w:val="004C5F8F"/>
    <w:rsid w:val="004C5FBD"/>
    <w:rsid w:val="004C616B"/>
    <w:rsid w:val="004C6268"/>
    <w:rsid w:val="004C64A6"/>
    <w:rsid w:val="004C65B7"/>
    <w:rsid w:val="004C6B5D"/>
    <w:rsid w:val="004C72CA"/>
    <w:rsid w:val="004C73BB"/>
    <w:rsid w:val="004C73C3"/>
    <w:rsid w:val="004C74D5"/>
    <w:rsid w:val="004C78A6"/>
    <w:rsid w:val="004C790A"/>
    <w:rsid w:val="004C793C"/>
    <w:rsid w:val="004D0A19"/>
    <w:rsid w:val="004D0CB8"/>
    <w:rsid w:val="004D0CF4"/>
    <w:rsid w:val="004D1055"/>
    <w:rsid w:val="004D1483"/>
    <w:rsid w:val="004D1880"/>
    <w:rsid w:val="004D18BA"/>
    <w:rsid w:val="004D194C"/>
    <w:rsid w:val="004D1B1E"/>
    <w:rsid w:val="004D1D5F"/>
    <w:rsid w:val="004D1FE2"/>
    <w:rsid w:val="004D1FF1"/>
    <w:rsid w:val="004D2190"/>
    <w:rsid w:val="004D2A5D"/>
    <w:rsid w:val="004D2C8D"/>
    <w:rsid w:val="004D2D3D"/>
    <w:rsid w:val="004D2E8B"/>
    <w:rsid w:val="004D3301"/>
    <w:rsid w:val="004D330F"/>
    <w:rsid w:val="004D3645"/>
    <w:rsid w:val="004D3723"/>
    <w:rsid w:val="004D3A5C"/>
    <w:rsid w:val="004D4257"/>
    <w:rsid w:val="004D4619"/>
    <w:rsid w:val="004D48CA"/>
    <w:rsid w:val="004D497C"/>
    <w:rsid w:val="004D4A93"/>
    <w:rsid w:val="004D4E4E"/>
    <w:rsid w:val="004D5251"/>
    <w:rsid w:val="004D564E"/>
    <w:rsid w:val="004D5AAC"/>
    <w:rsid w:val="004D5B6F"/>
    <w:rsid w:val="004D5F7A"/>
    <w:rsid w:val="004D637B"/>
    <w:rsid w:val="004D660C"/>
    <w:rsid w:val="004D666F"/>
    <w:rsid w:val="004D6953"/>
    <w:rsid w:val="004D6DB6"/>
    <w:rsid w:val="004D6DF3"/>
    <w:rsid w:val="004D6F13"/>
    <w:rsid w:val="004D7025"/>
    <w:rsid w:val="004D7075"/>
    <w:rsid w:val="004D7168"/>
    <w:rsid w:val="004D717C"/>
    <w:rsid w:val="004D7605"/>
    <w:rsid w:val="004D768A"/>
    <w:rsid w:val="004D76AC"/>
    <w:rsid w:val="004D78C6"/>
    <w:rsid w:val="004E02C3"/>
    <w:rsid w:val="004E0370"/>
    <w:rsid w:val="004E04F7"/>
    <w:rsid w:val="004E08C2"/>
    <w:rsid w:val="004E10DB"/>
    <w:rsid w:val="004E1124"/>
    <w:rsid w:val="004E1358"/>
    <w:rsid w:val="004E13C7"/>
    <w:rsid w:val="004E1AFB"/>
    <w:rsid w:val="004E1D36"/>
    <w:rsid w:val="004E1F87"/>
    <w:rsid w:val="004E2C1D"/>
    <w:rsid w:val="004E2E60"/>
    <w:rsid w:val="004E3052"/>
    <w:rsid w:val="004E3112"/>
    <w:rsid w:val="004E3144"/>
    <w:rsid w:val="004E36A7"/>
    <w:rsid w:val="004E3837"/>
    <w:rsid w:val="004E39A9"/>
    <w:rsid w:val="004E3B78"/>
    <w:rsid w:val="004E43E0"/>
    <w:rsid w:val="004E4448"/>
    <w:rsid w:val="004E4888"/>
    <w:rsid w:val="004E48AE"/>
    <w:rsid w:val="004E4C0C"/>
    <w:rsid w:val="004E4FB8"/>
    <w:rsid w:val="004E50BC"/>
    <w:rsid w:val="004E5416"/>
    <w:rsid w:val="004E5654"/>
    <w:rsid w:val="004E5BCF"/>
    <w:rsid w:val="004E5CA1"/>
    <w:rsid w:val="004E60D3"/>
    <w:rsid w:val="004E6553"/>
    <w:rsid w:val="004E663F"/>
    <w:rsid w:val="004E6890"/>
    <w:rsid w:val="004E68A3"/>
    <w:rsid w:val="004E6CFD"/>
    <w:rsid w:val="004E6DA4"/>
    <w:rsid w:val="004E743B"/>
    <w:rsid w:val="004F0005"/>
    <w:rsid w:val="004F0826"/>
    <w:rsid w:val="004F16F3"/>
    <w:rsid w:val="004F170D"/>
    <w:rsid w:val="004F1EF8"/>
    <w:rsid w:val="004F2281"/>
    <w:rsid w:val="004F2701"/>
    <w:rsid w:val="004F2DAD"/>
    <w:rsid w:val="004F32CB"/>
    <w:rsid w:val="004F32FA"/>
    <w:rsid w:val="004F3396"/>
    <w:rsid w:val="004F34B5"/>
    <w:rsid w:val="004F351A"/>
    <w:rsid w:val="004F3631"/>
    <w:rsid w:val="004F3FD1"/>
    <w:rsid w:val="004F4771"/>
    <w:rsid w:val="004F4BED"/>
    <w:rsid w:val="004F5077"/>
    <w:rsid w:val="004F52FA"/>
    <w:rsid w:val="004F553C"/>
    <w:rsid w:val="004F5683"/>
    <w:rsid w:val="004F5928"/>
    <w:rsid w:val="004F596F"/>
    <w:rsid w:val="004F5CD4"/>
    <w:rsid w:val="004F664E"/>
    <w:rsid w:val="004F752E"/>
    <w:rsid w:val="004F7A8C"/>
    <w:rsid w:val="004F7B16"/>
    <w:rsid w:val="005001B4"/>
    <w:rsid w:val="00500629"/>
    <w:rsid w:val="00500A14"/>
    <w:rsid w:val="00500D9F"/>
    <w:rsid w:val="00500ED5"/>
    <w:rsid w:val="00501271"/>
    <w:rsid w:val="0050152E"/>
    <w:rsid w:val="00501710"/>
    <w:rsid w:val="00501961"/>
    <w:rsid w:val="00501A83"/>
    <w:rsid w:val="00501A9F"/>
    <w:rsid w:val="00501AC1"/>
    <w:rsid w:val="00501D37"/>
    <w:rsid w:val="005021EF"/>
    <w:rsid w:val="0050271A"/>
    <w:rsid w:val="00502B24"/>
    <w:rsid w:val="00502BAE"/>
    <w:rsid w:val="00502F6A"/>
    <w:rsid w:val="00503604"/>
    <w:rsid w:val="0050371A"/>
    <w:rsid w:val="0050388E"/>
    <w:rsid w:val="0050399F"/>
    <w:rsid w:val="00503D02"/>
    <w:rsid w:val="00503FC5"/>
    <w:rsid w:val="0050403F"/>
    <w:rsid w:val="00504293"/>
    <w:rsid w:val="0050456B"/>
    <w:rsid w:val="0050475E"/>
    <w:rsid w:val="005047E3"/>
    <w:rsid w:val="00504E3E"/>
    <w:rsid w:val="00505066"/>
    <w:rsid w:val="00505336"/>
    <w:rsid w:val="00505387"/>
    <w:rsid w:val="0050558E"/>
    <w:rsid w:val="005056A4"/>
    <w:rsid w:val="00505B00"/>
    <w:rsid w:val="00505C90"/>
    <w:rsid w:val="00505D4D"/>
    <w:rsid w:val="0050687E"/>
    <w:rsid w:val="00506976"/>
    <w:rsid w:val="005069A5"/>
    <w:rsid w:val="00506DC5"/>
    <w:rsid w:val="005070B6"/>
    <w:rsid w:val="005077E5"/>
    <w:rsid w:val="00507830"/>
    <w:rsid w:val="0050791C"/>
    <w:rsid w:val="00507AE3"/>
    <w:rsid w:val="00510902"/>
    <w:rsid w:val="00510B5A"/>
    <w:rsid w:val="00510CE5"/>
    <w:rsid w:val="00510D92"/>
    <w:rsid w:val="00511108"/>
    <w:rsid w:val="0051124C"/>
    <w:rsid w:val="0051157C"/>
    <w:rsid w:val="005115B2"/>
    <w:rsid w:val="00511676"/>
    <w:rsid w:val="005118B4"/>
    <w:rsid w:val="0051190E"/>
    <w:rsid w:val="00512085"/>
    <w:rsid w:val="005125CD"/>
    <w:rsid w:val="00512C63"/>
    <w:rsid w:val="00512E10"/>
    <w:rsid w:val="00513018"/>
    <w:rsid w:val="00513042"/>
    <w:rsid w:val="005130D2"/>
    <w:rsid w:val="00513296"/>
    <w:rsid w:val="00513434"/>
    <w:rsid w:val="005134D0"/>
    <w:rsid w:val="005138CD"/>
    <w:rsid w:val="00513EDE"/>
    <w:rsid w:val="00513EFD"/>
    <w:rsid w:val="005140E1"/>
    <w:rsid w:val="00514235"/>
    <w:rsid w:val="005145CE"/>
    <w:rsid w:val="00514851"/>
    <w:rsid w:val="00514A62"/>
    <w:rsid w:val="00515010"/>
    <w:rsid w:val="00515173"/>
    <w:rsid w:val="00515375"/>
    <w:rsid w:val="0051541C"/>
    <w:rsid w:val="00515D58"/>
    <w:rsid w:val="005161FB"/>
    <w:rsid w:val="005162BF"/>
    <w:rsid w:val="00516332"/>
    <w:rsid w:val="0051642F"/>
    <w:rsid w:val="005168AA"/>
    <w:rsid w:val="005169B6"/>
    <w:rsid w:val="00516BDD"/>
    <w:rsid w:val="00516F7B"/>
    <w:rsid w:val="0051793B"/>
    <w:rsid w:val="00517AF6"/>
    <w:rsid w:val="00520497"/>
    <w:rsid w:val="005208AC"/>
    <w:rsid w:val="00520E53"/>
    <w:rsid w:val="0052106D"/>
    <w:rsid w:val="005219DF"/>
    <w:rsid w:val="0052212F"/>
    <w:rsid w:val="00522287"/>
    <w:rsid w:val="0052260E"/>
    <w:rsid w:val="0052283A"/>
    <w:rsid w:val="00522FBB"/>
    <w:rsid w:val="0052313B"/>
    <w:rsid w:val="00523441"/>
    <w:rsid w:val="00523613"/>
    <w:rsid w:val="00523A2D"/>
    <w:rsid w:val="00523C58"/>
    <w:rsid w:val="00523C94"/>
    <w:rsid w:val="00523F29"/>
    <w:rsid w:val="00523FB6"/>
    <w:rsid w:val="005244CB"/>
    <w:rsid w:val="0052558D"/>
    <w:rsid w:val="00525656"/>
    <w:rsid w:val="005262FB"/>
    <w:rsid w:val="00526659"/>
    <w:rsid w:val="00526768"/>
    <w:rsid w:val="00526B7A"/>
    <w:rsid w:val="0052711F"/>
    <w:rsid w:val="005273FE"/>
    <w:rsid w:val="00527738"/>
    <w:rsid w:val="00527884"/>
    <w:rsid w:val="00527A12"/>
    <w:rsid w:val="00527FF5"/>
    <w:rsid w:val="005301CA"/>
    <w:rsid w:val="00530446"/>
    <w:rsid w:val="005306AA"/>
    <w:rsid w:val="00530AC1"/>
    <w:rsid w:val="00531278"/>
    <w:rsid w:val="00531408"/>
    <w:rsid w:val="00531545"/>
    <w:rsid w:val="0053171A"/>
    <w:rsid w:val="00531941"/>
    <w:rsid w:val="00531B84"/>
    <w:rsid w:val="00531BE0"/>
    <w:rsid w:val="00531C90"/>
    <w:rsid w:val="00531EF1"/>
    <w:rsid w:val="00532136"/>
    <w:rsid w:val="00532198"/>
    <w:rsid w:val="00532410"/>
    <w:rsid w:val="0053287F"/>
    <w:rsid w:val="00532AD0"/>
    <w:rsid w:val="00532B81"/>
    <w:rsid w:val="00532D6B"/>
    <w:rsid w:val="00532D80"/>
    <w:rsid w:val="00532F96"/>
    <w:rsid w:val="00533252"/>
    <w:rsid w:val="00533513"/>
    <w:rsid w:val="005336C8"/>
    <w:rsid w:val="00533709"/>
    <w:rsid w:val="0053397E"/>
    <w:rsid w:val="00533C4B"/>
    <w:rsid w:val="00533C6C"/>
    <w:rsid w:val="00534014"/>
    <w:rsid w:val="00534111"/>
    <w:rsid w:val="0053455A"/>
    <w:rsid w:val="0053455B"/>
    <w:rsid w:val="00534687"/>
    <w:rsid w:val="005346E0"/>
    <w:rsid w:val="00534D27"/>
    <w:rsid w:val="00534D4D"/>
    <w:rsid w:val="00534EC6"/>
    <w:rsid w:val="00534EC9"/>
    <w:rsid w:val="00534F4A"/>
    <w:rsid w:val="00534FCF"/>
    <w:rsid w:val="00535224"/>
    <w:rsid w:val="00535AE7"/>
    <w:rsid w:val="005361A9"/>
    <w:rsid w:val="0053620A"/>
    <w:rsid w:val="005364E0"/>
    <w:rsid w:val="00536676"/>
    <w:rsid w:val="00536C46"/>
    <w:rsid w:val="00536C66"/>
    <w:rsid w:val="00536D2B"/>
    <w:rsid w:val="00536F9E"/>
    <w:rsid w:val="005370E7"/>
    <w:rsid w:val="0053727A"/>
    <w:rsid w:val="0053740F"/>
    <w:rsid w:val="00537709"/>
    <w:rsid w:val="0053786C"/>
    <w:rsid w:val="005400EC"/>
    <w:rsid w:val="005401C2"/>
    <w:rsid w:val="00540436"/>
    <w:rsid w:val="00540438"/>
    <w:rsid w:val="0054078C"/>
    <w:rsid w:val="00540896"/>
    <w:rsid w:val="005409D9"/>
    <w:rsid w:val="005412EF"/>
    <w:rsid w:val="00541383"/>
    <w:rsid w:val="0054190F"/>
    <w:rsid w:val="00541AA2"/>
    <w:rsid w:val="00541BFD"/>
    <w:rsid w:val="00541D99"/>
    <w:rsid w:val="00541F32"/>
    <w:rsid w:val="00541FD5"/>
    <w:rsid w:val="00542177"/>
    <w:rsid w:val="00542418"/>
    <w:rsid w:val="0054277B"/>
    <w:rsid w:val="00542BE3"/>
    <w:rsid w:val="00543010"/>
    <w:rsid w:val="005430E0"/>
    <w:rsid w:val="005436AB"/>
    <w:rsid w:val="00543868"/>
    <w:rsid w:val="005442C3"/>
    <w:rsid w:val="00544A6F"/>
    <w:rsid w:val="00544EEB"/>
    <w:rsid w:val="00544EF8"/>
    <w:rsid w:val="005452AA"/>
    <w:rsid w:val="005452D4"/>
    <w:rsid w:val="005454E0"/>
    <w:rsid w:val="005455B2"/>
    <w:rsid w:val="0054562C"/>
    <w:rsid w:val="00545871"/>
    <w:rsid w:val="005458D0"/>
    <w:rsid w:val="00545993"/>
    <w:rsid w:val="005465E3"/>
    <w:rsid w:val="00546DC8"/>
    <w:rsid w:val="00547268"/>
    <w:rsid w:val="00547407"/>
    <w:rsid w:val="005476B3"/>
    <w:rsid w:val="005476C5"/>
    <w:rsid w:val="005505EA"/>
    <w:rsid w:val="00550A92"/>
    <w:rsid w:val="00550EF5"/>
    <w:rsid w:val="00550F72"/>
    <w:rsid w:val="00550F92"/>
    <w:rsid w:val="00551129"/>
    <w:rsid w:val="005511B4"/>
    <w:rsid w:val="0055138D"/>
    <w:rsid w:val="0055149C"/>
    <w:rsid w:val="00551676"/>
    <w:rsid w:val="005517A8"/>
    <w:rsid w:val="00551896"/>
    <w:rsid w:val="00551967"/>
    <w:rsid w:val="00551BE3"/>
    <w:rsid w:val="00551C52"/>
    <w:rsid w:val="0055267E"/>
    <w:rsid w:val="0055274F"/>
    <w:rsid w:val="005527E0"/>
    <w:rsid w:val="005529AB"/>
    <w:rsid w:val="005529EA"/>
    <w:rsid w:val="00552A9C"/>
    <w:rsid w:val="00552EDC"/>
    <w:rsid w:val="00552F44"/>
    <w:rsid w:val="0055307C"/>
    <w:rsid w:val="005530B7"/>
    <w:rsid w:val="0055319A"/>
    <w:rsid w:val="005531F6"/>
    <w:rsid w:val="005533BD"/>
    <w:rsid w:val="00553CE5"/>
    <w:rsid w:val="0055430C"/>
    <w:rsid w:val="00554750"/>
    <w:rsid w:val="00554921"/>
    <w:rsid w:val="0055514C"/>
    <w:rsid w:val="005553A4"/>
    <w:rsid w:val="00555B13"/>
    <w:rsid w:val="00555B5C"/>
    <w:rsid w:val="00555D99"/>
    <w:rsid w:val="00556386"/>
    <w:rsid w:val="00556554"/>
    <w:rsid w:val="0055655D"/>
    <w:rsid w:val="00556814"/>
    <w:rsid w:val="00556EA2"/>
    <w:rsid w:val="005571D2"/>
    <w:rsid w:val="00557213"/>
    <w:rsid w:val="00557B61"/>
    <w:rsid w:val="00557D5E"/>
    <w:rsid w:val="00560109"/>
    <w:rsid w:val="0056035E"/>
    <w:rsid w:val="0056053D"/>
    <w:rsid w:val="005608CD"/>
    <w:rsid w:val="00560B6C"/>
    <w:rsid w:val="00560D9C"/>
    <w:rsid w:val="00560F15"/>
    <w:rsid w:val="005616C5"/>
    <w:rsid w:val="005619D6"/>
    <w:rsid w:val="00562248"/>
    <w:rsid w:val="005623CD"/>
    <w:rsid w:val="005625FF"/>
    <w:rsid w:val="0056275A"/>
    <w:rsid w:val="005628F9"/>
    <w:rsid w:val="00562B81"/>
    <w:rsid w:val="0056306C"/>
    <w:rsid w:val="005630EE"/>
    <w:rsid w:val="00563512"/>
    <w:rsid w:val="00563737"/>
    <w:rsid w:val="00563A9C"/>
    <w:rsid w:val="00563BC4"/>
    <w:rsid w:val="00563F6C"/>
    <w:rsid w:val="0056403D"/>
    <w:rsid w:val="005641AF"/>
    <w:rsid w:val="005642DD"/>
    <w:rsid w:val="00564981"/>
    <w:rsid w:val="00564BB3"/>
    <w:rsid w:val="00564E34"/>
    <w:rsid w:val="00565427"/>
    <w:rsid w:val="00565679"/>
    <w:rsid w:val="0056567B"/>
    <w:rsid w:val="00565779"/>
    <w:rsid w:val="005660C7"/>
    <w:rsid w:val="005660FC"/>
    <w:rsid w:val="00566270"/>
    <w:rsid w:val="00566487"/>
    <w:rsid w:val="00566C7E"/>
    <w:rsid w:val="00566D2B"/>
    <w:rsid w:val="005671E0"/>
    <w:rsid w:val="00567229"/>
    <w:rsid w:val="005673E0"/>
    <w:rsid w:val="005674A5"/>
    <w:rsid w:val="00567775"/>
    <w:rsid w:val="00567789"/>
    <w:rsid w:val="00567C2D"/>
    <w:rsid w:val="0057032D"/>
    <w:rsid w:val="0057047E"/>
    <w:rsid w:val="005704D7"/>
    <w:rsid w:val="0057084F"/>
    <w:rsid w:val="00570AAB"/>
    <w:rsid w:val="00570CBD"/>
    <w:rsid w:val="00571ABB"/>
    <w:rsid w:val="00571B60"/>
    <w:rsid w:val="00571DAA"/>
    <w:rsid w:val="00571FC2"/>
    <w:rsid w:val="0057212B"/>
    <w:rsid w:val="00572148"/>
    <w:rsid w:val="005722B6"/>
    <w:rsid w:val="005722C5"/>
    <w:rsid w:val="00572329"/>
    <w:rsid w:val="00572390"/>
    <w:rsid w:val="005725A2"/>
    <w:rsid w:val="0057285D"/>
    <w:rsid w:val="005728DD"/>
    <w:rsid w:val="00572F3A"/>
    <w:rsid w:val="005731BA"/>
    <w:rsid w:val="00573250"/>
    <w:rsid w:val="00573446"/>
    <w:rsid w:val="0057357A"/>
    <w:rsid w:val="00573877"/>
    <w:rsid w:val="0057395A"/>
    <w:rsid w:val="00574052"/>
    <w:rsid w:val="005740D7"/>
    <w:rsid w:val="005740E0"/>
    <w:rsid w:val="005744BE"/>
    <w:rsid w:val="0057473A"/>
    <w:rsid w:val="00574D98"/>
    <w:rsid w:val="00574E3E"/>
    <w:rsid w:val="00574EFA"/>
    <w:rsid w:val="00574FE7"/>
    <w:rsid w:val="005752DF"/>
    <w:rsid w:val="00575506"/>
    <w:rsid w:val="00575BF9"/>
    <w:rsid w:val="00575E09"/>
    <w:rsid w:val="00575F52"/>
    <w:rsid w:val="005760F1"/>
    <w:rsid w:val="00576618"/>
    <w:rsid w:val="00576D4D"/>
    <w:rsid w:val="00577232"/>
    <w:rsid w:val="00577294"/>
    <w:rsid w:val="005774D1"/>
    <w:rsid w:val="00577919"/>
    <w:rsid w:val="00577A13"/>
    <w:rsid w:val="00577D35"/>
    <w:rsid w:val="0058026A"/>
    <w:rsid w:val="00580430"/>
    <w:rsid w:val="00580F8D"/>
    <w:rsid w:val="005810DF"/>
    <w:rsid w:val="00581837"/>
    <w:rsid w:val="00581858"/>
    <w:rsid w:val="00581894"/>
    <w:rsid w:val="00581906"/>
    <w:rsid w:val="00581B7E"/>
    <w:rsid w:val="00581D1D"/>
    <w:rsid w:val="00581DE7"/>
    <w:rsid w:val="00581E04"/>
    <w:rsid w:val="00581E97"/>
    <w:rsid w:val="00581EFE"/>
    <w:rsid w:val="00582402"/>
    <w:rsid w:val="00582C0C"/>
    <w:rsid w:val="00583139"/>
    <w:rsid w:val="0058386E"/>
    <w:rsid w:val="00583AE8"/>
    <w:rsid w:val="00583BCF"/>
    <w:rsid w:val="00583C60"/>
    <w:rsid w:val="00583EBD"/>
    <w:rsid w:val="00584069"/>
    <w:rsid w:val="00584544"/>
    <w:rsid w:val="0058459C"/>
    <w:rsid w:val="0058496C"/>
    <w:rsid w:val="00584A49"/>
    <w:rsid w:val="00584CC9"/>
    <w:rsid w:val="0058525B"/>
    <w:rsid w:val="0058564F"/>
    <w:rsid w:val="005857BC"/>
    <w:rsid w:val="00585CDA"/>
    <w:rsid w:val="00585FDF"/>
    <w:rsid w:val="005861F1"/>
    <w:rsid w:val="0058676D"/>
    <w:rsid w:val="00586AE7"/>
    <w:rsid w:val="00586B26"/>
    <w:rsid w:val="00586C07"/>
    <w:rsid w:val="00586D56"/>
    <w:rsid w:val="00586D7C"/>
    <w:rsid w:val="00586E81"/>
    <w:rsid w:val="00587088"/>
    <w:rsid w:val="00587639"/>
    <w:rsid w:val="0058797D"/>
    <w:rsid w:val="00590015"/>
    <w:rsid w:val="005903A2"/>
    <w:rsid w:val="005905C1"/>
    <w:rsid w:val="00590793"/>
    <w:rsid w:val="0059091D"/>
    <w:rsid w:val="0059102D"/>
    <w:rsid w:val="00591416"/>
    <w:rsid w:val="00591652"/>
    <w:rsid w:val="00591A1C"/>
    <w:rsid w:val="00591BCE"/>
    <w:rsid w:val="00591EEC"/>
    <w:rsid w:val="00592390"/>
    <w:rsid w:val="00592454"/>
    <w:rsid w:val="005927E1"/>
    <w:rsid w:val="00592DD2"/>
    <w:rsid w:val="00593404"/>
    <w:rsid w:val="00593448"/>
    <w:rsid w:val="005939F0"/>
    <w:rsid w:val="00593AB7"/>
    <w:rsid w:val="00593C47"/>
    <w:rsid w:val="00593CF3"/>
    <w:rsid w:val="00593F50"/>
    <w:rsid w:val="00594254"/>
    <w:rsid w:val="00594A5D"/>
    <w:rsid w:val="00594A8F"/>
    <w:rsid w:val="00594B8E"/>
    <w:rsid w:val="00594B9C"/>
    <w:rsid w:val="00594DF1"/>
    <w:rsid w:val="005951C8"/>
    <w:rsid w:val="005953F0"/>
    <w:rsid w:val="0059564A"/>
    <w:rsid w:val="005957F1"/>
    <w:rsid w:val="00595880"/>
    <w:rsid w:val="00595A4C"/>
    <w:rsid w:val="00595B2F"/>
    <w:rsid w:val="005961FA"/>
    <w:rsid w:val="005963BC"/>
    <w:rsid w:val="005966E0"/>
    <w:rsid w:val="00596804"/>
    <w:rsid w:val="00596EDE"/>
    <w:rsid w:val="005970CC"/>
    <w:rsid w:val="00597403"/>
    <w:rsid w:val="00597556"/>
    <w:rsid w:val="0059794C"/>
    <w:rsid w:val="00597A11"/>
    <w:rsid w:val="00597C3F"/>
    <w:rsid w:val="00597E9C"/>
    <w:rsid w:val="005A07E8"/>
    <w:rsid w:val="005A0B7A"/>
    <w:rsid w:val="005A0CD3"/>
    <w:rsid w:val="005A0EF8"/>
    <w:rsid w:val="005A1352"/>
    <w:rsid w:val="005A16FF"/>
    <w:rsid w:val="005A208D"/>
    <w:rsid w:val="005A228A"/>
    <w:rsid w:val="005A22AA"/>
    <w:rsid w:val="005A22CF"/>
    <w:rsid w:val="005A244E"/>
    <w:rsid w:val="005A265D"/>
    <w:rsid w:val="005A2C0D"/>
    <w:rsid w:val="005A3325"/>
    <w:rsid w:val="005A3972"/>
    <w:rsid w:val="005A3A66"/>
    <w:rsid w:val="005A3DF4"/>
    <w:rsid w:val="005A3ECF"/>
    <w:rsid w:val="005A401C"/>
    <w:rsid w:val="005A462E"/>
    <w:rsid w:val="005A4A44"/>
    <w:rsid w:val="005A4B3C"/>
    <w:rsid w:val="005A4CA9"/>
    <w:rsid w:val="005A4CCC"/>
    <w:rsid w:val="005A4F7F"/>
    <w:rsid w:val="005A5013"/>
    <w:rsid w:val="005A54BF"/>
    <w:rsid w:val="005A6629"/>
    <w:rsid w:val="005A68DA"/>
    <w:rsid w:val="005A6949"/>
    <w:rsid w:val="005A7388"/>
    <w:rsid w:val="005A7842"/>
    <w:rsid w:val="005A7A8F"/>
    <w:rsid w:val="005A7B1A"/>
    <w:rsid w:val="005A7E20"/>
    <w:rsid w:val="005A7E7E"/>
    <w:rsid w:val="005B02CF"/>
    <w:rsid w:val="005B0335"/>
    <w:rsid w:val="005B0482"/>
    <w:rsid w:val="005B10A0"/>
    <w:rsid w:val="005B12FF"/>
    <w:rsid w:val="005B1557"/>
    <w:rsid w:val="005B1A2B"/>
    <w:rsid w:val="005B1B3F"/>
    <w:rsid w:val="005B1C31"/>
    <w:rsid w:val="005B1CA8"/>
    <w:rsid w:val="005B21CF"/>
    <w:rsid w:val="005B22F1"/>
    <w:rsid w:val="005B287E"/>
    <w:rsid w:val="005B2910"/>
    <w:rsid w:val="005B2C54"/>
    <w:rsid w:val="005B2C77"/>
    <w:rsid w:val="005B2CDA"/>
    <w:rsid w:val="005B2D26"/>
    <w:rsid w:val="005B2ECB"/>
    <w:rsid w:val="005B3215"/>
    <w:rsid w:val="005B32EC"/>
    <w:rsid w:val="005B34D8"/>
    <w:rsid w:val="005B36D4"/>
    <w:rsid w:val="005B3731"/>
    <w:rsid w:val="005B3A3D"/>
    <w:rsid w:val="005B3A9F"/>
    <w:rsid w:val="005B3BBD"/>
    <w:rsid w:val="005B3BDC"/>
    <w:rsid w:val="005B3CDD"/>
    <w:rsid w:val="005B3F1E"/>
    <w:rsid w:val="005B44A7"/>
    <w:rsid w:val="005B44CC"/>
    <w:rsid w:val="005B4796"/>
    <w:rsid w:val="005B4CE1"/>
    <w:rsid w:val="005B4DCF"/>
    <w:rsid w:val="005B4EC2"/>
    <w:rsid w:val="005B5356"/>
    <w:rsid w:val="005B5409"/>
    <w:rsid w:val="005B5497"/>
    <w:rsid w:val="005B54E7"/>
    <w:rsid w:val="005B5AB1"/>
    <w:rsid w:val="005B5B16"/>
    <w:rsid w:val="005B5BCE"/>
    <w:rsid w:val="005B5BE8"/>
    <w:rsid w:val="005B5BFE"/>
    <w:rsid w:val="005B5E15"/>
    <w:rsid w:val="005B61D3"/>
    <w:rsid w:val="005B63E3"/>
    <w:rsid w:val="005B674F"/>
    <w:rsid w:val="005B6847"/>
    <w:rsid w:val="005B68FE"/>
    <w:rsid w:val="005B6A2C"/>
    <w:rsid w:val="005B6BC1"/>
    <w:rsid w:val="005B6FDA"/>
    <w:rsid w:val="005B70CB"/>
    <w:rsid w:val="005B7229"/>
    <w:rsid w:val="005B727D"/>
    <w:rsid w:val="005B7609"/>
    <w:rsid w:val="005B7CC8"/>
    <w:rsid w:val="005B7D2A"/>
    <w:rsid w:val="005B7E92"/>
    <w:rsid w:val="005C05AD"/>
    <w:rsid w:val="005C07F2"/>
    <w:rsid w:val="005C0829"/>
    <w:rsid w:val="005C112D"/>
    <w:rsid w:val="005C180E"/>
    <w:rsid w:val="005C1C5E"/>
    <w:rsid w:val="005C1D9C"/>
    <w:rsid w:val="005C1F81"/>
    <w:rsid w:val="005C245C"/>
    <w:rsid w:val="005C27BC"/>
    <w:rsid w:val="005C2A72"/>
    <w:rsid w:val="005C2C32"/>
    <w:rsid w:val="005C2F25"/>
    <w:rsid w:val="005C35F4"/>
    <w:rsid w:val="005C3E26"/>
    <w:rsid w:val="005C3FDF"/>
    <w:rsid w:val="005C42C6"/>
    <w:rsid w:val="005C44F2"/>
    <w:rsid w:val="005C458E"/>
    <w:rsid w:val="005C459B"/>
    <w:rsid w:val="005C4647"/>
    <w:rsid w:val="005C470D"/>
    <w:rsid w:val="005C478A"/>
    <w:rsid w:val="005C4AE3"/>
    <w:rsid w:val="005C4DC6"/>
    <w:rsid w:val="005C4FC9"/>
    <w:rsid w:val="005C5016"/>
    <w:rsid w:val="005C509B"/>
    <w:rsid w:val="005C5A32"/>
    <w:rsid w:val="005C5A38"/>
    <w:rsid w:val="005C6032"/>
    <w:rsid w:val="005C6070"/>
    <w:rsid w:val="005C630E"/>
    <w:rsid w:val="005C634F"/>
    <w:rsid w:val="005C6D16"/>
    <w:rsid w:val="005C6F4E"/>
    <w:rsid w:val="005C7078"/>
    <w:rsid w:val="005C7244"/>
    <w:rsid w:val="005C7391"/>
    <w:rsid w:val="005C73A9"/>
    <w:rsid w:val="005C7CC2"/>
    <w:rsid w:val="005D0159"/>
    <w:rsid w:val="005D0B4F"/>
    <w:rsid w:val="005D0B5A"/>
    <w:rsid w:val="005D0DD7"/>
    <w:rsid w:val="005D169A"/>
    <w:rsid w:val="005D1811"/>
    <w:rsid w:val="005D22E5"/>
    <w:rsid w:val="005D2805"/>
    <w:rsid w:val="005D2AC0"/>
    <w:rsid w:val="005D2FA1"/>
    <w:rsid w:val="005D310E"/>
    <w:rsid w:val="005D31B4"/>
    <w:rsid w:val="005D354E"/>
    <w:rsid w:val="005D36FB"/>
    <w:rsid w:val="005D37D3"/>
    <w:rsid w:val="005D3B30"/>
    <w:rsid w:val="005D3CD0"/>
    <w:rsid w:val="005D3CEE"/>
    <w:rsid w:val="005D439D"/>
    <w:rsid w:val="005D496A"/>
    <w:rsid w:val="005D4A2D"/>
    <w:rsid w:val="005D4CC3"/>
    <w:rsid w:val="005D4D15"/>
    <w:rsid w:val="005D4D47"/>
    <w:rsid w:val="005D4E10"/>
    <w:rsid w:val="005D4E8B"/>
    <w:rsid w:val="005D53A6"/>
    <w:rsid w:val="005D5598"/>
    <w:rsid w:val="005D5B7D"/>
    <w:rsid w:val="005D5F01"/>
    <w:rsid w:val="005D616D"/>
    <w:rsid w:val="005D6481"/>
    <w:rsid w:val="005D6721"/>
    <w:rsid w:val="005D6DAF"/>
    <w:rsid w:val="005D708B"/>
    <w:rsid w:val="005D708F"/>
    <w:rsid w:val="005D7135"/>
    <w:rsid w:val="005D75D2"/>
    <w:rsid w:val="005D77C7"/>
    <w:rsid w:val="005D7F29"/>
    <w:rsid w:val="005E0167"/>
    <w:rsid w:val="005E01F1"/>
    <w:rsid w:val="005E0345"/>
    <w:rsid w:val="005E03E0"/>
    <w:rsid w:val="005E058A"/>
    <w:rsid w:val="005E0DA1"/>
    <w:rsid w:val="005E0DCE"/>
    <w:rsid w:val="005E0F99"/>
    <w:rsid w:val="005E10D9"/>
    <w:rsid w:val="005E1586"/>
    <w:rsid w:val="005E16FE"/>
    <w:rsid w:val="005E1BDC"/>
    <w:rsid w:val="005E1FBE"/>
    <w:rsid w:val="005E1FC2"/>
    <w:rsid w:val="005E2185"/>
    <w:rsid w:val="005E2212"/>
    <w:rsid w:val="005E268F"/>
    <w:rsid w:val="005E2878"/>
    <w:rsid w:val="005E2B2D"/>
    <w:rsid w:val="005E34C2"/>
    <w:rsid w:val="005E3653"/>
    <w:rsid w:val="005E3955"/>
    <w:rsid w:val="005E3EE0"/>
    <w:rsid w:val="005E3FEC"/>
    <w:rsid w:val="005E4134"/>
    <w:rsid w:val="005E41F9"/>
    <w:rsid w:val="005E4292"/>
    <w:rsid w:val="005E46C6"/>
    <w:rsid w:val="005E4A65"/>
    <w:rsid w:val="005E4AD1"/>
    <w:rsid w:val="005E4CB9"/>
    <w:rsid w:val="005E4E0D"/>
    <w:rsid w:val="005E4EF9"/>
    <w:rsid w:val="005E5EDB"/>
    <w:rsid w:val="005E6101"/>
    <w:rsid w:val="005E635B"/>
    <w:rsid w:val="005E734F"/>
    <w:rsid w:val="005E7B09"/>
    <w:rsid w:val="005E7E2A"/>
    <w:rsid w:val="005E7E45"/>
    <w:rsid w:val="005F01DF"/>
    <w:rsid w:val="005F0517"/>
    <w:rsid w:val="005F093D"/>
    <w:rsid w:val="005F0951"/>
    <w:rsid w:val="005F13B3"/>
    <w:rsid w:val="005F1483"/>
    <w:rsid w:val="005F1981"/>
    <w:rsid w:val="005F1A60"/>
    <w:rsid w:val="005F1E6C"/>
    <w:rsid w:val="005F1EF3"/>
    <w:rsid w:val="005F2306"/>
    <w:rsid w:val="005F23F2"/>
    <w:rsid w:val="005F2628"/>
    <w:rsid w:val="005F2E1C"/>
    <w:rsid w:val="005F3267"/>
    <w:rsid w:val="005F3510"/>
    <w:rsid w:val="005F3595"/>
    <w:rsid w:val="005F3672"/>
    <w:rsid w:val="005F369F"/>
    <w:rsid w:val="005F36D6"/>
    <w:rsid w:val="005F37E0"/>
    <w:rsid w:val="005F3933"/>
    <w:rsid w:val="005F3BAF"/>
    <w:rsid w:val="005F405C"/>
    <w:rsid w:val="005F445B"/>
    <w:rsid w:val="005F4614"/>
    <w:rsid w:val="005F474C"/>
    <w:rsid w:val="005F4AA2"/>
    <w:rsid w:val="005F4C0B"/>
    <w:rsid w:val="005F4DA9"/>
    <w:rsid w:val="005F52C5"/>
    <w:rsid w:val="005F560A"/>
    <w:rsid w:val="005F5983"/>
    <w:rsid w:val="005F5BA9"/>
    <w:rsid w:val="005F5DC9"/>
    <w:rsid w:val="005F60DE"/>
    <w:rsid w:val="005F63FA"/>
    <w:rsid w:val="005F653D"/>
    <w:rsid w:val="005F656F"/>
    <w:rsid w:val="005F66FC"/>
    <w:rsid w:val="005F6C65"/>
    <w:rsid w:val="005F6CAB"/>
    <w:rsid w:val="005F6E86"/>
    <w:rsid w:val="005F77E9"/>
    <w:rsid w:val="005F7A2D"/>
    <w:rsid w:val="005F7C77"/>
    <w:rsid w:val="006004FB"/>
    <w:rsid w:val="00600CA1"/>
    <w:rsid w:val="00600CC5"/>
    <w:rsid w:val="00600E48"/>
    <w:rsid w:val="00601079"/>
    <w:rsid w:val="006011FC"/>
    <w:rsid w:val="00601635"/>
    <w:rsid w:val="00602222"/>
    <w:rsid w:val="006023B7"/>
    <w:rsid w:val="00602428"/>
    <w:rsid w:val="006024A0"/>
    <w:rsid w:val="006026C0"/>
    <w:rsid w:val="006026C4"/>
    <w:rsid w:val="006027B0"/>
    <w:rsid w:val="00602DA9"/>
    <w:rsid w:val="00602F3F"/>
    <w:rsid w:val="00602F9F"/>
    <w:rsid w:val="0060322F"/>
    <w:rsid w:val="006032AD"/>
    <w:rsid w:val="006037CF"/>
    <w:rsid w:val="00603F54"/>
    <w:rsid w:val="00604377"/>
    <w:rsid w:val="0060448E"/>
    <w:rsid w:val="006044D5"/>
    <w:rsid w:val="006047FC"/>
    <w:rsid w:val="00604B41"/>
    <w:rsid w:val="00604C5F"/>
    <w:rsid w:val="00604EE2"/>
    <w:rsid w:val="00605082"/>
    <w:rsid w:val="00605092"/>
    <w:rsid w:val="00605104"/>
    <w:rsid w:val="006051E9"/>
    <w:rsid w:val="0060581B"/>
    <w:rsid w:val="00605905"/>
    <w:rsid w:val="0060591F"/>
    <w:rsid w:val="00605BF9"/>
    <w:rsid w:val="00605CF2"/>
    <w:rsid w:val="00606272"/>
    <w:rsid w:val="0060631D"/>
    <w:rsid w:val="00606638"/>
    <w:rsid w:val="00606982"/>
    <w:rsid w:val="00606C2F"/>
    <w:rsid w:val="00606C77"/>
    <w:rsid w:val="0060709D"/>
    <w:rsid w:val="006070D6"/>
    <w:rsid w:val="00607109"/>
    <w:rsid w:val="00607249"/>
    <w:rsid w:val="006075EC"/>
    <w:rsid w:val="00607693"/>
    <w:rsid w:val="0060777E"/>
    <w:rsid w:val="00607991"/>
    <w:rsid w:val="00607ACD"/>
    <w:rsid w:val="00607AFE"/>
    <w:rsid w:val="00607C17"/>
    <w:rsid w:val="00607EEB"/>
    <w:rsid w:val="006101F4"/>
    <w:rsid w:val="006102EE"/>
    <w:rsid w:val="006104F7"/>
    <w:rsid w:val="00610853"/>
    <w:rsid w:val="00610B45"/>
    <w:rsid w:val="00610C81"/>
    <w:rsid w:val="006110D2"/>
    <w:rsid w:val="00611218"/>
    <w:rsid w:val="00611334"/>
    <w:rsid w:val="0061143E"/>
    <w:rsid w:val="0061148B"/>
    <w:rsid w:val="00612843"/>
    <w:rsid w:val="006129AF"/>
    <w:rsid w:val="00612A25"/>
    <w:rsid w:val="00612A3A"/>
    <w:rsid w:val="00612CA6"/>
    <w:rsid w:val="00612E05"/>
    <w:rsid w:val="00612FA1"/>
    <w:rsid w:val="006134A9"/>
    <w:rsid w:val="006134C2"/>
    <w:rsid w:val="00613C1B"/>
    <w:rsid w:val="006140DF"/>
    <w:rsid w:val="006141F5"/>
    <w:rsid w:val="006141F9"/>
    <w:rsid w:val="0061426D"/>
    <w:rsid w:val="00614B32"/>
    <w:rsid w:val="00614BA5"/>
    <w:rsid w:val="00614D43"/>
    <w:rsid w:val="00614FD2"/>
    <w:rsid w:val="00615075"/>
    <w:rsid w:val="0061527B"/>
    <w:rsid w:val="00615500"/>
    <w:rsid w:val="00615748"/>
    <w:rsid w:val="0061577C"/>
    <w:rsid w:val="00615AE7"/>
    <w:rsid w:val="00615C62"/>
    <w:rsid w:val="00615E16"/>
    <w:rsid w:val="00615E81"/>
    <w:rsid w:val="00615F05"/>
    <w:rsid w:val="00616097"/>
    <w:rsid w:val="00617152"/>
    <w:rsid w:val="006177A7"/>
    <w:rsid w:val="006179E6"/>
    <w:rsid w:val="00617B67"/>
    <w:rsid w:val="00617C41"/>
    <w:rsid w:val="00620586"/>
    <w:rsid w:val="006208BB"/>
    <w:rsid w:val="00620CB8"/>
    <w:rsid w:val="00620E80"/>
    <w:rsid w:val="00620F5D"/>
    <w:rsid w:val="00620FC2"/>
    <w:rsid w:val="00621253"/>
    <w:rsid w:val="00621836"/>
    <w:rsid w:val="006218EF"/>
    <w:rsid w:val="0062197C"/>
    <w:rsid w:val="00621B51"/>
    <w:rsid w:val="006222CF"/>
    <w:rsid w:val="006223A0"/>
    <w:rsid w:val="006228B4"/>
    <w:rsid w:val="0062296B"/>
    <w:rsid w:val="00622BD8"/>
    <w:rsid w:val="00622C25"/>
    <w:rsid w:val="00622F56"/>
    <w:rsid w:val="00622F5C"/>
    <w:rsid w:val="0062336E"/>
    <w:rsid w:val="00623374"/>
    <w:rsid w:val="006235EB"/>
    <w:rsid w:val="0062372C"/>
    <w:rsid w:val="00623819"/>
    <w:rsid w:val="00623A77"/>
    <w:rsid w:val="00623C73"/>
    <w:rsid w:val="00623C81"/>
    <w:rsid w:val="00623E3F"/>
    <w:rsid w:val="00624055"/>
    <w:rsid w:val="006245A2"/>
    <w:rsid w:val="006248C5"/>
    <w:rsid w:val="00624ACA"/>
    <w:rsid w:val="00625422"/>
    <w:rsid w:val="00625DFA"/>
    <w:rsid w:val="0062627B"/>
    <w:rsid w:val="006264C7"/>
    <w:rsid w:val="00626960"/>
    <w:rsid w:val="00626A67"/>
    <w:rsid w:val="00626AE3"/>
    <w:rsid w:val="00626B61"/>
    <w:rsid w:val="00626B62"/>
    <w:rsid w:val="0062701F"/>
    <w:rsid w:val="00627030"/>
    <w:rsid w:val="00627151"/>
    <w:rsid w:val="00627272"/>
    <w:rsid w:val="00627413"/>
    <w:rsid w:val="006274A9"/>
    <w:rsid w:val="00627709"/>
    <w:rsid w:val="006278F8"/>
    <w:rsid w:val="00627B61"/>
    <w:rsid w:val="00627CF6"/>
    <w:rsid w:val="00627EED"/>
    <w:rsid w:val="0063024B"/>
    <w:rsid w:val="006312EA"/>
    <w:rsid w:val="0063165B"/>
    <w:rsid w:val="0063173B"/>
    <w:rsid w:val="00631B4B"/>
    <w:rsid w:val="00631C08"/>
    <w:rsid w:val="00631DBC"/>
    <w:rsid w:val="006321A8"/>
    <w:rsid w:val="00632360"/>
    <w:rsid w:val="00632500"/>
    <w:rsid w:val="0063271E"/>
    <w:rsid w:val="006329C7"/>
    <w:rsid w:val="00632C7E"/>
    <w:rsid w:val="00632CB4"/>
    <w:rsid w:val="00633012"/>
    <w:rsid w:val="00633421"/>
    <w:rsid w:val="00633469"/>
    <w:rsid w:val="00633739"/>
    <w:rsid w:val="00633925"/>
    <w:rsid w:val="00633982"/>
    <w:rsid w:val="00633AFC"/>
    <w:rsid w:val="00633BCB"/>
    <w:rsid w:val="00633C04"/>
    <w:rsid w:val="00633DC3"/>
    <w:rsid w:val="00634068"/>
    <w:rsid w:val="00634219"/>
    <w:rsid w:val="0063464E"/>
    <w:rsid w:val="006346B8"/>
    <w:rsid w:val="00634880"/>
    <w:rsid w:val="006348E3"/>
    <w:rsid w:val="00634961"/>
    <w:rsid w:val="00634A0C"/>
    <w:rsid w:val="00634A0F"/>
    <w:rsid w:val="00634ECB"/>
    <w:rsid w:val="0063521A"/>
    <w:rsid w:val="006355D0"/>
    <w:rsid w:val="00635787"/>
    <w:rsid w:val="006359F3"/>
    <w:rsid w:val="00635AB7"/>
    <w:rsid w:val="00635B44"/>
    <w:rsid w:val="00636062"/>
    <w:rsid w:val="00636066"/>
    <w:rsid w:val="00636073"/>
    <w:rsid w:val="00636359"/>
    <w:rsid w:val="0063669C"/>
    <w:rsid w:val="00636785"/>
    <w:rsid w:val="00636BF1"/>
    <w:rsid w:val="00636D45"/>
    <w:rsid w:val="00636E6F"/>
    <w:rsid w:val="00636E84"/>
    <w:rsid w:val="00637282"/>
    <w:rsid w:val="006377FE"/>
    <w:rsid w:val="00637842"/>
    <w:rsid w:val="0063785F"/>
    <w:rsid w:val="00637924"/>
    <w:rsid w:val="0063793A"/>
    <w:rsid w:val="00637A9A"/>
    <w:rsid w:val="00637D9E"/>
    <w:rsid w:val="0064020D"/>
    <w:rsid w:val="00640534"/>
    <w:rsid w:val="00640596"/>
    <w:rsid w:val="00640808"/>
    <w:rsid w:val="00640A75"/>
    <w:rsid w:val="006410D2"/>
    <w:rsid w:val="006417E9"/>
    <w:rsid w:val="00641935"/>
    <w:rsid w:val="00641D2D"/>
    <w:rsid w:val="00642083"/>
    <w:rsid w:val="0064246F"/>
    <w:rsid w:val="00642556"/>
    <w:rsid w:val="00642867"/>
    <w:rsid w:val="00642E8B"/>
    <w:rsid w:val="006433D8"/>
    <w:rsid w:val="00643791"/>
    <w:rsid w:val="006437F3"/>
    <w:rsid w:val="0064385F"/>
    <w:rsid w:val="006438AF"/>
    <w:rsid w:val="00643962"/>
    <w:rsid w:val="00643FC3"/>
    <w:rsid w:val="006440AE"/>
    <w:rsid w:val="00644993"/>
    <w:rsid w:val="00644A1B"/>
    <w:rsid w:val="00644ABC"/>
    <w:rsid w:val="00644D0C"/>
    <w:rsid w:val="00644EF7"/>
    <w:rsid w:val="006450E4"/>
    <w:rsid w:val="0064510A"/>
    <w:rsid w:val="006452CF"/>
    <w:rsid w:val="006454C4"/>
    <w:rsid w:val="006458BE"/>
    <w:rsid w:val="00645D07"/>
    <w:rsid w:val="006461D8"/>
    <w:rsid w:val="00646608"/>
    <w:rsid w:val="00646688"/>
    <w:rsid w:val="00646930"/>
    <w:rsid w:val="006472CB"/>
    <w:rsid w:val="006474D6"/>
    <w:rsid w:val="006477A6"/>
    <w:rsid w:val="00647877"/>
    <w:rsid w:val="00647A4F"/>
    <w:rsid w:val="00647C72"/>
    <w:rsid w:val="00647DB6"/>
    <w:rsid w:val="00647EDA"/>
    <w:rsid w:val="00650027"/>
    <w:rsid w:val="006503C6"/>
    <w:rsid w:val="006504FB"/>
    <w:rsid w:val="00650500"/>
    <w:rsid w:val="006506CE"/>
    <w:rsid w:val="00650B07"/>
    <w:rsid w:val="00650CC0"/>
    <w:rsid w:val="00650F74"/>
    <w:rsid w:val="00651786"/>
    <w:rsid w:val="0065196B"/>
    <w:rsid w:val="00651F01"/>
    <w:rsid w:val="00651F16"/>
    <w:rsid w:val="006520BF"/>
    <w:rsid w:val="00652661"/>
    <w:rsid w:val="006526EC"/>
    <w:rsid w:val="00652BB5"/>
    <w:rsid w:val="00652CE9"/>
    <w:rsid w:val="006535C2"/>
    <w:rsid w:val="00653663"/>
    <w:rsid w:val="006536DE"/>
    <w:rsid w:val="0065384A"/>
    <w:rsid w:val="00653884"/>
    <w:rsid w:val="00653B22"/>
    <w:rsid w:val="00653F6E"/>
    <w:rsid w:val="00653FA4"/>
    <w:rsid w:val="006541A1"/>
    <w:rsid w:val="006541B2"/>
    <w:rsid w:val="006542F9"/>
    <w:rsid w:val="00654335"/>
    <w:rsid w:val="00654588"/>
    <w:rsid w:val="00654EDE"/>
    <w:rsid w:val="00654F2D"/>
    <w:rsid w:val="006551C2"/>
    <w:rsid w:val="0065681F"/>
    <w:rsid w:val="00656969"/>
    <w:rsid w:val="00656D8D"/>
    <w:rsid w:val="00656DE7"/>
    <w:rsid w:val="00656F06"/>
    <w:rsid w:val="00657088"/>
    <w:rsid w:val="0065712A"/>
    <w:rsid w:val="006571FF"/>
    <w:rsid w:val="0065780E"/>
    <w:rsid w:val="0065794D"/>
    <w:rsid w:val="00657D7D"/>
    <w:rsid w:val="006607EE"/>
    <w:rsid w:val="00660962"/>
    <w:rsid w:val="00660BE4"/>
    <w:rsid w:val="00660FFF"/>
    <w:rsid w:val="0066110F"/>
    <w:rsid w:val="0066112A"/>
    <w:rsid w:val="00661188"/>
    <w:rsid w:val="0066136D"/>
    <w:rsid w:val="0066165D"/>
    <w:rsid w:val="0066184B"/>
    <w:rsid w:val="006618CF"/>
    <w:rsid w:val="006619BD"/>
    <w:rsid w:val="00661CAE"/>
    <w:rsid w:val="00661E16"/>
    <w:rsid w:val="0066227B"/>
    <w:rsid w:val="00662439"/>
    <w:rsid w:val="00662931"/>
    <w:rsid w:val="00662987"/>
    <w:rsid w:val="00662C0C"/>
    <w:rsid w:val="00662CF5"/>
    <w:rsid w:val="006630A5"/>
    <w:rsid w:val="00663513"/>
    <w:rsid w:val="00663988"/>
    <w:rsid w:val="00663CD9"/>
    <w:rsid w:val="00663E6B"/>
    <w:rsid w:val="00663F7F"/>
    <w:rsid w:val="006642DD"/>
    <w:rsid w:val="00664353"/>
    <w:rsid w:val="006643AD"/>
    <w:rsid w:val="006643F7"/>
    <w:rsid w:val="0066480E"/>
    <w:rsid w:val="00664895"/>
    <w:rsid w:val="0066494D"/>
    <w:rsid w:val="00664C9A"/>
    <w:rsid w:val="00664D7A"/>
    <w:rsid w:val="00664F27"/>
    <w:rsid w:val="00665124"/>
    <w:rsid w:val="006655DC"/>
    <w:rsid w:val="00665626"/>
    <w:rsid w:val="00665676"/>
    <w:rsid w:val="00665842"/>
    <w:rsid w:val="006659BC"/>
    <w:rsid w:val="00666195"/>
    <w:rsid w:val="00666351"/>
    <w:rsid w:val="006666CE"/>
    <w:rsid w:val="00666DAA"/>
    <w:rsid w:val="00667020"/>
    <w:rsid w:val="0066719B"/>
    <w:rsid w:val="00667D6E"/>
    <w:rsid w:val="00667DCE"/>
    <w:rsid w:val="00667F85"/>
    <w:rsid w:val="00670579"/>
    <w:rsid w:val="00670A52"/>
    <w:rsid w:val="00670B1E"/>
    <w:rsid w:val="00670BCB"/>
    <w:rsid w:val="00670F0C"/>
    <w:rsid w:val="00670F35"/>
    <w:rsid w:val="00670F37"/>
    <w:rsid w:val="00671268"/>
    <w:rsid w:val="00671352"/>
    <w:rsid w:val="0067141A"/>
    <w:rsid w:val="006718B7"/>
    <w:rsid w:val="00671AE8"/>
    <w:rsid w:val="00671D1E"/>
    <w:rsid w:val="00671D9E"/>
    <w:rsid w:val="00671EB5"/>
    <w:rsid w:val="00672285"/>
    <w:rsid w:val="0067236D"/>
    <w:rsid w:val="00672744"/>
    <w:rsid w:val="00672A00"/>
    <w:rsid w:val="00672A4A"/>
    <w:rsid w:val="00672B74"/>
    <w:rsid w:val="006730FD"/>
    <w:rsid w:val="00673107"/>
    <w:rsid w:val="0067375D"/>
    <w:rsid w:val="00673A5F"/>
    <w:rsid w:val="00673B26"/>
    <w:rsid w:val="00673CD4"/>
    <w:rsid w:val="00673ED0"/>
    <w:rsid w:val="00673F49"/>
    <w:rsid w:val="0067411C"/>
    <w:rsid w:val="006743C6"/>
    <w:rsid w:val="00674541"/>
    <w:rsid w:val="00674630"/>
    <w:rsid w:val="006749DC"/>
    <w:rsid w:val="00674A6F"/>
    <w:rsid w:val="00674C18"/>
    <w:rsid w:val="00674CB8"/>
    <w:rsid w:val="00674FCD"/>
    <w:rsid w:val="00675090"/>
    <w:rsid w:val="006751E9"/>
    <w:rsid w:val="00675551"/>
    <w:rsid w:val="0067567C"/>
    <w:rsid w:val="00675707"/>
    <w:rsid w:val="00675863"/>
    <w:rsid w:val="00675935"/>
    <w:rsid w:val="0067618C"/>
    <w:rsid w:val="0067658E"/>
    <w:rsid w:val="006768A7"/>
    <w:rsid w:val="006769F5"/>
    <w:rsid w:val="00676CEF"/>
    <w:rsid w:val="00676D65"/>
    <w:rsid w:val="00676F2F"/>
    <w:rsid w:val="00677798"/>
    <w:rsid w:val="006777D8"/>
    <w:rsid w:val="006778C4"/>
    <w:rsid w:val="006779ED"/>
    <w:rsid w:val="00677B6D"/>
    <w:rsid w:val="00677E79"/>
    <w:rsid w:val="0068008D"/>
    <w:rsid w:val="00680241"/>
    <w:rsid w:val="006804DB"/>
    <w:rsid w:val="0068065F"/>
    <w:rsid w:val="00680713"/>
    <w:rsid w:val="00680780"/>
    <w:rsid w:val="00680AC2"/>
    <w:rsid w:val="00681422"/>
    <w:rsid w:val="00681C71"/>
    <w:rsid w:val="00682051"/>
    <w:rsid w:val="0068211A"/>
    <w:rsid w:val="0068220E"/>
    <w:rsid w:val="00682906"/>
    <w:rsid w:val="00682B0F"/>
    <w:rsid w:val="00682B95"/>
    <w:rsid w:val="00682FC8"/>
    <w:rsid w:val="006836C2"/>
    <w:rsid w:val="00684018"/>
    <w:rsid w:val="00684106"/>
    <w:rsid w:val="006841BB"/>
    <w:rsid w:val="006842B8"/>
    <w:rsid w:val="00684387"/>
    <w:rsid w:val="00684B1C"/>
    <w:rsid w:val="00684F14"/>
    <w:rsid w:val="00685046"/>
    <w:rsid w:val="006852F4"/>
    <w:rsid w:val="00685E30"/>
    <w:rsid w:val="0068613A"/>
    <w:rsid w:val="00686482"/>
    <w:rsid w:val="00686500"/>
    <w:rsid w:val="00686CDB"/>
    <w:rsid w:val="00686CF4"/>
    <w:rsid w:val="00687561"/>
    <w:rsid w:val="00687668"/>
    <w:rsid w:val="00687789"/>
    <w:rsid w:val="006879C5"/>
    <w:rsid w:val="00687CE3"/>
    <w:rsid w:val="00687DE7"/>
    <w:rsid w:val="00687E2B"/>
    <w:rsid w:val="00687E35"/>
    <w:rsid w:val="0069012B"/>
    <w:rsid w:val="00690670"/>
    <w:rsid w:val="006906C8"/>
    <w:rsid w:val="006911A6"/>
    <w:rsid w:val="006923BA"/>
    <w:rsid w:val="006923D5"/>
    <w:rsid w:val="006923E5"/>
    <w:rsid w:val="00692444"/>
    <w:rsid w:val="0069249F"/>
    <w:rsid w:val="00692705"/>
    <w:rsid w:val="006929BE"/>
    <w:rsid w:val="00692C02"/>
    <w:rsid w:val="00692E5F"/>
    <w:rsid w:val="006931C7"/>
    <w:rsid w:val="0069338D"/>
    <w:rsid w:val="00693576"/>
    <w:rsid w:val="006938BB"/>
    <w:rsid w:val="00693CB1"/>
    <w:rsid w:val="00693F68"/>
    <w:rsid w:val="006947E7"/>
    <w:rsid w:val="00694F22"/>
    <w:rsid w:val="00695A52"/>
    <w:rsid w:val="00695A8A"/>
    <w:rsid w:val="0069640F"/>
    <w:rsid w:val="006966C1"/>
    <w:rsid w:val="006966EC"/>
    <w:rsid w:val="00696A85"/>
    <w:rsid w:val="00696B31"/>
    <w:rsid w:val="00697290"/>
    <w:rsid w:val="00697293"/>
    <w:rsid w:val="006973F0"/>
    <w:rsid w:val="00697AB5"/>
    <w:rsid w:val="00697B53"/>
    <w:rsid w:val="00697DB4"/>
    <w:rsid w:val="006A0014"/>
    <w:rsid w:val="006A024A"/>
    <w:rsid w:val="006A03C0"/>
    <w:rsid w:val="006A0820"/>
    <w:rsid w:val="006A0AF2"/>
    <w:rsid w:val="006A0C1C"/>
    <w:rsid w:val="006A1953"/>
    <w:rsid w:val="006A1AAC"/>
    <w:rsid w:val="006A1E47"/>
    <w:rsid w:val="006A20FA"/>
    <w:rsid w:val="006A21BA"/>
    <w:rsid w:val="006A22E1"/>
    <w:rsid w:val="006A23E6"/>
    <w:rsid w:val="006A24A2"/>
    <w:rsid w:val="006A2582"/>
    <w:rsid w:val="006A265D"/>
    <w:rsid w:val="006A26A2"/>
    <w:rsid w:val="006A2D55"/>
    <w:rsid w:val="006A2D9C"/>
    <w:rsid w:val="006A3175"/>
    <w:rsid w:val="006A351B"/>
    <w:rsid w:val="006A3A06"/>
    <w:rsid w:val="006A3F4B"/>
    <w:rsid w:val="006A4677"/>
    <w:rsid w:val="006A487B"/>
    <w:rsid w:val="006A494B"/>
    <w:rsid w:val="006A4C85"/>
    <w:rsid w:val="006A4D6C"/>
    <w:rsid w:val="006A4E0D"/>
    <w:rsid w:val="006A51D7"/>
    <w:rsid w:val="006A52F8"/>
    <w:rsid w:val="006A549F"/>
    <w:rsid w:val="006A54CC"/>
    <w:rsid w:val="006A59EB"/>
    <w:rsid w:val="006A5C73"/>
    <w:rsid w:val="006A5DA2"/>
    <w:rsid w:val="006A5F0F"/>
    <w:rsid w:val="006A624D"/>
    <w:rsid w:val="006A681C"/>
    <w:rsid w:val="006A6BF6"/>
    <w:rsid w:val="006A6D3C"/>
    <w:rsid w:val="006A6F9B"/>
    <w:rsid w:val="006A733E"/>
    <w:rsid w:val="006A7633"/>
    <w:rsid w:val="006A78CE"/>
    <w:rsid w:val="006A7FFA"/>
    <w:rsid w:val="006B0127"/>
    <w:rsid w:val="006B037A"/>
    <w:rsid w:val="006B045E"/>
    <w:rsid w:val="006B046B"/>
    <w:rsid w:val="006B04EC"/>
    <w:rsid w:val="006B0761"/>
    <w:rsid w:val="006B0778"/>
    <w:rsid w:val="006B0825"/>
    <w:rsid w:val="006B0C85"/>
    <w:rsid w:val="006B1676"/>
    <w:rsid w:val="006B1DEE"/>
    <w:rsid w:val="006B2141"/>
    <w:rsid w:val="006B2298"/>
    <w:rsid w:val="006B27C8"/>
    <w:rsid w:val="006B28AF"/>
    <w:rsid w:val="006B2C95"/>
    <w:rsid w:val="006B30A4"/>
    <w:rsid w:val="006B3597"/>
    <w:rsid w:val="006B36F4"/>
    <w:rsid w:val="006B37A1"/>
    <w:rsid w:val="006B404E"/>
    <w:rsid w:val="006B4124"/>
    <w:rsid w:val="006B420A"/>
    <w:rsid w:val="006B4A3A"/>
    <w:rsid w:val="006B4B9B"/>
    <w:rsid w:val="006B52E1"/>
    <w:rsid w:val="006B54D3"/>
    <w:rsid w:val="006B5A40"/>
    <w:rsid w:val="006B5AA3"/>
    <w:rsid w:val="006B5D1F"/>
    <w:rsid w:val="006B6226"/>
    <w:rsid w:val="006B662E"/>
    <w:rsid w:val="006B6ADE"/>
    <w:rsid w:val="006B6B03"/>
    <w:rsid w:val="006B6B0C"/>
    <w:rsid w:val="006B732A"/>
    <w:rsid w:val="006B737A"/>
    <w:rsid w:val="006B7431"/>
    <w:rsid w:val="006B79C8"/>
    <w:rsid w:val="006B7D4B"/>
    <w:rsid w:val="006C0481"/>
    <w:rsid w:val="006C0D46"/>
    <w:rsid w:val="006C0E17"/>
    <w:rsid w:val="006C0E22"/>
    <w:rsid w:val="006C106D"/>
    <w:rsid w:val="006C116A"/>
    <w:rsid w:val="006C1970"/>
    <w:rsid w:val="006C1A63"/>
    <w:rsid w:val="006C1C1A"/>
    <w:rsid w:val="006C2430"/>
    <w:rsid w:val="006C271D"/>
    <w:rsid w:val="006C28CC"/>
    <w:rsid w:val="006C2D57"/>
    <w:rsid w:val="006C2EE5"/>
    <w:rsid w:val="006C3223"/>
    <w:rsid w:val="006C35E9"/>
    <w:rsid w:val="006C3FBE"/>
    <w:rsid w:val="006C46B7"/>
    <w:rsid w:val="006C4741"/>
    <w:rsid w:val="006C4D98"/>
    <w:rsid w:val="006C4EAC"/>
    <w:rsid w:val="006C5508"/>
    <w:rsid w:val="006C56C4"/>
    <w:rsid w:val="006C56DA"/>
    <w:rsid w:val="006C5990"/>
    <w:rsid w:val="006C5AF5"/>
    <w:rsid w:val="006C5C5D"/>
    <w:rsid w:val="006C610D"/>
    <w:rsid w:val="006C64F6"/>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B97"/>
    <w:rsid w:val="006D1F64"/>
    <w:rsid w:val="006D2397"/>
    <w:rsid w:val="006D23A4"/>
    <w:rsid w:val="006D23F0"/>
    <w:rsid w:val="006D2476"/>
    <w:rsid w:val="006D2540"/>
    <w:rsid w:val="006D2702"/>
    <w:rsid w:val="006D2DAE"/>
    <w:rsid w:val="006D398F"/>
    <w:rsid w:val="006D3C95"/>
    <w:rsid w:val="006D3F18"/>
    <w:rsid w:val="006D4720"/>
    <w:rsid w:val="006D4742"/>
    <w:rsid w:val="006D4773"/>
    <w:rsid w:val="006D4B7D"/>
    <w:rsid w:val="006D4E57"/>
    <w:rsid w:val="006D4F50"/>
    <w:rsid w:val="006D4F80"/>
    <w:rsid w:val="006D53BC"/>
    <w:rsid w:val="006D5990"/>
    <w:rsid w:val="006D5D12"/>
    <w:rsid w:val="006D5E2D"/>
    <w:rsid w:val="006D5F4B"/>
    <w:rsid w:val="006D5F74"/>
    <w:rsid w:val="006D60D2"/>
    <w:rsid w:val="006D6278"/>
    <w:rsid w:val="006D635D"/>
    <w:rsid w:val="006D6485"/>
    <w:rsid w:val="006D734C"/>
    <w:rsid w:val="006D785B"/>
    <w:rsid w:val="006D7D64"/>
    <w:rsid w:val="006D7E60"/>
    <w:rsid w:val="006E01B3"/>
    <w:rsid w:val="006E03CE"/>
    <w:rsid w:val="006E0B10"/>
    <w:rsid w:val="006E1094"/>
    <w:rsid w:val="006E12A6"/>
    <w:rsid w:val="006E12CB"/>
    <w:rsid w:val="006E134D"/>
    <w:rsid w:val="006E1828"/>
    <w:rsid w:val="006E1896"/>
    <w:rsid w:val="006E1B7B"/>
    <w:rsid w:val="006E1DB6"/>
    <w:rsid w:val="006E21C6"/>
    <w:rsid w:val="006E2C2F"/>
    <w:rsid w:val="006E2DA8"/>
    <w:rsid w:val="006E2DFD"/>
    <w:rsid w:val="006E37D5"/>
    <w:rsid w:val="006E3951"/>
    <w:rsid w:val="006E3A88"/>
    <w:rsid w:val="006E3C3F"/>
    <w:rsid w:val="006E4570"/>
    <w:rsid w:val="006E4635"/>
    <w:rsid w:val="006E4DD0"/>
    <w:rsid w:val="006E5760"/>
    <w:rsid w:val="006E5848"/>
    <w:rsid w:val="006E5D12"/>
    <w:rsid w:val="006E5D52"/>
    <w:rsid w:val="006E651E"/>
    <w:rsid w:val="006E655A"/>
    <w:rsid w:val="006E6635"/>
    <w:rsid w:val="006E664A"/>
    <w:rsid w:val="006E69F5"/>
    <w:rsid w:val="006E6C62"/>
    <w:rsid w:val="006E6CC6"/>
    <w:rsid w:val="006E6ED5"/>
    <w:rsid w:val="006E6FB1"/>
    <w:rsid w:val="006E7BA3"/>
    <w:rsid w:val="006E7EC4"/>
    <w:rsid w:val="006F0541"/>
    <w:rsid w:val="006F07CF"/>
    <w:rsid w:val="006F0A1D"/>
    <w:rsid w:val="006F0A75"/>
    <w:rsid w:val="006F0B2E"/>
    <w:rsid w:val="006F0FA2"/>
    <w:rsid w:val="006F10AC"/>
    <w:rsid w:val="006F1151"/>
    <w:rsid w:val="006F1157"/>
    <w:rsid w:val="006F1171"/>
    <w:rsid w:val="006F11F5"/>
    <w:rsid w:val="006F1658"/>
    <w:rsid w:val="006F1820"/>
    <w:rsid w:val="006F188A"/>
    <w:rsid w:val="006F188D"/>
    <w:rsid w:val="006F18E5"/>
    <w:rsid w:val="006F19F6"/>
    <w:rsid w:val="006F1B7C"/>
    <w:rsid w:val="006F27B4"/>
    <w:rsid w:val="006F288A"/>
    <w:rsid w:val="006F2964"/>
    <w:rsid w:val="006F2B82"/>
    <w:rsid w:val="006F2BF3"/>
    <w:rsid w:val="006F2D34"/>
    <w:rsid w:val="006F2D6D"/>
    <w:rsid w:val="006F2EFC"/>
    <w:rsid w:val="006F3140"/>
    <w:rsid w:val="006F35A1"/>
    <w:rsid w:val="006F3868"/>
    <w:rsid w:val="006F4745"/>
    <w:rsid w:val="006F4A77"/>
    <w:rsid w:val="006F4A9E"/>
    <w:rsid w:val="006F4BF3"/>
    <w:rsid w:val="006F4D1F"/>
    <w:rsid w:val="006F4E15"/>
    <w:rsid w:val="006F4E49"/>
    <w:rsid w:val="006F54B9"/>
    <w:rsid w:val="006F54DA"/>
    <w:rsid w:val="006F5510"/>
    <w:rsid w:val="006F5804"/>
    <w:rsid w:val="006F5940"/>
    <w:rsid w:val="006F5AD3"/>
    <w:rsid w:val="006F5B7D"/>
    <w:rsid w:val="006F5BC8"/>
    <w:rsid w:val="006F5D75"/>
    <w:rsid w:val="006F5E90"/>
    <w:rsid w:val="006F5FA8"/>
    <w:rsid w:val="006F6745"/>
    <w:rsid w:val="006F6CFF"/>
    <w:rsid w:val="006F704B"/>
    <w:rsid w:val="006F72CC"/>
    <w:rsid w:val="006F73FC"/>
    <w:rsid w:val="006F7528"/>
    <w:rsid w:val="006F7540"/>
    <w:rsid w:val="006F7696"/>
    <w:rsid w:val="006F78A3"/>
    <w:rsid w:val="006F7B55"/>
    <w:rsid w:val="006F7C67"/>
    <w:rsid w:val="007001D8"/>
    <w:rsid w:val="007006B4"/>
    <w:rsid w:val="00700BA1"/>
    <w:rsid w:val="007010F6"/>
    <w:rsid w:val="00701B8E"/>
    <w:rsid w:val="00701D87"/>
    <w:rsid w:val="00701FD1"/>
    <w:rsid w:val="007021C5"/>
    <w:rsid w:val="007027AF"/>
    <w:rsid w:val="007028BC"/>
    <w:rsid w:val="0070296F"/>
    <w:rsid w:val="00702A72"/>
    <w:rsid w:val="00702ECC"/>
    <w:rsid w:val="00702FAF"/>
    <w:rsid w:val="007030BC"/>
    <w:rsid w:val="007032D0"/>
    <w:rsid w:val="007036AC"/>
    <w:rsid w:val="00703800"/>
    <w:rsid w:val="007039E7"/>
    <w:rsid w:val="00704331"/>
    <w:rsid w:val="0070441B"/>
    <w:rsid w:val="007045C0"/>
    <w:rsid w:val="00704D93"/>
    <w:rsid w:val="007050E7"/>
    <w:rsid w:val="00705644"/>
    <w:rsid w:val="0070579B"/>
    <w:rsid w:val="007058E2"/>
    <w:rsid w:val="007062E5"/>
    <w:rsid w:val="00706617"/>
    <w:rsid w:val="00706DCF"/>
    <w:rsid w:val="00706E39"/>
    <w:rsid w:val="00706EA6"/>
    <w:rsid w:val="007073F9"/>
    <w:rsid w:val="007074ED"/>
    <w:rsid w:val="00707788"/>
    <w:rsid w:val="007078F0"/>
    <w:rsid w:val="00707C65"/>
    <w:rsid w:val="00707EF1"/>
    <w:rsid w:val="007102B3"/>
    <w:rsid w:val="00710707"/>
    <w:rsid w:val="007107EB"/>
    <w:rsid w:val="00710925"/>
    <w:rsid w:val="007109CF"/>
    <w:rsid w:val="00710E20"/>
    <w:rsid w:val="007113C2"/>
    <w:rsid w:val="007120CF"/>
    <w:rsid w:val="00712321"/>
    <w:rsid w:val="00712526"/>
    <w:rsid w:val="0071261F"/>
    <w:rsid w:val="00712C95"/>
    <w:rsid w:val="00713064"/>
    <w:rsid w:val="00713266"/>
    <w:rsid w:val="00713F2B"/>
    <w:rsid w:val="00713F5E"/>
    <w:rsid w:val="00714019"/>
    <w:rsid w:val="007140B3"/>
    <w:rsid w:val="0071412E"/>
    <w:rsid w:val="007144A4"/>
    <w:rsid w:val="00714C74"/>
    <w:rsid w:val="00714E68"/>
    <w:rsid w:val="00714EBA"/>
    <w:rsid w:val="007157BF"/>
    <w:rsid w:val="007158D7"/>
    <w:rsid w:val="00715910"/>
    <w:rsid w:val="007159AA"/>
    <w:rsid w:val="00715A68"/>
    <w:rsid w:val="00715DA1"/>
    <w:rsid w:val="00715F82"/>
    <w:rsid w:val="0071623A"/>
    <w:rsid w:val="007165BC"/>
    <w:rsid w:val="0071675F"/>
    <w:rsid w:val="007169AF"/>
    <w:rsid w:val="007169CC"/>
    <w:rsid w:val="00716AD9"/>
    <w:rsid w:val="00716C03"/>
    <w:rsid w:val="00716D10"/>
    <w:rsid w:val="00716E10"/>
    <w:rsid w:val="007172F5"/>
    <w:rsid w:val="00717D9C"/>
    <w:rsid w:val="00720133"/>
    <w:rsid w:val="007201D9"/>
    <w:rsid w:val="00720260"/>
    <w:rsid w:val="007205CF"/>
    <w:rsid w:val="00720A9E"/>
    <w:rsid w:val="007212E1"/>
    <w:rsid w:val="00721441"/>
    <w:rsid w:val="007215D6"/>
    <w:rsid w:val="007217BA"/>
    <w:rsid w:val="007217BD"/>
    <w:rsid w:val="007218FE"/>
    <w:rsid w:val="007219BE"/>
    <w:rsid w:val="00721CC6"/>
    <w:rsid w:val="00721CD4"/>
    <w:rsid w:val="00721D0D"/>
    <w:rsid w:val="00721D36"/>
    <w:rsid w:val="00721DB1"/>
    <w:rsid w:val="00721FDB"/>
    <w:rsid w:val="0072201F"/>
    <w:rsid w:val="0072204E"/>
    <w:rsid w:val="007220F2"/>
    <w:rsid w:val="007222A1"/>
    <w:rsid w:val="007222C0"/>
    <w:rsid w:val="00722411"/>
    <w:rsid w:val="007224D6"/>
    <w:rsid w:val="00722595"/>
    <w:rsid w:val="00722B6B"/>
    <w:rsid w:val="00722C44"/>
    <w:rsid w:val="0072363F"/>
    <w:rsid w:val="007237C5"/>
    <w:rsid w:val="00723A47"/>
    <w:rsid w:val="00723A95"/>
    <w:rsid w:val="00723E09"/>
    <w:rsid w:val="007240E2"/>
    <w:rsid w:val="00724273"/>
    <w:rsid w:val="007246C1"/>
    <w:rsid w:val="0072485A"/>
    <w:rsid w:val="00724AD4"/>
    <w:rsid w:val="00724DA5"/>
    <w:rsid w:val="007255FE"/>
    <w:rsid w:val="0072569D"/>
    <w:rsid w:val="0072577B"/>
    <w:rsid w:val="00725A31"/>
    <w:rsid w:val="00725AD9"/>
    <w:rsid w:val="00725CFC"/>
    <w:rsid w:val="00726005"/>
    <w:rsid w:val="007262BF"/>
    <w:rsid w:val="0072636B"/>
    <w:rsid w:val="007263E1"/>
    <w:rsid w:val="00726A32"/>
    <w:rsid w:val="00726E3A"/>
    <w:rsid w:val="00726E78"/>
    <w:rsid w:val="0072760E"/>
    <w:rsid w:val="00727A7A"/>
    <w:rsid w:val="00727B6B"/>
    <w:rsid w:val="00727C9D"/>
    <w:rsid w:val="007301C1"/>
    <w:rsid w:val="0073036E"/>
    <w:rsid w:val="0073047C"/>
    <w:rsid w:val="00730529"/>
    <w:rsid w:val="0073053F"/>
    <w:rsid w:val="00730781"/>
    <w:rsid w:val="007307CB"/>
    <w:rsid w:val="00730856"/>
    <w:rsid w:val="00730C5C"/>
    <w:rsid w:val="00730E42"/>
    <w:rsid w:val="00730EF7"/>
    <w:rsid w:val="00731003"/>
    <w:rsid w:val="00731207"/>
    <w:rsid w:val="00731391"/>
    <w:rsid w:val="00731A16"/>
    <w:rsid w:val="00731B4A"/>
    <w:rsid w:val="00731B96"/>
    <w:rsid w:val="00732CA7"/>
    <w:rsid w:val="00732D9D"/>
    <w:rsid w:val="00732DAF"/>
    <w:rsid w:val="0073325F"/>
    <w:rsid w:val="00733887"/>
    <w:rsid w:val="00733A96"/>
    <w:rsid w:val="00733E3E"/>
    <w:rsid w:val="00734196"/>
    <w:rsid w:val="007347E6"/>
    <w:rsid w:val="00734E39"/>
    <w:rsid w:val="00734F46"/>
    <w:rsid w:val="0073521B"/>
    <w:rsid w:val="007352CF"/>
    <w:rsid w:val="0073551C"/>
    <w:rsid w:val="007355FD"/>
    <w:rsid w:val="007357AE"/>
    <w:rsid w:val="00735926"/>
    <w:rsid w:val="00735CA0"/>
    <w:rsid w:val="00735D3F"/>
    <w:rsid w:val="00735E64"/>
    <w:rsid w:val="00735E7B"/>
    <w:rsid w:val="00735E7F"/>
    <w:rsid w:val="00735ECF"/>
    <w:rsid w:val="0073609F"/>
    <w:rsid w:val="007360FB"/>
    <w:rsid w:val="00736503"/>
    <w:rsid w:val="007365D6"/>
    <w:rsid w:val="007368B0"/>
    <w:rsid w:val="00736A99"/>
    <w:rsid w:val="00736E3B"/>
    <w:rsid w:val="0073719B"/>
    <w:rsid w:val="007371BA"/>
    <w:rsid w:val="00737352"/>
    <w:rsid w:val="0073742A"/>
    <w:rsid w:val="007376CA"/>
    <w:rsid w:val="00737705"/>
    <w:rsid w:val="00737819"/>
    <w:rsid w:val="0073797C"/>
    <w:rsid w:val="00737A0F"/>
    <w:rsid w:val="00737D9E"/>
    <w:rsid w:val="007402F8"/>
    <w:rsid w:val="007403AD"/>
    <w:rsid w:val="00740531"/>
    <w:rsid w:val="0074053C"/>
    <w:rsid w:val="007405BB"/>
    <w:rsid w:val="007407BC"/>
    <w:rsid w:val="0074084F"/>
    <w:rsid w:val="007408C1"/>
    <w:rsid w:val="00740919"/>
    <w:rsid w:val="007413A2"/>
    <w:rsid w:val="0074149B"/>
    <w:rsid w:val="00741905"/>
    <w:rsid w:val="0074193A"/>
    <w:rsid w:val="00741B15"/>
    <w:rsid w:val="00741B45"/>
    <w:rsid w:val="00741DC6"/>
    <w:rsid w:val="007428D2"/>
    <w:rsid w:val="0074293F"/>
    <w:rsid w:val="00742B7C"/>
    <w:rsid w:val="00742D30"/>
    <w:rsid w:val="00743024"/>
    <w:rsid w:val="007430BA"/>
    <w:rsid w:val="00743D26"/>
    <w:rsid w:val="007449D0"/>
    <w:rsid w:val="007449ED"/>
    <w:rsid w:val="0074522B"/>
    <w:rsid w:val="0074548C"/>
    <w:rsid w:val="00746547"/>
    <w:rsid w:val="00746980"/>
    <w:rsid w:val="007469A9"/>
    <w:rsid w:val="00746C47"/>
    <w:rsid w:val="00746D6B"/>
    <w:rsid w:val="00746FCE"/>
    <w:rsid w:val="00746FDF"/>
    <w:rsid w:val="0074786C"/>
    <w:rsid w:val="00747B18"/>
    <w:rsid w:val="00747EF3"/>
    <w:rsid w:val="0075066B"/>
    <w:rsid w:val="00750A4F"/>
    <w:rsid w:val="00750A5C"/>
    <w:rsid w:val="00750D0B"/>
    <w:rsid w:val="00750EF4"/>
    <w:rsid w:val="0075156D"/>
    <w:rsid w:val="00751589"/>
    <w:rsid w:val="00751E90"/>
    <w:rsid w:val="00752337"/>
    <w:rsid w:val="00752571"/>
    <w:rsid w:val="007527AF"/>
    <w:rsid w:val="007528ED"/>
    <w:rsid w:val="00753065"/>
    <w:rsid w:val="007531CC"/>
    <w:rsid w:val="007532C8"/>
    <w:rsid w:val="0075341D"/>
    <w:rsid w:val="00753832"/>
    <w:rsid w:val="007538A3"/>
    <w:rsid w:val="0075394D"/>
    <w:rsid w:val="0075395F"/>
    <w:rsid w:val="00753AE4"/>
    <w:rsid w:val="00753D80"/>
    <w:rsid w:val="00753E11"/>
    <w:rsid w:val="00753E20"/>
    <w:rsid w:val="00753F08"/>
    <w:rsid w:val="00754715"/>
    <w:rsid w:val="00754A44"/>
    <w:rsid w:val="00754AB7"/>
    <w:rsid w:val="00754D7C"/>
    <w:rsid w:val="007550EB"/>
    <w:rsid w:val="007554FE"/>
    <w:rsid w:val="00755765"/>
    <w:rsid w:val="00755C2E"/>
    <w:rsid w:val="00756005"/>
    <w:rsid w:val="007562D7"/>
    <w:rsid w:val="007564FA"/>
    <w:rsid w:val="00756901"/>
    <w:rsid w:val="00756AC3"/>
    <w:rsid w:val="00757191"/>
    <w:rsid w:val="00757254"/>
    <w:rsid w:val="007572F3"/>
    <w:rsid w:val="007573F6"/>
    <w:rsid w:val="00757566"/>
    <w:rsid w:val="007575E3"/>
    <w:rsid w:val="00757A0C"/>
    <w:rsid w:val="007600F7"/>
    <w:rsid w:val="0076012D"/>
    <w:rsid w:val="00760158"/>
    <w:rsid w:val="00760209"/>
    <w:rsid w:val="0076026F"/>
    <w:rsid w:val="007602DD"/>
    <w:rsid w:val="00760459"/>
    <w:rsid w:val="00760890"/>
    <w:rsid w:val="00760965"/>
    <w:rsid w:val="00760A57"/>
    <w:rsid w:val="00760B13"/>
    <w:rsid w:val="00760FDF"/>
    <w:rsid w:val="00761BA2"/>
    <w:rsid w:val="00762606"/>
    <w:rsid w:val="00762EA9"/>
    <w:rsid w:val="007634FF"/>
    <w:rsid w:val="0076350F"/>
    <w:rsid w:val="007636CC"/>
    <w:rsid w:val="0076371E"/>
    <w:rsid w:val="00763A51"/>
    <w:rsid w:val="00763F22"/>
    <w:rsid w:val="00763F65"/>
    <w:rsid w:val="00764291"/>
    <w:rsid w:val="00764592"/>
    <w:rsid w:val="00764677"/>
    <w:rsid w:val="00764781"/>
    <w:rsid w:val="007647F7"/>
    <w:rsid w:val="007649A3"/>
    <w:rsid w:val="00764C97"/>
    <w:rsid w:val="00764DB2"/>
    <w:rsid w:val="0076613B"/>
    <w:rsid w:val="007669C3"/>
    <w:rsid w:val="00766C49"/>
    <w:rsid w:val="00766C8E"/>
    <w:rsid w:val="00766F64"/>
    <w:rsid w:val="007670B5"/>
    <w:rsid w:val="00767120"/>
    <w:rsid w:val="007674ED"/>
    <w:rsid w:val="007702D8"/>
    <w:rsid w:val="007707C4"/>
    <w:rsid w:val="007709A2"/>
    <w:rsid w:val="00770C16"/>
    <w:rsid w:val="00771117"/>
    <w:rsid w:val="00771280"/>
    <w:rsid w:val="0077152A"/>
    <w:rsid w:val="0077155A"/>
    <w:rsid w:val="0077196D"/>
    <w:rsid w:val="00771FAE"/>
    <w:rsid w:val="007720A0"/>
    <w:rsid w:val="0077221B"/>
    <w:rsid w:val="0077248E"/>
    <w:rsid w:val="0077250E"/>
    <w:rsid w:val="00772694"/>
    <w:rsid w:val="007728C4"/>
    <w:rsid w:val="007728D2"/>
    <w:rsid w:val="007729F6"/>
    <w:rsid w:val="00772C47"/>
    <w:rsid w:val="007730E9"/>
    <w:rsid w:val="00773820"/>
    <w:rsid w:val="00774078"/>
    <w:rsid w:val="0077407F"/>
    <w:rsid w:val="00774211"/>
    <w:rsid w:val="00774758"/>
    <w:rsid w:val="00774760"/>
    <w:rsid w:val="00774785"/>
    <w:rsid w:val="0077478E"/>
    <w:rsid w:val="00774AA8"/>
    <w:rsid w:val="00774E9A"/>
    <w:rsid w:val="00775920"/>
    <w:rsid w:val="0077596E"/>
    <w:rsid w:val="00775CC9"/>
    <w:rsid w:val="00775D07"/>
    <w:rsid w:val="00776166"/>
    <w:rsid w:val="00776304"/>
    <w:rsid w:val="00776595"/>
    <w:rsid w:val="0077669B"/>
    <w:rsid w:val="007766BB"/>
    <w:rsid w:val="00776E89"/>
    <w:rsid w:val="00777504"/>
    <w:rsid w:val="0077762E"/>
    <w:rsid w:val="0077765B"/>
    <w:rsid w:val="0077781E"/>
    <w:rsid w:val="00777E46"/>
    <w:rsid w:val="0078010A"/>
    <w:rsid w:val="00780377"/>
    <w:rsid w:val="007804ED"/>
    <w:rsid w:val="007804FB"/>
    <w:rsid w:val="00780705"/>
    <w:rsid w:val="0078088F"/>
    <w:rsid w:val="00780AA0"/>
    <w:rsid w:val="00780BC9"/>
    <w:rsid w:val="00780D95"/>
    <w:rsid w:val="00781281"/>
    <w:rsid w:val="007814B5"/>
    <w:rsid w:val="00781731"/>
    <w:rsid w:val="007819D2"/>
    <w:rsid w:val="00781F09"/>
    <w:rsid w:val="00781FFA"/>
    <w:rsid w:val="007823C5"/>
    <w:rsid w:val="00782794"/>
    <w:rsid w:val="00782D13"/>
    <w:rsid w:val="00782DEC"/>
    <w:rsid w:val="00783271"/>
    <w:rsid w:val="0078336E"/>
    <w:rsid w:val="00783431"/>
    <w:rsid w:val="007835C8"/>
    <w:rsid w:val="007835DF"/>
    <w:rsid w:val="0078369E"/>
    <w:rsid w:val="007839D7"/>
    <w:rsid w:val="00783A5B"/>
    <w:rsid w:val="00783D7D"/>
    <w:rsid w:val="00783F8D"/>
    <w:rsid w:val="0078422F"/>
    <w:rsid w:val="00784294"/>
    <w:rsid w:val="007846E5"/>
    <w:rsid w:val="0078488A"/>
    <w:rsid w:val="00784BF8"/>
    <w:rsid w:val="00784DEE"/>
    <w:rsid w:val="007852FC"/>
    <w:rsid w:val="0078571F"/>
    <w:rsid w:val="007857F8"/>
    <w:rsid w:val="00785964"/>
    <w:rsid w:val="00785CA7"/>
    <w:rsid w:val="0078617C"/>
    <w:rsid w:val="0078667F"/>
    <w:rsid w:val="0078684F"/>
    <w:rsid w:val="00786C96"/>
    <w:rsid w:val="00786FAA"/>
    <w:rsid w:val="0078733C"/>
    <w:rsid w:val="00787397"/>
    <w:rsid w:val="007874FE"/>
    <w:rsid w:val="007875AB"/>
    <w:rsid w:val="00787811"/>
    <w:rsid w:val="00787C18"/>
    <w:rsid w:val="00787F08"/>
    <w:rsid w:val="00787F13"/>
    <w:rsid w:val="00787F42"/>
    <w:rsid w:val="00787F6A"/>
    <w:rsid w:val="00787FDC"/>
    <w:rsid w:val="0079009A"/>
    <w:rsid w:val="007902BB"/>
    <w:rsid w:val="007904C3"/>
    <w:rsid w:val="007907DC"/>
    <w:rsid w:val="00790835"/>
    <w:rsid w:val="007909BA"/>
    <w:rsid w:val="007909D8"/>
    <w:rsid w:val="00790AEE"/>
    <w:rsid w:val="00791431"/>
    <w:rsid w:val="00791656"/>
    <w:rsid w:val="00791998"/>
    <w:rsid w:val="00791B17"/>
    <w:rsid w:val="00791BEC"/>
    <w:rsid w:val="00791C67"/>
    <w:rsid w:val="00791D57"/>
    <w:rsid w:val="00791E92"/>
    <w:rsid w:val="0079202F"/>
    <w:rsid w:val="00792245"/>
    <w:rsid w:val="00792390"/>
    <w:rsid w:val="00792665"/>
    <w:rsid w:val="00792D51"/>
    <w:rsid w:val="007933AD"/>
    <w:rsid w:val="00793B94"/>
    <w:rsid w:val="00794B09"/>
    <w:rsid w:val="0079516A"/>
    <w:rsid w:val="00795214"/>
    <w:rsid w:val="00795838"/>
    <w:rsid w:val="0079598C"/>
    <w:rsid w:val="00795F48"/>
    <w:rsid w:val="007960C3"/>
    <w:rsid w:val="007963FA"/>
    <w:rsid w:val="007970C0"/>
    <w:rsid w:val="00797687"/>
    <w:rsid w:val="00797724"/>
    <w:rsid w:val="00797C46"/>
    <w:rsid w:val="00797D19"/>
    <w:rsid w:val="007A0042"/>
    <w:rsid w:val="007A06CD"/>
    <w:rsid w:val="007A08FA"/>
    <w:rsid w:val="007A0DDF"/>
    <w:rsid w:val="007A0EFC"/>
    <w:rsid w:val="007A1664"/>
    <w:rsid w:val="007A2639"/>
    <w:rsid w:val="007A29D7"/>
    <w:rsid w:val="007A2FD2"/>
    <w:rsid w:val="007A320B"/>
    <w:rsid w:val="007A330D"/>
    <w:rsid w:val="007A359A"/>
    <w:rsid w:val="007A35D6"/>
    <w:rsid w:val="007A35DF"/>
    <w:rsid w:val="007A39A0"/>
    <w:rsid w:val="007A3A72"/>
    <w:rsid w:val="007A3AAE"/>
    <w:rsid w:val="007A3C61"/>
    <w:rsid w:val="007A413A"/>
    <w:rsid w:val="007A4836"/>
    <w:rsid w:val="007A483D"/>
    <w:rsid w:val="007A4B82"/>
    <w:rsid w:val="007A4CE8"/>
    <w:rsid w:val="007A4ECF"/>
    <w:rsid w:val="007A4FD8"/>
    <w:rsid w:val="007A522E"/>
    <w:rsid w:val="007A5388"/>
    <w:rsid w:val="007A5417"/>
    <w:rsid w:val="007A5A4A"/>
    <w:rsid w:val="007A5E62"/>
    <w:rsid w:val="007A5F82"/>
    <w:rsid w:val="007A600E"/>
    <w:rsid w:val="007A607D"/>
    <w:rsid w:val="007A6114"/>
    <w:rsid w:val="007A649C"/>
    <w:rsid w:val="007A661B"/>
    <w:rsid w:val="007A66C7"/>
    <w:rsid w:val="007A6A5A"/>
    <w:rsid w:val="007A74A6"/>
    <w:rsid w:val="007A78A8"/>
    <w:rsid w:val="007A79B8"/>
    <w:rsid w:val="007A7E6A"/>
    <w:rsid w:val="007B01CF"/>
    <w:rsid w:val="007B028C"/>
    <w:rsid w:val="007B0C72"/>
    <w:rsid w:val="007B0CD1"/>
    <w:rsid w:val="007B0D3D"/>
    <w:rsid w:val="007B0E6B"/>
    <w:rsid w:val="007B0ECC"/>
    <w:rsid w:val="007B0ED1"/>
    <w:rsid w:val="007B0F19"/>
    <w:rsid w:val="007B1109"/>
    <w:rsid w:val="007B1383"/>
    <w:rsid w:val="007B13C3"/>
    <w:rsid w:val="007B17C6"/>
    <w:rsid w:val="007B1951"/>
    <w:rsid w:val="007B1ADA"/>
    <w:rsid w:val="007B1E08"/>
    <w:rsid w:val="007B2321"/>
    <w:rsid w:val="007B23C7"/>
    <w:rsid w:val="007B24FF"/>
    <w:rsid w:val="007B2503"/>
    <w:rsid w:val="007B28D4"/>
    <w:rsid w:val="007B2A69"/>
    <w:rsid w:val="007B2F31"/>
    <w:rsid w:val="007B39A8"/>
    <w:rsid w:val="007B3DF6"/>
    <w:rsid w:val="007B4462"/>
    <w:rsid w:val="007B47A5"/>
    <w:rsid w:val="007B4D8D"/>
    <w:rsid w:val="007B5326"/>
    <w:rsid w:val="007B58E5"/>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B7E93"/>
    <w:rsid w:val="007B7E97"/>
    <w:rsid w:val="007C0013"/>
    <w:rsid w:val="007C0218"/>
    <w:rsid w:val="007C0312"/>
    <w:rsid w:val="007C038D"/>
    <w:rsid w:val="007C0DFF"/>
    <w:rsid w:val="007C0E0C"/>
    <w:rsid w:val="007C0F67"/>
    <w:rsid w:val="007C11DA"/>
    <w:rsid w:val="007C12C0"/>
    <w:rsid w:val="007C156E"/>
    <w:rsid w:val="007C169A"/>
    <w:rsid w:val="007C19AE"/>
    <w:rsid w:val="007C19B9"/>
    <w:rsid w:val="007C1CE4"/>
    <w:rsid w:val="007C1F63"/>
    <w:rsid w:val="007C20BD"/>
    <w:rsid w:val="007C22F8"/>
    <w:rsid w:val="007C2465"/>
    <w:rsid w:val="007C2779"/>
    <w:rsid w:val="007C2F28"/>
    <w:rsid w:val="007C2FE5"/>
    <w:rsid w:val="007C43A5"/>
    <w:rsid w:val="007C43FC"/>
    <w:rsid w:val="007C442D"/>
    <w:rsid w:val="007C4A38"/>
    <w:rsid w:val="007C4E4B"/>
    <w:rsid w:val="007C5264"/>
    <w:rsid w:val="007C5AEB"/>
    <w:rsid w:val="007C5C4B"/>
    <w:rsid w:val="007C5D95"/>
    <w:rsid w:val="007C5DF5"/>
    <w:rsid w:val="007C5E63"/>
    <w:rsid w:val="007C5EBC"/>
    <w:rsid w:val="007C5FC8"/>
    <w:rsid w:val="007C6082"/>
    <w:rsid w:val="007C60FD"/>
    <w:rsid w:val="007C631A"/>
    <w:rsid w:val="007C64F0"/>
    <w:rsid w:val="007C6E56"/>
    <w:rsid w:val="007C6EF4"/>
    <w:rsid w:val="007C7050"/>
    <w:rsid w:val="007C7092"/>
    <w:rsid w:val="007C782E"/>
    <w:rsid w:val="007D03F5"/>
    <w:rsid w:val="007D0580"/>
    <w:rsid w:val="007D080E"/>
    <w:rsid w:val="007D0A72"/>
    <w:rsid w:val="007D0B2B"/>
    <w:rsid w:val="007D0E08"/>
    <w:rsid w:val="007D1025"/>
    <w:rsid w:val="007D12BF"/>
    <w:rsid w:val="007D17C6"/>
    <w:rsid w:val="007D1882"/>
    <w:rsid w:val="007D18C4"/>
    <w:rsid w:val="007D19CF"/>
    <w:rsid w:val="007D19DF"/>
    <w:rsid w:val="007D1D22"/>
    <w:rsid w:val="007D1DA1"/>
    <w:rsid w:val="007D20E1"/>
    <w:rsid w:val="007D267A"/>
    <w:rsid w:val="007D28E3"/>
    <w:rsid w:val="007D3620"/>
    <w:rsid w:val="007D3CF6"/>
    <w:rsid w:val="007D3DCB"/>
    <w:rsid w:val="007D4079"/>
    <w:rsid w:val="007D40D0"/>
    <w:rsid w:val="007D4353"/>
    <w:rsid w:val="007D4361"/>
    <w:rsid w:val="007D4383"/>
    <w:rsid w:val="007D4509"/>
    <w:rsid w:val="007D4575"/>
    <w:rsid w:val="007D4802"/>
    <w:rsid w:val="007D49EA"/>
    <w:rsid w:val="007D4C44"/>
    <w:rsid w:val="007D4EE3"/>
    <w:rsid w:val="007D5050"/>
    <w:rsid w:val="007D51AF"/>
    <w:rsid w:val="007D58C7"/>
    <w:rsid w:val="007D5A80"/>
    <w:rsid w:val="007D5B17"/>
    <w:rsid w:val="007D5E3D"/>
    <w:rsid w:val="007D6D1D"/>
    <w:rsid w:val="007D6DE7"/>
    <w:rsid w:val="007D78B2"/>
    <w:rsid w:val="007D7BDC"/>
    <w:rsid w:val="007D7C74"/>
    <w:rsid w:val="007E0B73"/>
    <w:rsid w:val="007E1196"/>
    <w:rsid w:val="007E1253"/>
    <w:rsid w:val="007E12C5"/>
    <w:rsid w:val="007E12FA"/>
    <w:rsid w:val="007E13D5"/>
    <w:rsid w:val="007E1880"/>
    <w:rsid w:val="007E19CE"/>
    <w:rsid w:val="007E1AED"/>
    <w:rsid w:val="007E1C80"/>
    <w:rsid w:val="007E1E81"/>
    <w:rsid w:val="007E1FB3"/>
    <w:rsid w:val="007E23A9"/>
    <w:rsid w:val="007E2606"/>
    <w:rsid w:val="007E268F"/>
    <w:rsid w:val="007E277A"/>
    <w:rsid w:val="007E27BA"/>
    <w:rsid w:val="007E27CC"/>
    <w:rsid w:val="007E29D8"/>
    <w:rsid w:val="007E2CA5"/>
    <w:rsid w:val="007E2EC0"/>
    <w:rsid w:val="007E31D3"/>
    <w:rsid w:val="007E3553"/>
    <w:rsid w:val="007E3811"/>
    <w:rsid w:val="007E3DDF"/>
    <w:rsid w:val="007E4792"/>
    <w:rsid w:val="007E48DE"/>
    <w:rsid w:val="007E48FF"/>
    <w:rsid w:val="007E49A5"/>
    <w:rsid w:val="007E4CD8"/>
    <w:rsid w:val="007E5566"/>
    <w:rsid w:val="007E55BA"/>
    <w:rsid w:val="007E5C8C"/>
    <w:rsid w:val="007E5D46"/>
    <w:rsid w:val="007E5D79"/>
    <w:rsid w:val="007E6158"/>
    <w:rsid w:val="007E62DE"/>
    <w:rsid w:val="007E6785"/>
    <w:rsid w:val="007E6D18"/>
    <w:rsid w:val="007E6E15"/>
    <w:rsid w:val="007E7398"/>
    <w:rsid w:val="007E73CA"/>
    <w:rsid w:val="007E74BA"/>
    <w:rsid w:val="007E7EC1"/>
    <w:rsid w:val="007E7FF6"/>
    <w:rsid w:val="007F0528"/>
    <w:rsid w:val="007F06B6"/>
    <w:rsid w:val="007F0C33"/>
    <w:rsid w:val="007F0C85"/>
    <w:rsid w:val="007F1553"/>
    <w:rsid w:val="007F1590"/>
    <w:rsid w:val="007F1AF7"/>
    <w:rsid w:val="007F1CE2"/>
    <w:rsid w:val="007F1DAD"/>
    <w:rsid w:val="007F1E68"/>
    <w:rsid w:val="007F2026"/>
    <w:rsid w:val="007F22FD"/>
    <w:rsid w:val="007F24DD"/>
    <w:rsid w:val="007F26FA"/>
    <w:rsid w:val="007F2DDC"/>
    <w:rsid w:val="007F3023"/>
    <w:rsid w:val="007F352F"/>
    <w:rsid w:val="007F3B21"/>
    <w:rsid w:val="007F3C20"/>
    <w:rsid w:val="007F3F12"/>
    <w:rsid w:val="007F4101"/>
    <w:rsid w:val="007F4518"/>
    <w:rsid w:val="007F490F"/>
    <w:rsid w:val="007F4F8A"/>
    <w:rsid w:val="007F4FD3"/>
    <w:rsid w:val="007F51AD"/>
    <w:rsid w:val="007F5296"/>
    <w:rsid w:val="007F529C"/>
    <w:rsid w:val="007F599E"/>
    <w:rsid w:val="007F5BD8"/>
    <w:rsid w:val="007F6121"/>
    <w:rsid w:val="007F62BE"/>
    <w:rsid w:val="007F6691"/>
    <w:rsid w:val="007F696D"/>
    <w:rsid w:val="007F6B34"/>
    <w:rsid w:val="007F71E5"/>
    <w:rsid w:val="007F7339"/>
    <w:rsid w:val="007F7B55"/>
    <w:rsid w:val="007F7C0D"/>
    <w:rsid w:val="0080012D"/>
    <w:rsid w:val="00800265"/>
    <w:rsid w:val="008004A8"/>
    <w:rsid w:val="008004B3"/>
    <w:rsid w:val="008004B7"/>
    <w:rsid w:val="0080054F"/>
    <w:rsid w:val="0080058D"/>
    <w:rsid w:val="008005F3"/>
    <w:rsid w:val="008008CB"/>
    <w:rsid w:val="00801061"/>
    <w:rsid w:val="00801107"/>
    <w:rsid w:val="00801132"/>
    <w:rsid w:val="00801395"/>
    <w:rsid w:val="0080143A"/>
    <w:rsid w:val="008015F3"/>
    <w:rsid w:val="0080175C"/>
    <w:rsid w:val="00801ACE"/>
    <w:rsid w:val="00801B65"/>
    <w:rsid w:val="00801D48"/>
    <w:rsid w:val="00802233"/>
    <w:rsid w:val="008022B2"/>
    <w:rsid w:val="00802EB7"/>
    <w:rsid w:val="008037C2"/>
    <w:rsid w:val="008043FD"/>
    <w:rsid w:val="00804420"/>
    <w:rsid w:val="00804514"/>
    <w:rsid w:val="00804C99"/>
    <w:rsid w:val="00804F80"/>
    <w:rsid w:val="00804F8E"/>
    <w:rsid w:val="008054B3"/>
    <w:rsid w:val="008056A5"/>
    <w:rsid w:val="008056CB"/>
    <w:rsid w:val="00805912"/>
    <w:rsid w:val="008059CC"/>
    <w:rsid w:val="00805AF6"/>
    <w:rsid w:val="00805D09"/>
    <w:rsid w:val="00805DA7"/>
    <w:rsid w:val="008060B8"/>
    <w:rsid w:val="00806166"/>
    <w:rsid w:val="008063AB"/>
    <w:rsid w:val="008064F1"/>
    <w:rsid w:val="0080664C"/>
    <w:rsid w:val="00806BB3"/>
    <w:rsid w:val="00806DB7"/>
    <w:rsid w:val="00806DD1"/>
    <w:rsid w:val="00807530"/>
    <w:rsid w:val="00807592"/>
    <w:rsid w:val="00807B0B"/>
    <w:rsid w:val="00807CDA"/>
    <w:rsid w:val="00807D9A"/>
    <w:rsid w:val="00807DFC"/>
    <w:rsid w:val="00807EB2"/>
    <w:rsid w:val="0081061F"/>
    <w:rsid w:val="00810F02"/>
    <w:rsid w:val="00810F6B"/>
    <w:rsid w:val="00811101"/>
    <w:rsid w:val="0081137C"/>
    <w:rsid w:val="00811D6E"/>
    <w:rsid w:val="00811F6F"/>
    <w:rsid w:val="00812B76"/>
    <w:rsid w:val="00812F85"/>
    <w:rsid w:val="00813226"/>
    <w:rsid w:val="0081328B"/>
    <w:rsid w:val="00813976"/>
    <w:rsid w:val="00813E49"/>
    <w:rsid w:val="00813EF3"/>
    <w:rsid w:val="00813F1B"/>
    <w:rsid w:val="008140EA"/>
    <w:rsid w:val="008141D4"/>
    <w:rsid w:val="008143C1"/>
    <w:rsid w:val="0081468F"/>
    <w:rsid w:val="00814895"/>
    <w:rsid w:val="00814BCB"/>
    <w:rsid w:val="00814DB2"/>
    <w:rsid w:val="00815131"/>
    <w:rsid w:val="008151FE"/>
    <w:rsid w:val="00815272"/>
    <w:rsid w:val="00815470"/>
    <w:rsid w:val="00815E87"/>
    <w:rsid w:val="00815EDD"/>
    <w:rsid w:val="00815F2E"/>
    <w:rsid w:val="00815F43"/>
    <w:rsid w:val="0081609A"/>
    <w:rsid w:val="008161CC"/>
    <w:rsid w:val="00816236"/>
    <w:rsid w:val="00816551"/>
    <w:rsid w:val="0081656F"/>
    <w:rsid w:val="00816A39"/>
    <w:rsid w:val="00816D80"/>
    <w:rsid w:val="00816D98"/>
    <w:rsid w:val="00817027"/>
    <w:rsid w:val="008170E5"/>
    <w:rsid w:val="0081753D"/>
    <w:rsid w:val="008175D4"/>
    <w:rsid w:val="0081769C"/>
    <w:rsid w:val="00817C96"/>
    <w:rsid w:val="00817EBC"/>
    <w:rsid w:val="008200D3"/>
    <w:rsid w:val="00820183"/>
    <w:rsid w:val="008202B3"/>
    <w:rsid w:val="008202E7"/>
    <w:rsid w:val="00820906"/>
    <w:rsid w:val="00820CA0"/>
    <w:rsid w:val="00820DE2"/>
    <w:rsid w:val="00821062"/>
    <w:rsid w:val="0082106F"/>
    <w:rsid w:val="0082146B"/>
    <w:rsid w:val="008216CD"/>
    <w:rsid w:val="00821946"/>
    <w:rsid w:val="00821A71"/>
    <w:rsid w:val="00821D63"/>
    <w:rsid w:val="00822716"/>
    <w:rsid w:val="008227A9"/>
    <w:rsid w:val="00823076"/>
    <w:rsid w:val="00823DFF"/>
    <w:rsid w:val="00824196"/>
    <w:rsid w:val="0082426B"/>
    <w:rsid w:val="00824787"/>
    <w:rsid w:val="00825079"/>
    <w:rsid w:val="00825154"/>
    <w:rsid w:val="00825219"/>
    <w:rsid w:val="0082594E"/>
    <w:rsid w:val="00825989"/>
    <w:rsid w:val="00825DFD"/>
    <w:rsid w:val="00826107"/>
    <w:rsid w:val="00826188"/>
    <w:rsid w:val="008261B4"/>
    <w:rsid w:val="00826207"/>
    <w:rsid w:val="008262B1"/>
    <w:rsid w:val="008264AD"/>
    <w:rsid w:val="008265E4"/>
    <w:rsid w:val="008265FA"/>
    <w:rsid w:val="00826606"/>
    <w:rsid w:val="0082673D"/>
    <w:rsid w:val="0082684B"/>
    <w:rsid w:val="008268A5"/>
    <w:rsid w:val="00827538"/>
    <w:rsid w:val="00827998"/>
    <w:rsid w:val="00827A04"/>
    <w:rsid w:val="00827B2D"/>
    <w:rsid w:val="00827D70"/>
    <w:rsid w:val="00827F84"/>
    <w:rsid w:val="008300D0"/>
    <w:rsid w:val="008302FD"/>
    <w:rsid w:val="008306CE"/>
    <w:rsid w:val="008309DF"/>
    <w:rsid w:val="00830C04"/>
    <w:rsid w:val="00830FCB"/>
    <w:rsid w:val="0083102A"/>
    <w:rsid w:val="00831473"/>
    <w:rsid w:val="008316BA"/>
    <w:rsid w:val="0083212F"/>
    <w:rsid w:val="008324AD"/>
    <w:rsid w:val="008326DA"/>
    <w:rsid w:val="00832A1C"/>
    <w:rsid w:val="00832F8C"/>
    <w:rsid w:val="00833049"/>
    <w:rsid w:val="0083336C"/>
    <w:rsid w:val="008334DA"/>
    <w:rsid w:val="00833715"/>
    <w:rsid w:val="00833869"/>
    <w:rsid w:val="00833936"/>
    <w:rsid w:val="00833A21"/>
    <w:rsid w:val="00833AC3"/>
    <w:rsid w:val="00833B3E"/>
    <w:rsid w:val="00833E30"/>
    <w:rsid w:val="008343A0"/>
    <w:rsid w:val="008344F1"/>
    <w:rsid w:val="00834682"/>
    <w:rsid w:val="008348DD"/>
    <w:rsid w:val="00834A16"/>
    <w:rsid w:val="00834C01"/>
    <w:rsid w:val="00834D72"/>
    <w:rsid w:val="00834DF6"/>
    <w:rsid w:val="00835339"/>
    <w:rsid w:val="00835585"/>
    <w:rsid w:val="008355DC"/>
    <w:rsid w:val="00835663"/>
    <w:rsid w:val="0083599B"/>
    <w:rsid w:val="0083607F"/>
    <w:rsid w:val="008363D5"/>
    <w:rsid w:val="00836446"/>
    <w:rsid w:val="008364FE"/>
    <w:rsid w:val="00836C4E"/>
    <w:rsid w:val="00837099"/>
    <w:rsid w:val="008374C9"/>
    <w:rsid w:val="00840315"/>
    <w:rsid w:val="00840D51"/>
    <w:rsid w:val="00841020"/>
    <w:rsid w:val="00841024"/>
    <w:rsid w:val="00841471"/>
    <w:rsid w:val="008416C9"/>
    <w:rsid w:val="0084198C"/>
    <w:rsid w:val="00841B1B"/>
    <w:rsid w:val="00841C59"/>
    <w:rsid w:val="00841C7A"/>
    <w:rsid w:val="00841D64"/>
    <w:rsid w:val="008427EA"/>
    <w:rsid w:val="00842954"/>
    <w:rsid w:val="00842B10"/>
    <w:rsid w:val="00842BD5"/>
    <w:rsid w:val="00842FE6"/>
    <w:rsid w:val="00843060"/>
    <w:rsid w:val="008430A6"/>
    <w:rsid w:val="0084343E"/>
    <w:rsid w:val="00843CE2"/>
    <w:rsid w:val="00843D2F"/>
    <w:rsid w:val="008440A7"/>
    <w:rsid w:val="008440FA"/>
    <w:rsid w:val="00844255"/>
    <w:rsid w:val="0084485E"/>
    <w:rsid w:val="00844A38"/>
    <w:rsid w:val="00844F40"/>
    <w:rsid w:val="0084596F"/>
    <w:rsid w:val="008459A9"/>
    <w:rsid w:val="008459CB"/>
    <w:rsid w:val="00845D4B"/>
    <w:rsid w:val="00845EE5"/>
    <w:rsid w:val="008464F0"/>
    <w:rsid w:val="00846561"/>
    <w:rsid w:val="00846773"/>
    <w:rsid w:val="00846C6F"/>
    <w:rsid w:val="00847191"/>
    <w:rsid w:val="00847439"/>
    <w:rsid w:val="008478EA"/>
    <w:rsid w:val="00847A9B"/>
    <w:rsid w:val="00847D8E"/>
    <w:rsid w:val="00847F5F"/>
    <w:rsid w:val="0085000A"/>
    <w:rsid w:val="0085001C"/>
    <w:rsid w:val="0085020E"/>
    <w:rsid w:val="00850307"/>
    <w:rsid w:val="0085073D"/>
    <w:rsid w:val="00850B16"/>
    <w:rsid w:val="00850CC2"/>
    <w:rsid w:val="00851667"/>
    <w:rsid w:val="00851731"/>
    <w:rsid w:val="00851738"/>
    <w:rsid w:val="00851754"/>
    <w:rsid w:val="00851DDA"/>
    <w:rsid w:val="00851FFC"/>
    <w:rsid w:val="008525DE"/>
    <w:rsid w:val="008526CC"/>
    <w:rsid w:val="00852703"/>
    <w:rsid w:val="00852723"/>
    <w:rsid w:val="00852DE2"/>
    <w:rsid w:val="00853064"/>
    <w:rsid w:val="00853098"/>
    <w:rsid w:val="008534B3"/>
    <w:rsid w:val="00853B55"/>
    <w:rsid w:val="00853E40"/>
    <w:rsid w:val="008540C1"/>
    <w:rsid w:val="00854108"/>
    <w:rsid w:val="00854301"/>
    <w:rsid w:val="00854388"/>
    <w:rsid w:val="008544BF"/>
    <w:rsid w:val="008544D2"/>
    <w:rsid w:val="00854AF1"/>
    <w:rsid w:val="00854C5A"/>
    <w:rsid w:val="00854C6A"/>
    <w:rsid w:val="00855A4B"/>
    <w:rsid w:val="00855B42"/>
    <w:rsid w:val="00856381"/>
    <w:rsid w:val="008567D2"/>
    <w:rsid w:val="00856B06"/>
    <w:rsid w:val="00856D2F"/>
    <w:rsid w:val="00857251"/>
    <w:rsid w:val="008572E8"/>
    <w:rsid w:val="008573EE"/>
    <w:rsid w:val="00857584"/>
    <w:rsid w:val="008576A7"/>
    <w:rsid w:val="00857755"/>
    <w:rsid w:val="008578B6"/>
    <w:rsid w:val="008578F2"/>
    <w:rsid w:val="00857A06"/>
    <w:rsid w:val="00857B17"/>
    <w:rsid w:val="0086001C"/>
    <w:rsid w:val="0086014C"/>
    <w:rsid w:val="00860C7A"/>
    <w:rsid w:val="00860DF2"/>
    <w:rsid w:val="00860F37"/>
    <w:rsid w:val="00860FEB"/>
    <w:rsid w:val="0086103B"/>
    <w:rsid w:val="0086132D"/>
    <w:rsid w:val="00861531"/>
    <w:rsid w:val="0086155F"/>
    <w:rsid w:val="00861BC7"/>
    <w:rsid w:val="00861C4A"/>
    <w:rsid w:val="00861E0D"/>
    <w:rsid w:val="008624FE"/>
    <w:rsid w:val="008627B9"/>
    <w:rsid w:val="00862A86"/>
    <w:rsid w:val="00862AE0"/>
    <w:rsid w:val="00862E64"/>
    <w:rsid w:val="00862EED"/>
    <w:rsid w:val="00863101"/>
    <w:rsid w:val="0086377A"/>
    <w:rsid w:val="0086395E"/>
    <w:rsid w:val="00863C08"/>
    <w:rsid w:val="00863C18"/>
    <w:rsid w:val="00863C42"/>
    <w:rsid w:val="00863C88"/>
    <w:rsid w:val="00863CC0"/>
    <w:rsid w:val="00863D95"/>
    <w:rsid w:val="00863FED"/>
    <w:rsid w:val="00864563"/>
    <w:rsid w:val="008648E6"/>
    <w:rsid w:val="00864986"/>
    <w:rsid w:val="00864C56"/>
    <w:rsid w:val="00864F90"/>
    <w:rsid w:val="00864FDA"/>
    <w:rsid w:val="0086556D"/>
    <w:rsid w:val="008656AD"/>
    <w:rsid w:val="00865B33"/>
    <w:rsid w:val="00865E99"/>
    <w:rsid w:val="008661B7"/>
    <w:rsid w:val="00866305"/>
    <w:rsid w:val="0086632D"/>
    <w:rsid w:val="0086654A"/>
    <w:rsid w:val="008665C9"/>
    <w:rsid w:val="00866691"/>
    <w:rsid w:val="0086680F"/>
    <w:rsid w:val="00866BCE"/>
    <w:rsid w:val="00866E87"/>
    <w:rsid w:val="00867039"/>
    <w:rsid w:val="008671E8"/>
    <w:rsid w:val="00867438"/>
    <w:rsid w:val="00870042"/>
    <w:rsid w:val="0087049B"/>
    <w:rsid w:val="008707EA"/>
    <w:rsid w:val="00870D73"/>
    <w:rsid w:val="00870E15"/>
    <w:rsid w:val="00870F00"/>
    <w:rsid w:val="008710B5"/>
    <w:rsid w:val="00871173"/>
    <w:rsid w:val="00871277"/>
    <w:rsid w:val="00871343"/>
    <w:rsid w:val="008714A2"/>
    <w:rsid w:val="0087183E"/>
    <w:rsid w:val="00871A8D"/>
    <w:rsid w:val="00871AD0"/>
    <w:rsid w:val="008720FA"/>
    <w:rsid w:val="0087220F"/>
    <w:rsid w:val="0087255E"/>
    <w:rsid w:val="008725A8"/>
    <w:rsid w:val="0087263E"/>
    <w:rsid w:val="00872850"/>
    <w:rsid w:val="0087288E"/>
    <w:rsid w:val="008728BA"/>
    <w:rsid w:val="00872A66"/>
    <w:rsid w:val="00872BDE"/>
    <w:rsid w:val="00872D40"/>
    <w:rsid w:val="00872D7D"/>
    <w:rsid w:val="00872DA5"/>
    <w:rsid w:val="0087347A"/>
    <w:rsid w:val="00873496"/>
    <w:rsid w:val="00873947"/>
    <w:rsid w:val="00873C96"/>
    <w:rsid w:val="00873CA4"/>
    <w:rsid w:val="00873E26"/>
    <w:rsid w:val="00873F17"/>
    <w:rsid w:val="00874469"/>
    <w:rsid w:val="0087450B"/>
    <w:rsid w:val="0087461E"/>
    <w:rsid w:val="00874963"/>
    <w:rsid w:val="00874FE9"/>
    <w:rsid w:val="0087500E"/>
    <w:rsid w:val="008759D4"/>
    <w:rsid w:val="00875A48"/>
    <w:rsid w:val="00875C83"/>
    <w:rsid w:val="0087601F"/>
    <w:rsid w:val="00876582"/>
    <w:rsid w:val="008766F9"/>
    <w:rsid w:val="00876826"/>
    <w:rsid w:val="00876830"/>
    <w:rsid w:val="0087698D"/>
    <w:rsid w:val="00876D6F"/>
    <w:rsid w:val="00877142"/>
    <w:rsid w:val="00877530"/>
    <w:rsid w:val="00877C5E"/>
    <w:rsid w:val="00877CB3"/>
    <w:rsid w:val="008803B6"/>
    <w:rsid w:val="008805F2"/>
    <w:rsid w:val="00880762"/>
    <w:rsid w:val="00880B34"/>
    <w:rsid w:val="00880BCE"/>
    <w:rsid w:val="00880CFC"/>
    <w:rsid w:val="0088101B"/>
    <w:rsid w:val="00881190"/>
    <w:rsid w:val="00881222"/>
    <w:rsid w:val="0088126E"/>
    <w:rsid w:val="008812DB"/>
    <w:rsid w:val="0088168D"/>
    <w:rsid w:val="008820D2"/>
    <w:rsid w:val="00882133"/>
    <w:rsid w:val="008828F3"/>
    <w:rsid w:val="00882A2F"/>
    <w:rsid w:val="00882C7E"/>
    <w:rsid w:val="00883202"/>
    <w:rsid w:val="0088331A"/>
    <w:rsid w:val="00883329"/>
    <w:rsid w:val="00883CF6"/>
    <w:rsid w:val="00883DE7"/>
    <w:rsid w:val="00884244"/>
    <w:rsid w:val="00884494"/>
    <w:rsid w:val="0088471D"/>
    <w:rsid w:val="00884B85"/>
    <w:rsid w:val="00884C99"/>
    <w:rsid w:val="00884CF4"/>
    <w:rsid w:val="00884EEE"/>
    <w:rsid w:val="00884F3A"/>
    <w:rsid w:val="0088503A"/>
    <w:rsid w:val="008850A9"/>
    <w:rsid w:val="0088581D"/>
    <w:rsid w:val="00885998"/>
    <w:rsid w:val="00885F48"/>
    <w:rsid w:val="0088613A"/>
    <w:rsid w:val="0088614D"/>
    <w:rsid w:val="00886591"/>
    <w:rsid w:val="008865D6"/>
    <w:rsid w:val="0088669A"/>
    <w:rsid w:val="008867AE"/>
    <w:rsid w:val="00886C14"/>
    <w:rsid w:val="00886C6E"/>
    <w:rsid w:val="00886E81"/>
    <w:rsid w:val="00886FC0"/>
    <w:rsid w:val="00887521"/>
    <w:rsid w:val="008877D5"/>
    <w:rsid w:val="00887BF7"/>
    <w:rsid w:val="0089024D"/>
    <w:rsid w:val="008907DB"/>
    <w:rsid w:val="00890BFE"/>
    <w:rsid w:val="00890C87"/>
    <w:rsid w:val="00890CC4"/>
    <w:rsid w:val="008910A1"/>
    <w:rsid w:val="008911A6"/>
    <w:rsid w:val="00891369"/>
    <w:rsid w:val="00891724"/>
    <w:rsid w:val="008918AB"/>
    <w:rsid w:val="00891E9C"/>
    <w:rsid w:val="0089205E"/>
    <w:rsid w:val="00892818"/>
    <w:rsid w:val="0089292D"/>
    <w:rsid w:val="00892931"/>
    <w:rsid w:val="00892AD6"/>
    <w:rsid w:val="00893635"/>
    <w:rsid w:val="00893E86"/>
    <w:rsid w:val="0089403E"/>
    <w:rsid w:val="0089406B"/>
    <w:rsid w:val="00894250"/>
    <w:rsid w:val="00894AFE"/>
    <w:rsid w:val="00894D8E"/>
    <w:rsid w:val="00894DD8"/>
    <w:rsid w:val="00894ED4"/>
    <w:rsid w:val="008956FA"/>
    <w:rsid w:val="00895732"/>
    <w:rsid w:val="00895787"/>
    <w:rsid w:val="008957E7"/>
    <w:rsid w:val="0089581E"/>
    <w:rsid w:val="00895A86"/>
    <w:rsid w:val="00895DD5"/>
    <w:rsid w:val="00895E7A"/>
    <w:rsid w:val="00896105"/>
    <w:rsid w:val="00896297"/>
    <w:rsid w:val="0089685F"/>
    <w:rsid w:val="00896946"/>
    <w:rsid w:val="00896FCD"/>
    <w:rsid w:val="008972C7"/>
    <w:rsid w:val="00897B4F"/>
    <w:rsid w:val="00897CC8"/>
    <w:rsid w:val="00897D3C"/>
    <w:rsid w:val="00897F8D"/>
    <w:rsid w:val="00897FB0"/>
    <w:rsid w:val="008A0216"/>
    <w:rsid w:val="008A0545"/>
    <w:rsid w:val="008A0CEE"/>
    <w:rsid w:val="008A0E34"/>
    <w:rsid w:val="008A1750"/>
    <w:rsid w:val="008A19E0"/>
    <w:rsid w:val="008A1AA7"/>
    <w:rsid w:val="008A1D0F"/>
    <w:rsid w:val="008A1EAE"/>
    <w:rsid w:val="008A20B5"/>
    <w:rsid w:val="008A2DD3"/>
    <w:rsid w:val="008A32B0"/>
    <w:rsid w:val="008A3430"/>
    <w:rsid w:val="008A350B"/>
    <w:rsid w:val="008A3553"/>
    <w:rsid w:val="008A36BC"/>
    <w:rsid w:val="008A38ED"/>
    <w:rsid w:val="008A3FA6"/>
    <w:rsid w:val="008A43A8"/>
    <w:rsid w:val="008A49D0"/>
    <w:rsid w:val="008A5018"/>
    <w:rsid w:val="008A5633"/>
    <w:rsid w:val="008A5732"/>
    <w:rsid w:val="008A650B"/>
    <w:rsid w:val="008A6A49"/>
    <w:rsid w:val="008A7402"/>
    <w:rsid w:val="008A75B7"/>
    <w:rsid w:val="008A76A0"/>
    <w:rsid w:val="008A76DD"/>
    <w:rsid w:val="008A7D79"/>
    <w:rsid w:val="008A7ED8"/>
    <w:rsid w:val="008B00CE"/>
    <w:rsid w:val="008B0506"/>
    <w:rsid w:val="008B06E8"/>
    <w:rsid w:val="008B08B5"/>
    <w:rsid w:val="008B0D60"/>
    <w:rsid w:val="008B104A"/>
    <w:rsid w:val="008B138B"/>
    <w:rsid w:val="008B1681"/>
    <w:rsid w:val="008B1730"/>
    <w:rsid w:val="008B1800"/>
    <w:rsid w:val="008B183E"/>
    <w:rsid w:val="008B1EC9"/>
    <w:rsid w:val="008B232A"/>
    <w:rsid w:val="008B24FB"/>
    <w:rsid w:val="008B265E"/>
    <w:rsid w:val="008B2743"/>
    <w:rsid w:val="008B2925"/>
    <w:rsid w:val="008B2C52"/>
    <w:rsid w:val="008B2CD8"/>
    <w:rsid w:val="008B2E3D"/>
    <w:rsid w:val="008B33E8"/>
    <w:rsid w:val="008B3481"/>
    <w:rsid w:val="008B362C"/>
    <w:rsid w:val="008B3876"/>
    <w:rsid w:val="008B3956"/>
    <w:rsid w:val="008B39D2"/>
    <w:rsid w:val="008B3D75"/>
    <w:rsid w:val="008B3E3B"/>
    <w:rsid w:val="008B4280"/>
    <w:rsid w:val="008B429F"/>
    <w:rsid w:val="008B43A7"/>
    <w:rsid w:val="008B4CF3"/>
    <w:rsid w:val="008B52C1"/>
    <w:rsid w:val="008B52E2"/>
    <w:rsid w:val="008B5408"/>
    <w:rsid w:val="008B5476"/>
    <w:rsid w:val="008B55D4"/>
    <w:rsid w:val="008B576B"/>
    <w:rsid w:val="008B584C"/>
    <w:rsid w:val="008B5A3F"/>
    <w:rsid w:val="008B5CCC"/>
    <w:rsid w:val="008B641D"/>
    <w:rsid w:val="008B64CC"/>
    <w:rsid w:val="008B6EAD"/>
    <w:rsid w:val="008B72E5"/>
    <w:rsid w:val="008B74CF"/>
    <w:rsid w:val="008B759F"/>
    <w:rsid w:val="008B79FA"/>
    <w:rsid w:val="008B7DB3"/>
    <w:rsid w:val="008C016B"/>
    <w:rsid w:val="008C0283"/>
    <w:rsid w:val="008C04AD"/>
    <w:rsid w:val="008C058A"/>
    <w:rsid w:val="008C073B"/>
    <w:rsid w:val="008C098F"/>
    <w:rsid w:val="008C0A1F"/>
    <w:rsid w:val="008C11E5"/>
    <w:rsid w:val="008C130F"/>
    <w:rsid w:val="008C13FA"/>
    <w:rsid w:val="008C16D7"/>
    <w:rsid w:val="008C16EE"/>
    <w:rsid w:val="008C238C"/>
    <w:rsid w:val="008C2513"/>
    <w:rsid w:val="008C263D"/>
    <w:rsid w:val="008C2770"/>
    <w:rsid w:val="008C2808"/>
    <w:rsid w:val="008C2979"/>
    <w:rsid w:val="008C2D9E"/>
    <w:rsid w:val="008C336D"/>
    <w:rsid w:val="008C36AB"/>
    <w:rsid w:val="008C4501"/>
    <w:rsid w:val="008C463B"/>
    <w:rsid w:val="008C4706"/>
    <w:rsid w:val="008C4D5C"/>
    <w:rsid w:val="008C52A8"/>
    <w:rsid w:val="008C54B3"/>
    <w:rsid w:val="008C598B"/>
    <w:rsid w:val="008C5AE6"/>
    <w:rsid w:val="008C5ED2"/>
    <w:rsid w:val="008C6299"/>
    <w:rsid w:val="008C65BD"/>
    <w:rsid w:val="008C66A7"/>
    <w:rsid w:val="008C6BC3"/>
    <w:rsid w:val="008C6CE7"/>
    <w:rsid w:val="008C6D25"/>
    <w:rsid w:val="008C6E07"/>
    <w:rsid w:val="008C7627"/>
    <w:rsid w:val="008C7979"/>
    <w:rsid w:val="008C7C54"/>
    <w:rsid w:val="008C7D3B"/>
    <w:rsid w:val="008D0375"/>
    <w:rsid w:val="008D0591"/>
    <w:rsid w:val="008D080E"/>
    <w:rsid w:val="008D09E9"/>
    <w:rsid w:val="008D0C22"/>
    <w:rsid w:val="008D0E00"/>
    <w:rsid w:val="008D0E93"/>
    <w:rsid w:val="008D1194"/>
    <w:rsid w:val="008D13C5"/>
    <w:rsid w:val="008D1478"/>
    <w:rsid w:val="008D187D"/>
    <w:rsid w:val="008D1B8C"/>
    <w:rsid w:val="008D208F"/>
    <w:rsid w:val="008D2580"/>
    <w:rsid w:val="008D27CA"/>
    <w:rsid w:val="008D28DF"/>
    <w:rsid w:val="008D2C88"/>
    <w:rsid w:val="008D2F47"/>
    <w:rsid w:val="008D2F9F"/>
    <w:rsid w:val="008D2FA1"/>
    <w:rsid w:val="008D303E"/>
    <w:rsid w:val="008D31F3"/>
    <w:rsid w:val="008D3257"/>
    <w:rsid w:val="008D37C3"/>
    <w:rsid w:val="008D3B8D"/>
    <w:rsid w:val="008D3DCA"/>
    <w:rsid w:val="008D40AE"/>
    <w:rsid w:val="008D43E4"/>
    <w:rsid w:val="008D4683"/>
    <w:rsid w:val="008D497A"/>
    <w:rsid w:val="008D4DB0"/>
    <w:rsid w:val="008D4FB0"/>
    <w:rsid w:val="008D533C"/>
    <w:rsid w:val="008D5471"/>
    <w:rsid w:val="008D55D5"/>
    <w:rsid w:val="008D567A"/>
    <w:rsid w:val="008D58F7"/>
    <w:rsid w:val="008D6455"/>
    <w:rsid w:val="008D64AB"/>
    <w:rsid w:val="008D6817"/>
    <w:rsid w:val="008D6FCB"/>
    <w:rsid w:val="008D730D"/>
    <w:rsid w:val="008D7DCF"/>
    <w:rsid w:val="008E02B1"/>
    <w:rsid w:val="008E05C8"/>
    <w:rsid w:val="008E0D3E"/>
    <w:rsid w:val="008E1026"/>
    <w:rsid w:val="008E103B"/>
    <w:rsid w:val="008E1227"/>
    <w:rsid w:val="008E157B"/>
    <w:rsid w:val="008E17DC"/>
    <w:rsid w:val="008E1BA9"/>
    <w:rsid w:val="008E1EDA"/>
    <w:rsid w:val="008E2864"/>
    <w:rsid w:val="008E2912"/>
    <w:rsid w:val="008E2FE0"/>
    <w:rsid w:val="008E3211"/>
    <w:rsid w:val="008E34DB"/>
    <w:rsid w:val="008E3632"/>
    <w:rsid w:val="008E37FB"/>
    <w:rsid w:val="008E3906"/>
    <w:rsid w:val="008E399C"/>
    <w:rsid w:val="008E3C36"/>
    <w:rsid w:val="008E3DF6"/>
    <w:rsid w:val="008E3FCD"/>
    <w:rsid w:val="008E42C3"/>
    <w:rsid w:val="008E434E"/>
    <w:rsid w:val="008E4C0A"/>
    <w:rsid w:val="008E5958"/>
    <w:rsid w:val="008E5F66"/>
    <w:rsid w:val="008E61A9"/>
    <w:rsid w:val="008E649B"/>
    <w:rsid w:val="008E6E6B"/>
    <w:rsid w:val="008E6F54"/>
    <w:rsid w:val="008E7071"/>
    <w:rsid w:val="008E7147"/>
    <w:rsid w:val="008E7587"/>
    <w:rsid w:val="008E7668"/>
    <w:rsid w:val="008E795C"/>
    <w:rsid w:val="008E7BF2"/>
    <w:rsid w:val="008E7F78"/>
    <w:rsid w:val="008F03DD"/>
    <w:rsid w:val="008F0654"/>
    <w:rsid w:val="008F0AA4"/>
    <w:rsid w:val="008F0B7C"/>
    <w:rsid w:val="008F0C07"/>
    <w:rsid w:val="008F0F64"/>
    <w:rsid w:val="008F0FC2"/>
    <w:rsid w:val="008F12B0"/>
    <w:rsid w:val="008F1807"/>
    <w:rsid w:val="008F1888"/>
    <w:rsid w:val="008F1A62"/>
    <w:rsid w:val="008F1A69"/>
    <w:rsid w:val="008F1A88"/>
    <w:rsid w:val="008F1B3D"/>
    <w:rsid w:val="008F1CEA"/>
    <w:rsid w:val="008F1D8D"/>
    <w:rsid w:val="008F1EFE"/>
    <w:rsid w:val="008F1F12"/>
    <w:rsid w:val="008F20B2"/>
    <w:rsid w:val="008F210B"/>
    <w:rsid w:val="008F21E5"/>
    <w:rsid w:val="008F255A"/>
    <w:rsid w:val="008F2726"/>
    <w:rsid w:val="008F2A43"/>
    <w:rsid w:val="008F2AEA"/>
    <w:rsid w:val="008F2C15"/>
    <w:rsid w:val="008F2E6D"/>
    <w:rsid w:val="008F348C"/>
    <w:rsid w:val="008F362F"/>
    <w:rsid w:val="008F3748"/>
    <w:rsid w:val="008F379A"/>
    <w:rsid w:val="008F3940"/>
    <w:rsid w:val="008F3A90"/>
    <w:rsid w:val="008F3AFB"/>
    <w:rsid w:val="008F3BE4"/>
    <w:rsid w:val="008F43BD"/>
    <w:rsid w:val="008F44EF"/>
    <w:rsid w:val="008F4573"/>
    <w:rsid w:val="008F471C"/>
    <w:rsid w:val="008F4AC5"/>
    <w:rsid w:val="008F4C2C"/>
    <w:rsid w:val="008F4E12"/>
    <w:rsid w:val="008F4E41"/>
    <w:rsid w:val="008F51D7"/>
    <w:rsid w:val="008F5263"/>
    <w:rsid w:val="008F5392"/>
    <w:rsid w:val="008F55F7"/>
    <w:rsid w:val="008F5609"/>
    <w:rsid w:val="008F5690"/>
    <w:rsid w:val="008F5986"/>
    <w:rsid w:val="008F5A0C"/>
    <w:rsid w:val="008F5F90"/>
    <w:rsid w:val="008F60FF"/>
    <w:rsid w:val="008F6157"/>
    <w:rsid w:val="008F62D7"/>
    <w:rsid w:val="008F6587"/>
    <w:rsid w:val="008F6701"/>
    <w:rsid w:val="008F6E2D"/>
    <w:rsid w:val="008F724E"/>
    <w:rsid w:val="008F7769"/>
    <w:rsid w:val="008F7780"/>
    <w:rsid w:val="008F79BD"/>
    <w:rsid w:val="008F7E92"/>
    <w:rsid w:val="00900492"/>
    <w:rsid w:val="00900BDB"/>
    <w:rsid w:val="00900EE4"/>
    <w:rsid w:val="00900EEA"/>
    <w:rsid w:val="00900F23"/>
    <w:rsid w:val="00900FBC"/>
    <w:rsid w:val="00900FD3"/>
    <w:rsid w:val="00901254"/>
    <w:rsid w:val="009018FE"/>
    <w:rsid w:val="0090207B"/>
    <w:rsid w:val="00902218"/>
    <w:rsid w:val="00902585"/>
    <w:rsid w:val="00902599"/>
    <w:rsid w:val="009027FA"/>
    <w:rsid w:val="00902A1E"/>
    <w:rsid w:val="00903197"/>
    <w:rsid w:val="00903383"/>
    <w:rsid w:val="0090356E"/>
    <w:rsid w:val="0090363C"/>
    <w:rsid w:val="00903C58"/>
    <w:rsid w:val="009042D0"/>
    <w:rsid w:val="009047F2"/>
    <w:rsid w:val="00904AF8"/>
    <w:rsid w:val="00904D24"/>
    <w:rsid w:val="00904DBF"/>
    <w:rsid w:val="009052BD"/>
    <w:rsid w:val="009054E9"/>
    <w:rsid w:val="0090560C"/>
    <w:rsid w:val="00905997"/>
    <w:rsid w:val="00905DE9"/>
    <w:rsid w:val="009065AA"/>
    <w:rsid w:val="009067FC"/>
    <w:rsid w:val="00906C13"/>
    <w:rsid w:val="00907161"/>
    <w:rsid w:val="009071E0"/>
    <w:rsid w:val="0090722E"/>
    <w:rsid w:val="009079CE"/>
    <w:rsid w:val="00907ABF"/>
    <w:rsid w:val="00907AF4"/>
    <w:rsid w:val="00910263"/>
    <w:rsid w:val="009104B5"/>
    <w:rsid w:val="009107DE"/>
    <w:rsid w:val="00910871"/>
    <w:rsid w:val="00910ABD"/>
    <w:rsid w:val="00910AE5"/>
    <w:rsid w:val="00911557"/>
    <w:rsid w:val="00911690"/>
    <w:rsid w:val="009118AE"/>
    <w:rsid w:val="00911BA0"/>
    <w:rsid w:val="00911C8C"/>
    <w:rsid w:val="00911F5A"/>
    <w:rsid w:val="0091228E"/>
    <w:rsid w:val="009124B1"/>
    <w:rsid w:val="009128E1"/>
    <w:rsid w:val="00912BB2"/>
    <w:rsid w:val="00912E7F"/>
    <w:rsid w:val="00912EE0"/>
    <w:rsid w:val="00913496"/>
    <w:rsid w:val="00913885"/>
    <w:rsid w:val="00913C93"/>
    <w:rsid w:val="00913F83"/>
    <w:rsid w:val="00914880"/>
    <w:rsid w:val="009154AF"/>
    <w:rsid w:val="009159D9"/>
    <w:rsid w:val="009159F4"/>
    <w:rsid w:val="00915D8A"/>
    <w:rsid w:val="009160B8"/>
    <w:rsid w:val="00916150"/>
    <w:rsid w:val="00916279"/>
    <w:rsid w:val="009163BA"/>
    <w:rsid w:val="009164FC"/>
    <w:rsid w:val="009170BA"/>
    <w:rsid w:val="00917A57"/>
    <w:rsid w:val="00917E7D"/>
    <w:rsid w:val="00917EDB"/>
    <w:rsid w:val="009200B9"/>
    <w:rsid w:val="0092083D"/>
    <w:rsid w:val="009208AE"/>
    <w:rsid w:val="009209A8"/>
    <w:rsid w:val="00920A4A"/>
    <w:rsid w:val="00920B05"/>
    <w:rsid w:val="00920B86"/>
    <w:rsid w:val="00920D81"/>
    <w:rsid w:val="00920EF5"/>
    <w:rsid w:val="009211AB"/>
    <w:rsid w:val="009212B2"/>
    <w:rsid w:val="00921478"/>
    <w:rsid w:val="0092154E"/>
    <w:rsid w:val="0092174E"/>
    <w:rsid w:val="0092177F"/>
    <w:rsid w:val="0092198B"/>
    <w:rsid w:val="00921AB2"/>
    <w:rsid w:val="00921B0F"/>
    <w:rsid w:val="00921B9B"/>
    <w:rsid w:val="00921C8C"/>
    <w:rsid w:val="00921F36"/>
    <w:rsid w:val="00922657"/>
    <w:rsid w:val="009227B7"/>
    <w:rsid w:val="00922893"/>
    <w:rsid w:val="009229BE"/>
    <w:rsid w:val="00922D0F"/>
    <w:rsid w:val="00922DAB"/>
    <w:rsid w:val="00922FF6"/>
    <w:rsid w:val="00923033"/>
    <w:rsid w:val="00923434"/>
    <w:rsid w:val="0092383D"/>
    <w:rsid w:val="0092386A"/>
    <w:rsid w:val="00923C94"/>
    <w:rsid w:val="00923D2D"/>
    <w:rsid w:val="00924097"/>
    <w:rsid w:val="00924593"/>
    <w:rsid w:val="00924696"/>
    <w:rsid w:val="00924E38"/>
    <w:rsid w:val="00924FBD"/>
    <w:rsid w:val="009251A6"/>
    <w:rsid w:val="00925768"/>
    <w:rsid w:val="00925B6B"/>
    <w:rsid w:val="00925C9F"/>
    <w:rsid w:val="00925E6E"/>
    <w:rsid w:val="009269AC"/>
    <w:rsid w:val="00926B41"/>
    <w:rsid w:val="00926B5E"/>
    <w:rsid w:val="00926EBF"/>
    <w:rsid w:val="00926F32"/>
    <w:rsid w:val="00926FE7"/>
    <w:rsid w:val="009275FD"/>
    <w:rsid w:val="00927703"/>
    <w:rsid w:val="009278DF"/>
    <w:rsid w:val="00927D3C"/>
    <w:rsid w:val="00927DA2"/>
    <w:rsid w:val="00927E57"/>
    <w:rsid w:val="00927E6C"/>
    <w:rsid w:val="00927E96"/>
    <w:rsid w:val="0093018C"/>
    <w:rsid w:val="009302E4"/>
    <w:rsid w:val="009303D4"/>
    <w:rsid w:val="00930D14"/>
    <w:rsid w:val="00930E26"/>
    <w:rsid w:val="00931048"/>
    <w:rsid w:val="009316DC"/>
    <w:rsid w:val="0093179B"/>
    <w:rsid w:val="0093195E"/>
    <w:rsid w:val="00931A3C"/>
    <w:rsid w:val="00931AEE"/>
    <w:rsid w:val="00931B28"/>
    <w:rsid w:val="00931DA7"/>
    <w:rsid w:val="00931E82"/>
    <w:rsid w:val="00932374"/>
    <w:rsid w:val="0093239B"/>
    <w:rsid w:val="0093275C"/>
    <w:rsid w:val="00932BE1"/>
    <w:rsid w:val="00932ECA"/>
    <w:rsid w:val="009331C1"/>
    <w:rsid w:val="00933AFA"/>
    <w:rsid w:val="00933C0C"/>
    <w:rsid w:val="00933E7E"/>
    <w:rsid w:val="0093477F"/>
    <w:rsid w:val="00934C13"/>
    <w:rsid w:val="00934C72"/>
    <w:rsid w:val="00934DA8"/>
    <w:rsid w:val="00934E28"/>
    <w:rsid w:val="00934ED5"/>
    <w:rsid w:val="0093534F"/>
    <w:rsid w:val="00935444"/>
    <w:rsid w:val="00935717"/>
    <w:rsid w:val="00935AEB"/>
    <w:rsid w:val="00936169"/>
    <w:rsid w:val="00936850"/>
    <w:rsid w:val="00936A70"/>
    <w:rsid w:val="00936E6F"/>
    <w:rsid w:val="00937304"/>
    <w:rsid w:val="009375F5"/>
    <w:rsid w:val="0093764B"/>
    <w:rsid w:val="009378EA"/>
    <w:rsid w:val="009379F4"/>
    <w:rsid w:val="00937ABD"/>
    <w:rsid w:val="009400E0"/>
    <w:rsid w:val="009403B3"/>
    <w:rsid w:val="0094073B"/>
    <w:rsid w:val="0094088F"/>
    <w:rsid w:val="00940C87"/>
    <w:rsid w:val="009411E9"/>
    <w:rsid w:val="0094125A"/>
    <w:rsid w:val="00941340"/>
    <w:rsid w:val="00941551"/>
    <w:rsid w:val="009415FD"/>
    <w:rsid w:val="00941653"/>
    <w:rsid w:val="00941C1A"/>
    <w:rsid w:val="00941D14"/>
    <w:rsid w:val="00941DCC"/>
    <w:rsid w:val="00941E9D"/>
    <w:rsid w:val="00941EAA"/>
    <w:rsid w:val="00942730"/>
    <w:rsid w:val="00942EC2"/>
    <w:rsid w:val="00943713"/>
    <w:rsid w:val="00943E1A"/>
    <w:rsid w:val="00943F68"/>
    <w:rsid w:val="00944303"/>
    <w:rsid w:val="009443A1"/>
    <w:rsid w:val="009443E2"/>
    <w:rsid w:val="009448D2"/>
    <w:rsid w:val="009449B5"/>
    <w:rsid w:val="00944AFC"/>
    <w:rsid w:val="00944C72"/>
    <w:rsid w:val="00944DA9"/>
    <w:rsid w:val="0094524E"/>
    <w:rsid w:val="0094529B"/>
    <w:rsid w:val="009453C6"/>
    <w:rsid w:val="00945522"/>
    <w:rsid w:val="00945B39"/>
    <w:rsid w:val="00945CBF"/>
    <w:rsid w:val="00945FBF"/>
    <w:rsid w:val="00945FCD"/>
    <w:rsid w:val="00946243"/>
    <w:rsid w:val="00946391"/>
    <w:rsid w:val="00946425"/>
    <w:rsid w:val="009466F0"/>
    <w:rsid w:val="00946DB9"/>
    <w:rsid w:val="00947330"/>
    <w:rsid w:val="0094734F"/>
    <w:rsid w:val="00947611"/>
    <w:rsid w:val="0094781F"/>
    <w:rsid w:val="00947CE9"/>
    <w:rsid w:val="0095005B"/>
    <w:rsid w:val="00950062"/>
    <w:rsid w:val="00950163"/>
    <w:rsid w:val="00950A23"/>
    <w:rsid w:val="00950DF9"/>
    <w:rsid w:val="00951086"/>
    <w:rsid w:val="0095134F"/>
    <w:rsid w:val="00951487"/>
    <w:rsid w:val="009519E6"/>
    <w:rsid w:val="00951D6B"/>
    <w:rsid w:val="00951F2E"/>
    <w:rsid w:val="00951FC0"/>
    <w:rsid w:val="00952035"/>
    <w:rsid w:val="009522A3"/>
    <w:rsid w:val="00952908"/>
    <w:rsid w:val="00952926"/>
    <w:rsid w:val="00952A7F"/>
    <w:rsid w:val="00953139"/>
    <w:rsid w:val="009531D3"/>
    <w:rsid w:val="009532BB"/>
    <w:rsid w:val="0095338C"/>
    <w:rsid w:val="00953B55"/>
    <w:rsid w:val="00953BE9"/>
    <w:rsid w:val="00953E75"/>
    <w:rsid w:val="00954243"/>
    <w:rsid w:val="00954299"/>
    <w:rsid w:val="00954720"/>
    <w:rsid w:val="00955201"/>
    <w:rsid w:val="009552C6"/>
    <w:rsid w:val="00955744"/>
    <w:rsid w:val="00955B45"/>
    <w:rsid w:val="00955BC8"/>
    <w:rsid w:val="00956733"/>
    <w:rsid w:val="0095674A"/>
    <w:rsid w:val="009567AA"/>
    <w:rsid w:val="009568C6"/>
    <w:rsid w:val="00956D95"/>
    <w:rsid w:val="00956EDF"/>
    <w:rsid w:val="00956EF4"/>
    <w:rsid w:val="00957723"/>
    <w:rsid w:val="009577EF"/>
    <w:rsid w:val="00957E45"/>
    <w:rsid w:val="0096057B"/>
    <w:rsid w:val="009605DD"/>
    <w:rsid w:val="0096080F"/>
    <w:rsid w:val="00960A54"/>
    <w:rsid w:val="009611E0"/>
    <w:rsid w:val="00961214"/>
    <w:rsid w:val="009614B7"/>
    <w:rsid w:val="0096165A"/>
    <w:rsid w:val="009617C2"/>
    <w:rsid w:val="00961C9D"/>
    <w:rsid w:val="00962237"/>
    <w:rsid w:val="0096224C"/>
    <w:rsid w:val="00962535"/>
    <w:rsid w:val="00962EBE"/>
    <w:rsid w:val="00963191"/>
    <w:rsid w:val="0096333D"/>
    <w:rsid w:val="009633DF"/>
    <w:rsid w:val="009637A7"/>
    <w:rsid w:val="00963B02"/>
    <w:rsid w:val="00963BCB"/>
    <w:rsid w:val="00964221"/>
    <w:rsid w:val="009645CC"/>
    <w:rsid w:val="00964B50"/>
    <w:rsid w:val="00964BFE"/>
    <w:rsid w:val="00964D92"/>
    <w:rsid w:val="009653C1"/>
    <w:rsid w:val="00965AD5"/>
    <w:rsid w:val="00965B0E"/>
    <w:rsid w:val="00965E0B"/>
    <w:rsid w:val="00965F8A"/>
    <w:rsid w:val="00966350"/>
    <w:rsid w:val="00966671"/>
    <w:rsid w:val="00966900"/>
    <w:rsid w:val="00966B95"/>
    <w:rsid w:val="00966BEB"/>
    <w:rsid w:val="009670FF"/>
    <w:rsid w:val="009678EB"/>
    <w:rsid w:val="009679D1"/>
    <w:rsid w:val="00967B9A"/>
    <w:rsid w:val="00967BE5"/>
    <w:rsid w:val="009703E5"/>
    <w:rsid w:val="0097053D"/>
    <w:rsid w:val="00970547"/>
    <w:rsid w:val="0097054F"/>
    <w:rsid w:val="009705AF"/>
    <w:rsid w:val="0097086C"/>
    <w:rsid w:val="00970ACE"/>
    <w:rsid w:val="00971041"/>
    <w:rsid w:val="00971838"/>
    <w:rsid w:val="00971CFE"/>
    <w:rsid w:val="00971D14"/>
    <w:rsid w:val="00971ECE"/>
    <w:rsid w:val="009720DC"/>
    <w:rsid w:val="009721D7"/>
    <w:rsid w:val="00972318"/>
    <w:rsid w:val="009723A8"/>
    <w:rsid w:val="009727D8"/>
    <w:rsid w:val="0097298C"/>
    <w:rsid w:val="00972ADB"/>
    <w:rsid w:val="00972DD9"/>
    <w:rsid w:val="00973252"/>
    <w:rsid w:val="009732CA"/>
    <w:rsid w:val="0097367B"/>
    <w:rsid w:val="00973824"/>
    <w:rsid w:val="009739AC"/>
    <w:rsid w:val="00973BB8"/>
    <w:rsid w:val="00973F9E"/>
    <w:rsid w:val="009740AE"/>
    <w:rsid w:val="009744DD"/>
    <w:rsid w:val="00974A23"/>
    <w:rsid w:val="00974AFB"/>
    <w:rsid w:val="00974BE1"/>
    <w:rsid w:val="0097541F"/>
    <w:rsid w:val="00975481"/>
    <w:rsid w:val="0097564F"/>
    <w:rsid w:val="0097573F"/>
    <w:rsid w:val="009757E5"/>
    <w:rsid w:val="0097585C"/>
    <w:rsid w:val="00975878"/>
    <w:rsid w:val="00975B3C"/>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85B"/>
    <w:rsid w:val="00981B0B"/>
    <w:rsid w:val="00981DDC"/>
    <w:rsid w:val="00982CB2"/>
    <w:rsid w:val="00982F21"/>
    <w:rsid w:val="00983189"/>
    <w:rsid w:val="00983505"/>
    <w:rsid w:val="009835FB"/>
    <w:rsid w:val="009836FA"/>
    <w:rsid w:val="00983937"/>
    <w:rsid w:val="00984015"/>
    <w:rsid w:val="00984180"/>
    <w:rsid w:val="009847F4"/>
    <w:rsid w:val="009848A8"/>
    <w:rsid w:val="009848B1"/>
    <w:rsid w:val="00984D18"/>
    <w:rsid w:val="00984E57"/>
    <w:rsid w:val="00984EE0"/>
    <w:rsid w:val="009854EE"/>
    <w:rsid w:val="009854FA"/>
    <w:rsid w:val="0098552C"/>
    <w:rsid w:val="00985659"/>
    <w:rsid w:val="0098565F"/>
    <w:rsid w:val="00985996"/>
    <w:rsid w:val="00985C4D"/>
    <w:rsid w:val="00985E74"/>
    <w:rsid w:val="00986010"/>
    <w:rsid w:val="009865B8"/>
    <w:rsid w:val="0098671D"/>
    <w:rsid w:val="0098674E"/>
    <w:rsid w:val="00986BF8"/>
    <w:rsid w:val="00986D09"/>
    <w:rsid w:val="009872D9"/>
    <w:rsid w:val="0098773D"/>
    <w:rsid w:val="00987B28"/>
    <w:rsid w:val="00987C84"/>
    <w:rsid w:val="00987CC5"/>
    <w:rsid w:val="00987D80"/>
    <w:rsid w:val="00990395"/>
    <w:rsid w:val="009908C6"/>
    <w:rsid w:val="00990A69"/>
    <w:rsid w:val="00990B50"/>
    <w:rsid w:val="00990C96"/>
    <w:rsid w:val="00990CDA"/>
    <w:rsid w:val="00990D5C"/>
    <w:rsid w:val="00990DA6"/>
    <w:rsid w:val="00990EFD"/>
    <w:rsid w:val="00990FDE"/>
    <w:rsid w:val="00991228"/>
    <w:rsid w:val="0099122A"/>
    <w:rsid w:val="009923F5"/>
    <w:rsid w:val="00992493"/>
    <w:rsid w:val="009924A2"/>
    <w:rsid w:val="009927DF"/>
    <w:rsid w:val="009929D6"/>
    <w:rsid w:val="00992BEB"/>
    <w:rsid w:val="00993341"/>
    <w:rsid w:val="0099371B"/>
    <w:rsid w:val="00993D6C"/>
    <w:rsid w:val="00993D76"/>
    <w:rsid w:val="0099466B"/>
    <w:rsid w:val="009946C9"/>
    <w:rsid w:val="009947AD"/>
    <w:rsid w:val="00994862"/>
    <w:rsid w:val="009948E0"/>
    <w:rsid w:val="00994C86"/>
    <w:rsid w:val="00995347"/>
    <w:rsid w:val="009953DE"/>
    <w:rsid w:val="00995963"/>
    <w:rsid w:val="00995F28"/>
    <w:rsid w:val="00995F8D"/>
    <w:rsid w:val="00996093"/>
    <w:rsid w:val="00996CA1"/>
    <w:rsid w:val="00996F7D"/>
    <w:rsid w:val="0099712A"/>
    <w:rsid w:val="0099738A"/>
    <w:rsid w:val="0099763C"/>
    <w:rsid w:val="00997D89"/>
    <w:rsid w:val="009A01E1"/>
    <w:rsid w:val="009A03C6"/>
    <w:rsid w:val="009A0B20"/>
    <w:rsid w:val="009A0D7C"/>
    <w:rsid w:val="009A107D"/>
    <w:rsid w:val="009A1489"/>
    <w:rsid w:val="009A161F"/>
    <w:rsid w:val="009A1BB1"/>
    <w:rsid w:val="009A2089"/>
    <w:rsid w:val="009A2667"/>
    <w:rsid w:val="009A2DF0"/>
    <w:rsid w:val="009A2F20"/>
    <w:rsid w:val="009A32C9"/>
    <w:rsid w:val="009A3330"/>
    <w:rsid w:val="009A333D"/>
    <w:rsid w:val="009A3739"/>
    <w:rsid w:val="009A3964"/>
    <w:rsid w:val="009A3BB4"/>
    <w:rsid w:val="009A3CEB"/>
    <w:rsid w:val="009A40AF"/>
    <w:rsid w:val="009A494E"/>
    <w:rsid w:val="009A4D40"/>
    <w:rsid w:val="009A4DC3"/>
    <w:rsid w:val="009A4DF0"/>
    <w:rsid w:val="009A4EA6"/>
    <w:rsid w:val="009A4EFA"/>
    <w:rsid w:val="009A58EF"/>
    <w:rsid w:val="009A5B5F"/>
    <w:rsid w:val="009A5BD8"/>
    <w:rsid w:val="009A5E21"/>
    <w:rsid w:val="009A61F8"/>
    <w:rsid w:val="009A6374"/>
    <w:rsid w:val="009A6382"/>
    <w:rsid w:val="009A6496"/>
    <w:rsid w:val="009A65BB"/>
    <w:rsid w:val="009A65D9"/>
    <w:rsid w:val="009A671A"/>
    <w:rsid w:val="009A677F"/>
    <w:rsid w:val="009A6C7A"/>
    <w:rsid w:val="009A6ED9"/>
    <w:rsid w:val="009A748B"/>
    <w:rsid w:val="009A7B24"/>
    <w:rsid w:val="009A7B56"/>
    <w:rsid w:val="009A7D2E"/>
    <w:rsid w:val="009B03C5"/>
    <w:rsid w:val="009B0B23"/>
    <w:rsid w:val="009B0DEA"/>
    <w:rsid w:val="009B12AB"/>
    <w:rsid w:val="009B17EC"/>
    <w:rsid w:val="009B1959"/>
    <w:rsid w:val="009B19DF"/>
    <w:rsid w:val="009B1AB0"/>
    <w:rsid w:val="009B1E3E"/>
    <w:rsid w:val="009B229E"/>
    <w:rsid w:val="009B2466"/>
    <w:rsid w:val="009B27C3"/>
    <w:rsid w:val="009B286E"/>
    <w:rsid w:val="009B29BE"/>
    <w:rsid w:val="009B3802"/>
    <w:rsid w:val="009B3E69"/>
    <w:rsid w:val="009B3E75"/>
    <w:rsid w:val="009B3EBC"/>
    <w:rsid w:val="009B401D"/>
    <w:rsid w:val="009B41A4"/>
    <w:rsid w:val="009B42AC"/>
    <w:rsid w:val="009B45B7"/>
    <w:rsid w:val="009B4794"/>
    <w:rsid w:val="009B47F0"/>
    <w:rsid w:val="009B498B"/>
    <w:rsid w:val="009B4B68"/>
    <w:rsid w:val="009B4BF5"/>
    <w:rsid w:val="009B4EB7"/>
    <w:rsid w:val="009B4F90"/>
    <w:rsid w:val="009B507A"/>
    <w:rsid w:val="009B52BB"/>
    <w:rsid w:val="009B52F1"/>
    <w:rsid w:val="009B5349"/>
    <w:rsid w:val="009B5409"/>
    <w:rsid w:val="009B5775"/>
    <w:rsid w:val="009B59B7"/>
    <w:rsid w:val="009B5EDB"/>
    <w:rsid w:val="009B5F24"/>
    <w:rsid w:val="009B60F8"/>
    <w:rsid w:val="009B68FD"/>
    <w:rsid w:val="009B6AC3"/>
    <w:rsid w:val="009B6C6F"/>
    <w:rsid w:val="009B6D48"/>
    <w:rsid w:val="009B76A7"/>
    <w:rsid w:val="009B7B5C"/>
    <w:rsid w:val="009B7C31"/>
    <w:rsid w:val="009C00A9"/>
    <w:rsid w:val="009C01E0"/>
    <w:rsid w:val="009C03A5"/>
    <w:rsid w:val="009C06CF"/>
    <w:rsid w:val="009C07DE"/>
    <w:rsid w:val="009C0912"/>
    <w:rsid w:val="009C0C18"/>
    <w:rsid w:val="009C115D"/>
    <w:rsid w:val="009C14CA"/>
    <w:rsid w:val="009C15F8"/>
    <w:rsid w:val="009C167B"/>
    <w:rsid w:val="009C1A37"/>
    <w:rsid w:val="009C1C5A"/>
    <w:rsid w:val="009C1F4D"/>
    <w:rsid w:val="009C210C"/>
    <w:rsid w:val="009C2491"/>
    <w:rsid w:val="009C24A5"/>
    <w:rsid w:val="009C26D9"/>
    <w:rsid w:val="009C273E"/>
    <w:rsid w:val="009C291C"/>
    <w:rsid w:val="009C2C54"/>
    <w:rsid w:val="009C2E25"/>
    <w:rsid w:val="009C37C9"/>
    <w:rsid w:val="009C3A17"/>
    <w:rsid w:val="009C3B08"/>
    <w:rsid w:val="009C3EC3"/>
    <w:rsid w:val="009C4119"/>
    <w:rsid w:val="009C4125"/>
    <w:rsid w:val="009C447C"/>
    <w:rsid w:val="009C4481"/>
    <w:rsid w:val="009C44C5"/>
    <w:rsid w:val="009C4638"/>
    <w:rsid w:val="009C47EC"/>
    <w:rsid w:val="009C4A62"/>
    <w:rsid w:val="009C4B45"/>
    <w:rsid w:val="009C4B9C"/>
    <w:rsid w:val="009C50E6"/>
    <w:rsid w:val="009C52D5"/>
    <w:rsid w:val="009C59DE"/>
    <w:rsid w:val="009C5BFF"/>
    <w:rsid w:val="009C61CC"/>
    <w:rsid w:val="009C669F"/>
    <w:rsid w:val="009C66F6"/>
    <w:rsid w:val="009C68FF"/>
    <w:rsid w:val="009C6A24"/>
    <w:rsid w:val="009C6B08"/>
    <w:rsid w:val="009C73C0"/>
    <w:rsid w:val="009C7623"/>
    <w:rsid w:val="009C7632"/>
    <w:rsid w:val="009C7BCC"/>
    <w:rsid w:val="009D00BA"/>
    <w:rsid w:val="009D0AA9"/>
    <w:rsid w:val="009D0B33"/>
    <w:rsid w:val="009D0D2A"/>
    <w:rsid w:val="009D0F0A"/>
    <w:rsid w:val="009D148C"/>
    <w:rsid w:val="009D1B2B"/>
    <w:rsid w:val="009D1C2B"/>
    <w:rsid w:val="009D1DED"/>
    <w:rsid w:val="009D1E12"/>
    <w:rsid w:val="009D1EFC"/>
    <w:rsid w:val="009D1F5A"/>
    <w:rsid w:val="009D21D3"/>
    <w:rsid w:val="009D27AF"/>
    <w:rsid w:val="009D2C1F"/>
    <w:rsid w:val="009D2FF0"/>
    <w:rsid w:val="009D3155"/>
    <w:rsid w:val="009D31BB"/>
    <w:rsid w:val="009D3497"/>
    <w:rsid w:val="009D34A3"/>
    <w:rsid w:val="009D364E"/>
    <w:rsid w:val="009D3774"/>
    <w:rsid w:val="009D37CD"/>
    <w:rsid w:val="009D3E0D"/>
    <w:rsid w:val="009D3FCA"/>
    <w:rsid w:val="009D4127"/>
    <w:rsid w:val="009D4278"/>
    <w:rsid w:val="009D500C"/>
    <w:rsid w:val="009D527F"/>
    <w:rsid w:val="009D5375"/>
    <w:rsid w:val="009D54A3"/>
    <w:rsid w:val="009D55A4"/>
    <w:rsid w:val="009D5702"/>
    <w:rsid w:val="009D574A"/>
    <w:rsid w:val="009D5B2E"/>
    <w:rsid w:val="009D5FB8"/>
    <w:rsid w:val="009D6413"/>
    <w:rsid w:val="009D641C"/>
    <w:rsid w:val="009D6805"/>
    <w:rsid w:val="009D694B"/>
    <w:rsid w:val="009D69CF"/>
    <w:rsid w:val="009D6D62"/>
    <w:rsid w:val="009D6F9E"/>
    <w:rsid w:val="009D6FC1"/>
    <w:rsid w:val="009D7076"/>
    <w:rsid w:val="009D7110"/>
    <w:rsid w:val="009D7211"/>
    <w:rsid w:val="009D724D"/>
    <w:rsid w:val="009D72BA"/>
    <w:rsid w:val="009D746F"/>
    <w:rsid w:val="009D7859"/>
    <w:rsid w:val="009D7A0E"/>
    <w:rsid w:val="009E06C1"/>
    <w:rsid w:val="009E0950"/>
    <w:rsid w:val="009E096B"/>
    <w:rsid w:val="009E0DFE"/>
    <w:rsid w:val="009E18C6"/>
    <w:rsid w:val="009E1A1C"/>
    <w:rsid w:val="009E2075"/>
    <w:rsid w:val="009E20B8"/>
    <w:rsid w:val="009E247A"/>
    <w:rsid w:val="009E2928"/>
    <w:rsid w:val="009E2BC7"/>
    <w:rsid w:val="009E2E0F"/>
    <w:rsid w:val="009E3034"/>
    <w:rsid w:val="009E3370"/>
    <w:rsid w:val="009E3488"/>
    <w:rsid w:val="009E34E9"/>
    <w:rsid w:val="009E3D2D"/>
    <w:rsid w:val="009E3EC6"/>
    <w:rsid w:val="009E45D9"/>
    <w:rsid w:val="009E49E4"/>
    <w:rsid w:val="009E4BD8"/>
    <w:rsid w:val="009E4F32"/>
    <w:rsid w:val="009E4FFC"/>
    <w:rsid w:val="009E5473"/>
    <w:rsid w:val="009E5879"/>
    <w:rsid w:val="009E6048"/>
    <w:rsid w:val="009E65D0"/>
    <w:rsid w:val="009E6AEF"/>
    <w:rsid w:val="009E7138"/>
    <w:rsid w:val="009E72B3"/>
    <w:rsid w:val="009E77DF"/>
    <w:rsid w:val="009E7BA8"/>
    <w:rsid w:val="009E7CE3"/>
    <w:rsid w:val="009E7D1E"/>
    <w:rsid w:val="009F0D8C"/>
    <w:rsid w:val="009F0E0A"/>
    <w:rsid w:val="009F1731"/>
    <w:rsid w:val="009F1C04"/>
    <w:rsid w:val="009F1ED6"/>
    <w:rsid w:val="009F1EF5"/>
    <w:rsid w:val="009F2713"/>
    <w:rsid w:val="009F289D"/>
    <w:rsid w:val="009F2A04"/>
    <w:rsid w:val="009F2F1D"/>
    <w:rsid w:val="009F314A"/>
    <w:rsid w:val="009F3680"/>
    <w:rsid w:val="009F383C"/>
    <w:rsid w:val="009F39C0"/>
    <w:rsid w:val="009F39FD"/>
    <w:rsid w:val="009F3BF5"/>
    <w:rsid w:val="009F3CB1"/>
    <w:rsid w:val="009F3D47"/>
    <w:rsid w:val="009F3E22"/>
    <w:rsid w:val="009F3E3E"/>
    <w:rsid w:val="009F3E52"/>
    <w:rsid w:val="009F3EDB"/>
    <w:rsid w:val="009F3F0C"/>
    <w:rsid w:val="009F43E4"/>
    <w:rsid w:val="009F4495"/>
    <w:rsid w:val="009F4573"/>
    <w:rsid w:val="009F45DE"/>
    <w:rsid w:val="009F4CAF"/>
    <w:rsid w:val="009F528D"/>
    <w:rsid w:val="009F53A9"/>
    <w:rsid w:val="009F54ED"/>
    <w:rsid w:val="009F5749"/>
    <w:rsid w:val="009F582C"/>
    <w:rsid w:val="009F5C3C"/>
    <w:rsid w:val="009F5F7F"/>
    <w:rsid w:val="009F629B"/>
    <w:rsid w:val="009F6342"/>
    <w:rsid w:val="009F6514"/>
    <w:rsid w:val="009F6B4B"/>
    <w:rsid w:val="009F6DEE"/>
    <w:rsid w:val="009F70C9"/>
    <w:rsid w:val="009F73A9"/>
    <w:rsid w:val="009F7876"/>
    <w:rsid w:val="009F7B54"/>
    <w:rsid w:val="009F7D9E"/>
    <w:rsid w:val="00A000D7"/>
    <w:rsid w:val="00A001AB"/>
    <w:rsid w:val="00A00390"/>
    <w:rsid w:val="00A00C60"/>
    <w:rsid w:val="00A00E39"/>
    <w:rsid w:val="00A00F5A"/>
    <w:rsid w:val="00A012D5"/>
    <w:rsid w:val="00A014E5"/>
    <w:rsid w:val="00A01539"/>
    <w:rsid w:val="00A01891"/>
    <w:rsid w:val="00A01BA2"/>
    <w:rsid w:val="00A01D06"/>
    <w:rsid w:val="00A01E78"/>
    <w:rsid w:val="00A01EC6"/>
    <w:rsid w:val="00A02058"/>
    <w:rsid w:val="00A02734"/>
    <w:rsid w:val="00A028C0"/>
    <w:rsid w:val="00A029AA"/>
    <w:rsid w:val="00A02B49"/>
    <w:rsid w:val="00A02EA4"/>
    <w:rsid w:val="00A02F17"/>
    <w:rsid w:val="00A037EC"/>
    <w:rsid w:val="00A03EED"/>
    <w:rsid w:val="00A04492"/>
    <w:rsid w:val="00A044A9"/>
    <w:rsid w:val="00A04A7C"/>
    <w:rsid w:val="00A04BF2"/>
    <w:rsid w:val="00A0514F"/>
    <w:rsid w:val="00A0569A"/>
    <w:rsid w:val="00A056F4"/>
    <w:rsid w:val="00A057CB"/>
    <w:rsid w:val="00A05B08"/>
    <w:rsid w:val="00A05B68"/>
    <w:rsid w:val="00A05C54"/>
    <w:rsid w:val="00A05C77"/>
    <w:rsid w:val="00A05F4E"/>
    <w:rsid w:val="00A061F3"/>
    <w:rsid w:val="00A0641C"/>
    <w:rsid w:val="00A065A5"/>
    <w:rsid w:val="00A06683"/>
    <w:rsid w:val="00A0683F"/>
    <w:rsid w:val="00A06997"/>
    <w:rsid w:val="00A069CE"/>
    <w:rsid w:val="00A06DD3"/>
    <w:rsid w:val="00A06FCB"/>
    <w:rsid w:val="00A07258"/>
    <w:rsid w:val="00A07EDC"/>
    <w:rsid w:val="00A10671"/>
    <w:rsid w:val="00A1076D"/>
    <w:rsid w:val="00A10D67"/>
    <w:rsid w:val="00A1121A"/>
    <w:rsid w:val="00A116BB"/>
    <w:rsid w:val="00A11E88"/>
    <w:rsid w:val="00A11EE8"/>
    <w:rsid w:val="00A12423"/>
    <w:rsid w:val="00A12566"/>
    <w:rsid w:val="00A1258E"/>
    <w:rsid w:val="00A1261D"/>
    <w:rsid w:val="00A1266B"/>
    <w:rsid w:val="00A128CD"/>
    <w:rsid w:val="00A12919"/>
    <w:rsid w:val="00A12C8E"/>
    <w:rsid w:val="00A12F41"/>
    <w:rsid w:val="00A130B1"/>
    <w:rsid w:val="00A13218"/>
    <w:rsid w:val="00A134B5"/>
    <w:rsid w:val="00A13657"/>
    <w:rsid w:val="00A13AE4"/>
    <w:rsid w:val="00A13C53"/>
    <w:rsid w:val="00A13F07"/>
    <w:rsid w:val="00A145DD"/>
    <w:rsid w:val="00A1467D"/>
    <w:rsid w:val="00A14A80"/>
    <w:rsid w:val="00A14B91"/>
    <w:rsid w:val="00A1513A"/>
    <w:rsid w:val="00A153FD"/>
    <w:rsid w:val="00A15545"/>
    <w:rsid w:val="00A1560B"/>
    <w:rsid w:val="00A15DC4"/>
    <w:rsid w:val="00A15ED8"/>
    <w:rsid w:val="00A1616E"/>
    <w:rsid w:val="00A16658"/>
    <w:rsid w:val="00A1677C"/>
    <w:rsid w:val="00A16D59"/>
    <w:rsid w:val="00A16E9A"/>
    <w:rsid w:val="00A16EA8"/>
    <w:rsid w:val="00A1745F"/>
    <w:rsid w:val="00A17506"/>
    <w:rsid w:val="00A17996"/>
    <w:rsid w:val="00A17B23"/>
    <w:rsid w:val="00A17CB7"/>
    <w:rsid w:val="00A201FD"/>
    <w:rsid w:val="00A20AC2"/>
    <w:rsid w:val="00A20BAF"/>
    <w:rsid w:val="00A20BC1"/>
    <w:rsid w:val="00A21701"/>
    <w:rsid w:val="00A21E92"/>
    <w:rsid w:val="00A21EBB"/>
    <w:rsid w:val="00A221F9"/>
    <w:rsid w:val="00A222D9"/>
    <w:rsid w:val="00A22332"/>
    <w:rsid w:val="00A226CE"/>
    <w:rsid w:val="00A2279B"/>
    <w:rsid w:val="00A22A16"/>
    <w:rsid w:val="00A2394D"/>
    <w:rsid w:val="00A23BBA"/>
    <w:rsid w:val="00A24159"/>
    <w:rsid w:val="00A2427D"/>
    <w:rsid w:val="00A24487"/>
    <w:rsid w:val="00A246E0"/>
    <w:rsid w:val="00A247D0"/>
    <w:rsid w:val="00A24A47"/>
    <w:rsid w:val="00A24AFE"/>
    <w:rsid w:val="00A25110"/>
    <w:rsid w:val="00A256C2"/>
    <w:rsid w:val="00A25880"/>
    <w:rsid w:val="00A25A2A"/>
    <w:rsid w:val="00A25C39"/>
    <w:rsid w:val="00A25CD2"/>
    <w:rsid w:val="00A26270"/>
    <w:rsid w:val="00A26647"/>
    <w:rsid w:val="00A26BD2"/>
    <w:rsid w:val="00A26BE2"/>
    <w:rsid w:val="00A270D3"/>
    <w:rsid w:val="00A272D3"/>
    <w:rsid w:val="00A275A8"/>
    <w:rsid w:val="00A278BD"/>
    <w:rsid w:val="00A278ED"/>
    <w:rsid w:val="00A279F9"/>
    <w:rsid w:val="00A27CF8"/>
    <w:rsid w:val="00A303CE"/>
    <w:rsid w:val="00A30455"/>
    <w:rsid w:val="00A30689"/>
    <w:rsid w:val="00A306D3"/>
    <w:rsid w:val="00A30A94"/>
    <w:rsid w:val="00A30E2B"/>
    <w:rsid w:val="00A30FB8"/>
    <w:rsid w:val="00A30FBC"/>
    <w:rsid w:val="00A312A4"/>
    <w:rsid w:val="00A31941"/>
    <w:rsid w:val="00A32029"/>
    <w:rsid w:val="00A32051"/>
    <w:rsid w:val="00A32512"/>
    <w:rsid w:val="00A3286E"/>
    <w:rsid w:val="00A32D04"/>
    <w:rsid w:val="00A339DF"/>
    <w:rsid w:val="00A33A93"/>
    <w:rsid w:val="00A33BF1"/>
    <w:rsid w:val="00A33D9E"/>
    <w:rsid w:val="00A3407E"/>
    <w:rsid w:val="00A34445"/>
    <w:rsid w:val="00A344C8"/>
    <w:rsid w:val="00A346E7"/>
    <w:rsid w:val="00A3481A"/>
    <w:rsid w:val="00A34847"/>
    <w:rsid w:val="00A349DB"/>
    <w:rsid w:val="00A34A61"/>
    <w:rsid w:val="00A34AB1"/>
    <w:rsid w:val="00A350D6"/>
    <w:rsid w:val="00A3531B"/>
    <w:rsid w:val="00A36423"/>
    <w:rsid w:val="00A365C5"/>
    <w:rsid w:val="00A36A81"/>
    <w:rsid w:val="00A36EC8"/>
    <w:rsid w:val="00A36F23"/>
    <w:rsid w:val="00A3700E"/>
    <w:rsid w:val="00A372C6"/>
    <w:rsid w:val="00A375A0"/>
    <w:rsid w:val="00A375EA"/>
    <w:rsid w:val="00A40655"/>
    <w:rsid w:val="00A4089F"/>
    <w:rsid w:val="00A408EE"/>
    <w:rsid w:val="00A40A25"/>
    <w:rsid w:val="00A40D51"/>
    <w:rsid w:val="00A40ED0"/>
    <w:rsid w:val="00A41832"/>
    <w:rsid w:val="00A41CA9"/>
    <w:rsid w:val="00A422D5"/>
    <w:rsid w:val="00A42434"/>
    <w:rsid w:val="00A429BB"/>
    <w:rsid w:val="00A42BCE"/>
    <w:rsid w:val="00A4316E"/>
    <w:rsid w:val="00A43180"/>
    <w:rsid w:val="00A4336F"/>
    <w:rsid w:val="00A437D4"/>
    <w:rsid w:val="00A43F55"/>
    <w:rsid w:val="00A43F90"/>
    <w:rsid w:val="00A43FCA"/>
    <w:rsid w:val="00A440B7"/>
    <w:rsid w:val="00A445D4"/>
    <w:rsid w:val="00A445D5"/>
    <w:rsid w:val="00A44AE3"/>
    <w:rsid w:val="00A45212"/>
    <w:rsid w:val="00A454D3"/>
    <w:rsid w:val="00A45C1D"/>
    <w:rsid w:val="00A45D7F"/>
    <w:rsid w:val="00A45F96"/>
    <w:rsid w:val="00A461F4"/>
    <w:rsid w:val="00A462D8"/>
    <w:rsid w:val="00A46459"/>
    <w:rsid w:val="00A467FC"/>
    <w:rsid w:val="00A46892"/>
    <w:rsid w:val="00A4691D"/>
    <w:rsid w:val="00A46A0E"/>
    <w:rsid w:val="00A46A93"/>
    <w:rsid w:val="00A46AE8"/>
    <w:rsid w:val="00A46D02"/>
    <w:rsid w:val="00A46F8B"/>
    <w:rsid w:val="00A47556"/>
    <w:rsid w:val="00A47806"/>
    <w:rsid w:val="00A47C8C"/>
    <w:rsid w:val="00A500BA"/>
    <w:rsid w:val="00A50251"/>
    <w:rsid w:val="00A504C7"/>
    <w:rsid w:val="00A509B1"/>
    <w:rsid w:val="00A50B20"/>
    <w:rsid w:val="00A50E80"/>
    <w:rsid w:val="00A51673"/>
    <w:rsid w:val="00A519A9"/>
    <w:rsid w:val="00A51A7F"/>
    <w:rsid w:val="00A52093"/>
    <w:rsid w:val="00A5228A"/>
    <w:rsid w:val="00A52309"/>
    <w:rsid w:val="00A525CF"/>
    <w:rsid w:val="00A526F4"/>
    <w:rsid w:val="00A529B9"/>
    <w:rsid w:val="00A52DBD"/>
    <w:rsid w:val="00A53191"/>
    <w:rsid w:val="00A53421"/>
    <w:rsid w:val="00A53612"/>
    <w:rsid w:val="00A538DA"/>
    <w:rsid w:val="00A53993"/>
    <w:rsid w:val="00A53A51"/>
    <w:rsid w:val="00A53AB8"/>
    <w:rsid w:val="00A53BC3"/>
    <w:rsid w:val="00A547F8"/>
    <w:rsid w:val="00A54835"/>
    <w:rsid w:val="00A5492D"/>
    <w:rsid w:val="00A549E5"/>
    <w:rsid w:val="00A54B65"/>
    <w:rsid w:val="00A54F16"/>
    <w:rsid w:val="00A55044"/>
    <w:rsid w:val="00A553FE"/>
    <w:rsid w:val="00A555C8"/>
    <w:rsid w:val="00A55858"/>
    <w:rsid w:val="00A55CF9"/>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202"/>
    <w:rsid w:val="00A6047C"/>
    <w:rsid w:val="00A606D2"/>
    <w:rsid w:val="00A6104F"/>
    <w:rsid w:val="00A611C4"/>
    <w:rsid w:val="00A616FF"/>
    <w:rsid w:val="00A61723"/>
    <w:rsid w:val="00A618EB"/>
    <w:rsid w:val="00A61B7D"/>
    <w:rsid w:val="00A61BDA"/>
    <w:rsid w:val="00A61D0F"/>
    <w:rsid w:val="00A6201F"/>
    <w:rsid w:val="00A6214B"/>
    <w:rsid w:val="00A621A8"/>
    <w:rsid w:val="00A6229F"/>
    <w:rsid w:val="00A6271F"/>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51E9"/>
    <w:rsid w:val="00A6523B"/>
    <w:rsid w:val="00A66181"/>
    <w:rsid w:val="00A66F5E"/>
    <w:rsid w:val="00A66FDF"/>
    <w:rsid w:val="00A675CA"/>
    <w:rsid w:val="00A676D0"/>
    <w:rsid w:val="00A6779A"/>
    <w:rsid w:val="00A6790B"/>
    <w:rsid w:val="00A6795F"/>
    <w:rsid w:val="00A67A7A"/>
    <w:rsid w:val="00A67AD4"/>
    <w:rsid w:val="00A67D35"/>
    <w:rsid w:val="00A67D57"/>
    <w:rsid w:val="00A67E63"/>
    <w:rsid w:val="00A7059D"/>
    <w:rsid w:val="00A7091E"/>
    <w:rsid w:val="00A709CC"/>
    <w:rsid w:val="00A70C06"/>
    <w:rsid w:val="00A70D9B"/>
    <w:rsid w:val="00A70DC4"/>
    <w:rsid w:val="00A7101D"/>
    <w:rsid w:val="00A7103E"/>
    <w:rsid w:val="00A712D3"/>
    <w:rsid w:val="00A71338"/>
    <w:rsid w:val="00A7133A"/>
    <w:rsid w:val="00A71397"/>
    <w:rsid w:val="00A7139E"/>
    <w:rsid w:val="00A713AE"/>
    <w:rsid w:val="00A71635"/>
    <w:rsid w:val="00A718C5"/>
    <w:rsid w:val="00A7197B"/>
    <w:rsid w:val="00A71ABD"/>
    <w:rsid w:val="00A71FD5"/>
    <w:rsid w:val="00A722B7"/>
    <w:rsid w:val="00A722D8"/>
    <w:rsid w:val="00A722E8"/>
    <w:rsid w:val="00A723FF"/>
    <w:rsid w:val="00A72A23"/>
    <w:rsid w:val="00A72BD6"/>
    <w:rsid w:val="00A72CF9"/>
    <w:rsid w:val="00A72D25"/>
    <w:rsid w:val="00A72D36"/>
    <w:rsid w:val="00A72E34"/>
    <w:rsid w:val="00A731AE"/>
    <w:rsid w:val="00A731D3"/>
    <w:rsid w:val="00A73B73"/>
    <w:rsid w:val="00A73C4D"/>
    <w:rsid w:val="00A73C6C"/>
    <w:rsid w:val="00A73F0C"/>
    <w:rsid w:val="00A747E8"/>
    <w:rsid w:val="00A748C8"/>
    <w:rsid w:val="00A74957"/>
    <w:rsid w:val="00A74D35"/>
    <w:rsid w:val="00A74F80"/>
    <w:rsid w:val="00A75573"/>
    <w:rsid w:val="00A7589E"/>
    <w:rsid w:val="00A75B2C"/>
    <w:rsid w:val="00A75DB2"/>
    <w:rsid w:val="00A75F04"/>
    <w:rsid w:val="00A7641D"/>
    <w:rsid w:val="00A764A2"/>
    <w:rsid w:val="00A76A0D"/>
    <w:rsid w:val="00A76A42"/>
    <w:rsid w:val="00A76E07"/>
    <w:rsid w:val="00A76EE8"/>
    <w:rsid w:val="00A76FB6"/>
    <w:rsid w:val="00A76FDA"/>
    <w:rsid w:val="00A771B0"/>
    <w:rsid w:val="00A7728E"/>
    <w:rsid w:val="00A772B0"/>
    <w:rsid w:val="00A778DF"/>
    <w:rsid w:val="00A77988"/>
    <w:rsid w:val="00A77ADE"/>
    <w:rsid w:val="00A77C2F"/>
    <w:rsid w:val="00A77D48"/>
    <w:rsid w:val="00A801D0"/>
    <w:rsid w:val="00A801F2"/>
    <w:rsid w:val="00A801F8"/>
    <w:rsid w:val="00A80321"/>
    <w:rsid w:val="00A803BB"/>
    <w:rsid w:val="00A8049A"/>
    <w:rsid w:val="00A804EC"/>
    <w:rsid w:val="00A807D6"/>
    <w:rsid w:val="00A8080C"/>
    <w:rsid w:val="00A8087A"/>
    <w:rsid w:val="00A808BF"/>
    <w:rsid w:val="00A808D7"/>
    <w:rsid w:val="00A80F04"/>
    <w:rsid w:val="00A81038"/>
    <w:rsid w:val="00A8104D"/>
    <w:rsid w:val="00A81477"/>
    <w:rsid w:val="00A817EA"/>
    <w:rsid w:val="00A81B43"/>
    <w:rsid w:val="00A81E85"/>
    <w:rsid w:val="00A824F7"/>
    <w:rsid w:val="00A82921"/>
    <w:rsid w:val="00A829E8"/>
    <w:rsid w:val="00A82D44"/>
    <w:rsid w:val="00A82F32"/>
    <w:rsid w:val="00A830DC"/>
    <w:rsid w:val="00A836C4"/>
    <w:rsid w:val="00A837F9"/>
    <w:rsid w:val="00A842D3"/>
    <w:rsid w:val="00A84513"/>
    <w:rsid w:val="00A84548"/>
    <w:rsid w:val="00A84B50"/>
    <w:rsid w:val="00A84B5F"/>
    <w:rsid w:val="00A84B80"/>
    <w:rsid w:val="00A84C1C"/>
    <w:rsid w:val="00A84F7B"/>
    <w:rsid w:val="00A84FD9"/>
    <w:rsid w:val="00A850C7"/>
    <w:rsid w:val="00A851E9"/>
    <w:rsid w:val="00A855BC"/>
    <w:rsid w:val="00A85942"/>
    <w:rsid w:val="00A85A9C"/>
    <w:rsid w:val="00A85B28"/>
    <w:rsid w:val="00A85D15"/>
    <w:rsid w:val="00A85D81"/>
    <w:rsid w:val="00A85D8E"/>
    <w:rsid w:val="00A85DD5"/>
    <w:rsid w:val="00A85E84"/>
    <w:rsid w:val="00A85F1F"/>
    <w:rsid w:val="00A86441"/>
    <w:rsid w:val="00A867F1"/>
    <w:rsid w:val="00A86867"/>
    <w:rsid w:val="00A86973"/>
    <w:rsid w:val="00A86C6D"/>
    <w:rsid w:val="00A86E55"/>
    <w:rsid w:val="00A8772D"/>
    <w:rsid w:val="00A8775D"/>
    <w:rsid w:val="00A87B8F"/>
    <w:rsid w:val="00A87C81"/>
    <w:rsid w:val="00A87CD4"/>
    <w:rsid w:val="00A90013"/>
    <w:rsid w:val="00A900A8"/>
    <w:rsid w:val="00A9017F"/>
    <w:rsid w:val="00A9025C"/>
    <w:rsid w:val="00A903E5"/>
    <w:rsid w:val="00A90630"/>
    <w:rsid w:val="00A90682"/>
    <w:rsid w:val="00A90702"/>
    <w:rsid w:val="00A90787"/>
    <w:rsid w:val="00A907A3"/>
    <w:rsid w:val="00A90927"/>
    <w:rsid w:val="00A90BE9"/>
    <w:rsid w:val="00A90C04"/>
    <w:rsid w:val="00A90DFE"/>
    <w:rsid w:val="00A9138F"/>
    <w:rsid w:val="00A916DE"/>
    <w:rsid w:val="00A918ED"/>
    <w:rsid w:val="00A91ED4"/>
    <w:rsid w:val="00A9242D"/>
    <w:rsid w:val="00A924BF"/>
    <w:rsid w:val="00A925EA"/>
    <w:rsid w:val="00A9268A"/>
    <w:rsid w:val="00A926A7"/>
    <w:rsid w:val="00A929B2"/>
    <w:rsid w:val="00A9304D"/>
    <w:rsid w:val="00A93219"/>
    <w:rsid w:val="00A937C4"/>
    <w:rsid w:val="00A93A9D"/>
    <w:rsid w:val="00A93C26"/>
    <w:rsid w:val="00A93DF1"/>
    <w:rsid w:val="00A93FF7"/>
    <w:rsid w:val="00A941B7"/>
    <w:rsid w:val="00A946B3"/>
    <w:rsid w:val="00A94741"/>
    <w:rsid w:val="00A953A0"/>
    <w:rsid w:val="00A9560C"/>
    <w:rsid w:val="00A95E57"/>
    <w:rsid w:val="00A963F9"/>
    <w:rsid w:val="00A96A1B"/>
    <w:rsid w:val="00A96AFD"/>
    <w:rsid w:val="00A96C58"/>
    <w:rsid w:val="00A96C86"/>
    <w:rsid w:val="00A97077"/>
    <w:rsid w:val="00A976C4"/>
    <w:rsid w:val="00A97A09"/>
    <w:rsid w:val="00A97AA8"/>
    <w:rsid w:val="00A97C26"/>
    <w:rsid w:val="00A97F9B"/>
    <w:rsid w:val="00AA02E2"/>
    <w:rsid w:val="00AA0D69"/>
    <w:rsid w:val="00AA0E71"/>
    <w:rsid w:val="00AA0F40"/>
    <w:rsid w:val="00AA0FD2"/>
    <w:rsid w:val="00AA1516"/>
    <w:rsid w:val="00AA154D"/>
    <w:rsid w:val="00AA1C69"/>
    <w:rsid w:val="00AA21C1"/>
    <w:rsid w:val="00AA253A"/>
    <w:rsid w:val="00AA2870"/>
    <w:rsid w:val="00AA2C5A"/>
    <w:rsid w:val="00AA2F88"/>
    <w:rsid w:val="00AA3106"/>
    <w:rsid w:val="00AA31D5"/>
    <w:rsid w:val="00AA3617"/>
    <w:rsid w:val="00AA4056"/>
    <w:rsid w:val="00AA440A"/>
    <w:rsid w:val="00AA4829"/>
    <w:rsid w:val="00AA4AAF"/>
    <w:rsid w:val="00AA4B3D"/>
    <w:rsid w:val="00AA4C4F"/>
    <w:rsid w:val="00AA4D41"/>
    <w:rsid w:val="00AA547C"/>
    <w:rsid w:val="00AA5FEF"/>
    <w:rsid w:val="00AA6123"/>
    <w:rsid w:val="00AA6357"/>
    <w:rsid w:val="00AA66E0"/>
    <w:rsid w:val="00AA6A09"/>
    <w:rsid w:val="00AA6C32"/>
    <w:rsid w:val="00AA6CEE"/>
    <w:rsid w:val="00AA6CF8"/>
    <w:rsid w:val="00AA6FDD"/>
    <w:rsid w:val="00AA73C4"/>
    <w:rsid w:val="00AA7677"/>
    <w:rsid w:val="00AA76DE"/>
    <w:rsid w:val="00AA7BD5"/>
    <w:rsid w:val="00AA7D77"/>
    <w:rsid w:val="00AA7F49"/>
    <w:rsid w:val="00AB058B"/>
    <w:rsid w:val="00AB06D5"/>
    <w:rsid w:val="00AB09AE"/>
    <w:rsid w:val="00AB0C7C"/>
    <w:rsid w:val="00AB0E03"/>
    <w:rsid w:val="00AB1132"/>
    <w:rsid w:val="00AB1392"/>
    <w:rsid w:val="00AB199E"/>
    <w:rsid w:val="00AB1B02"/>
    <w:rsid w:val="00AB1B1B"/>
    <w:rsid w:val="00AB2100"/>
    <w:rsid w:val="00AB2B35"/>
    <w:rsid w:val="00AB2B53"/>
    <w:rsid w:val="00AB2C08"/>
    <w:rsid w:val="00AB2E26"/>
    <w:rsid w:val="00AB2E7C"/>
    <w:rsid w:val="00AB32DD"/>
    <w:rsid w:val="00AB3475"/>
    <w:rsid w:val="00AB35C6"/>
    <w:rsid w:val="00AB3612"/>
    <w:rsid w:val="00AB36B7"/>
    <w:rsid w:val="00AB3711"/>
    <w:rsid w:val="00AB3B22"/>
    <w:rsid w:val="00AB3BE7"/>
    <w:rsid w:val="00AB3D1A"/>
    <w:rsid w:val="00AB3D4F"/>
    <w:rsid w:val="00AB3E7E"/>
    <w:rsid w:val="00AB409B"/>
    <w:rsid w:val="00AB4949"/>
    <w:rsid w:val="00AB4AED"/>
    <w:rsid w:val="00AB4B27"/>
    <w:rsid w:val="00AB4FB0"/>
    <w:rsid w:val="00AB519A"/>
    <w:rsid w:val="00AB5251"/>
    <w:rsid w:val="00AB528C"/>
    <w:rsid w:val="00AB536C"/>
    <w:rsid w:val="00AB5597"/>
    <w:rsid w:val="00AB575E"/>
    <w:rsid w:val="00AB5832"/>
    <w:rsid w:val="00AB5BD4"/>
    <w:rsid w:val="00AB5BD5"/>
    <w:rsid w:val="00AB5D90"/>
    <w:rsid w:val="00AB5EE7"/>
    <w:rsid w:val="00AB64B5"/>
    <w:rsid w:val="00AB66AA"/>
    <w:rsid w:val="00AB6753"/>
    <w:rsid w:val="00AB6847"/>
    <w:rsid w:val="00AB6858"/>
    <w:rsid w:val="00AB699B"/>
    <w:rsid w:val="00AB6B63"/>
    <w:rsid w:val="00AB6CF3"/>
    <w:rsid w:val="00AB6EC3"/>
    <w:rsid w:val="00AB6F06"/>
    <w:rsid w:val="00AB7075"/>
    <w:rsid w:val="00AB70D5"/>
    <w:rsid w:val="00AB7444"/>
    <w:rsid w:val="00AB75D4"/>
    <w:rsid w:val="00AB7634"/>
    <w:rsid w:val="00AB7663"/>
    <w:rsid w:val="00AB7D8D"/>
    <w:rsid w:val="00AC0164"/>
    <w:rsid w:val="00AC01DA"/>
    <w:rsid w:val="00AC0C96"/>
    <w:rsid w:val="00AC0CD1"/>
    <w:rsid w:val="00AC0CDE"/>
    <w:rsid w:val="00AC0D2B"/>
    <w:rsid w:val="00AC0F3A"/>
    <w:rsid w:val="00AC10D7"/>
    <w:rsid w:val="00AC135D"/>
    <w:rsid w:val="00AC17A7"/>
    <w:rsid w:val="00AC22F6"/>
    <w:rsid w:val="00AC2371"/>
    <w:rsid w:val="00AC2408"/>
    <w:rsid w:val="00AC273E"/>
    <w:rsid w:val="00AC2742"/>
    <w:rsid w:val="00AC2FBB"/>
    <w:rsid w:val="00AC34CA"/>
    <w:rsid w:val="00AC3610"/>
    <w:rsid w:val="00AC387F"/>
    <w:rsid w:val="00AC3935"/>
    <w:rsid w:val="00AC3A7F"/>
    <w:rsid w:val="00AC3BF0"/>
    <w:rsid w:val="00AC4367"/>
    <w:rsid w:val="00AC45B0"/>
    <w:rsid w:val="00AC4DF1"/>
    <w:rsid w:val="00AC5067"/>
    <w:rsid w:val="00AC555F"/>
    <w:rsid w:val="00AC566B"/>
    <w:rsid w:val="00AC5682"/>
    <w:rsid w:val="00AC5705"/>
    <w:rsid w:val="00AC5724"/>
    <w:rsid w:val="00AC5D46"/>
    <w:rsid w:val="00AC62E1"/>
    <w:rsid w:val="00AC6550"/>
    <w:rsid w:val="00AC6A28"/>
    <w:rsid w:val="00AC6AE3"/>
    <w:rsid w:val="00AC6F65"/>
    <w:rsid w:val="00AC7B69"/>
    <w:rsid w:val="00AC7DB2"/>
    <w:rsid w:val="00AD0282"/>
    <w:rsid w:val="00AD043D"/>
    <w:rsid w:val="00AD04CE"/>
    <w:rsid w:val="00AD0CDE"/>
    <w:rsid w:val="00AD0E39"/>
    <w:rsid w:val="00AD0E4E"/>
    <w:rsid w:val="00AD0F96"/>
    <w:rsid w:val="00AD1075"/>
    <w:rsid w:val="00AD1120"/>
    <w:rsid w:val="00AD127D"/>
    <w:rsid w:val="00AD158C"/>
    <w:rsid w:val="00AD184B"/>
    <w:rsid w:val="00AD1F90"/>
    <w:rsid w:val="00AD297A"/>
    <w:rsid w:val="00AD2A8D"/>
    <w:rsid w:val="00AD2D7C"/>
    <w:rsid w:val="00AD2DDE"/>
    <w:rsid w:val="00AD2FA2"/>
    <w:rsid w:val="00AD3440"/>
    <w:rsid w:val="00AD3684"/>
    <w:rsid w:val="00AD38F7"/>
    <w:rsid w:val="00AD39BB"/>
    <w:rsid w:val="00AD3DBD"/>
    <w:rsid w:val="00AD3DC5"/>
    <w:rsid w:val="00AD4224"/>
    <w:rsid w:val="00AD497C"/>
    <w:rsid w:val="00AD5168"/>
    <w:rsid w:val="00AD533A"/>
    <w:rsid w:val="00AD54FA"/>
    <w:rsid w:val="00AD5715"/>
    <w:rsid w:val="00AD5794"/>
    <w:rsid w:val="00AD583D"/>
    <w:rsid w:val="00AD5AF1"/>
    <w:rsid w:val="00AD5FA0"/>
    <w:rsid w:val="00AD5FBF"/>
    <w:rsid w:val="00AD6112"/>
    <w:rsid w:val="00AD6128"/>
    <w:rsid w:val="00AD6293"/>
    <w:rsid w:val="00AD6952"/>
    <w:rsid w:val="00AD6BF1"/>
    <w:rsid w:val="00AD754E"/>
    <w:rsid w:val="00AD7605"/>
    <w:rsid w:val="00AD7684"/>
    <w:rsid w:val="00AD779F"/>
    <w:rsid w:val="00AD79AF"/>
    <w:rsid w:val="00AD7C6B"/>
    <w:rsid w:val="00AD7D94"/>
    <w:rsid w:val="00AD7DFC"/>
    <w:rsid w:val="00AD7EC4"/>
    <w:rsid w:val="00AE02E2"/>
    <w:rsid w:val="00AE0545"/>
    <w:rsid w:val="00AE0B8B"/>
    <w:rsid w:val="00AE0CDB"/>
    <w:rsid w:val="00AE0D45"/>
    <w:rsid w:val="00AE10D9"/>
    <w:rsid w:val="00AE13DE"/>
    <w:rsid w:val="00AE1402"/>
    <w:rsid w:val="00AE142A"/>
    <w:rsid w:val="00AE1714"/>
    <w:rsid w:val="00AE1F33"/>
    <w:rsid w:val="00AE2622"/>
    <w:rsid w:val="00AE278A"/>
    <w:rsid w:val="00AE29C4"/>
    <w:rsid w:val="00AE29E7"/>
    <w:rsid w:val="00AE2AF7"/>
    <w:rsid w:val="00AE2C4A"/>
    <w:rsid w:val="00AE32E9"/>
    <w:rsid w:val="00AE33E0"/>
    <w:rsid w:val="00AE37E6"/>
    <w:rsid w:val="00AE398D"/>
    <w:rsid w:val="00AE3B77"/>
    <w:rsid w:val="00AE3C3B"/>
    <w:rsid w:val="00AE407E"/>
    <w:rsid w:val="00AE426E"/>
    <w:rsid w:val="00AE4815"/>
    <w:rsid w:val="00AE4A54"/>
    <w:rsid w:val="00AE4C19"/>
    <w:rsid w:val="00AE5238"/>
    <w:rsid w:val="00AE54FC"/>
    <w:rsid w:val="00AE6261"/>
    <w:rsid w:val="00AE6268"/>
    <w:rsid w:val="00AE684A"/>
    <w:rsid w:val="00AE70CB"/>
    <w:rsid w:val="00AE72AE"/>
    <w:rsid w:val="00AE7312"/>
    <w:rsid w:val="00AE7346"/>
    <w:rsid w:val="00AE7377"/>
    <w:rsid w:val="00AE7977"/>
    <w:rsid w:val="00AF00F2"/>
    <w:rsid w:val="00AF080D"/>
    <w:rsid w:val="00AF0A59"/>
    <w:rsid w:val="00AF0B28"/>
    <w:rsid w:val="00AF0B31"/>
    <w:rsid w:val="00AF0F3A"/>
    <w:rsid w:val="00AF1946"/>
    <w:rsid w:val="00AF1C23"/>
    <w:rsid w:val="00AF1F68"/>
    <w:rsid w:val="00AF24C2"/>
    <w:rsid w:val="00AF26A5"/>
    <w:rsid w:val="00AF2746"/>
    <w:rsid w:val="00AF2747"/>
    <w:rsid w:val="00AF29E6"/>
    <w:rsid w:val="00AF2A74"/>
    <w:rsid w:val="00AF2B29"/>
    <w:rsid w:val="00AF3197"/>
    <w:rsid w:val="00AF33FA"/>
    <w:rsid w:val="00AF36E3"/>
    <w:rsid w:val="00AF38FF"/>
    <w:rsid w:val="00AF3C78"/>
    <w:rsid w:val="00AF3D83"/>
    <w:rsid w:val="00AF4139"/>
    <w:rsid w:val="00AF42A2"/>
    <w:rsid w:val="00AF447B"/>
    <w:rsid w:val="00AF4B73"/>
    <w:rsid w:val="00AF4DAE"/>
    <w:rsid w:val="00AF4F3E"/>
    <w:rsid w:val="00AF5097"/>
    <w:rsid w:val="00AF50F8"/>
    <w:rsid w:val="00AF5711"/>
    <w:rsid w:val="00AF5903"/>
    <w:rsid w:val="00AF5E08"/>
    <w:rsid w:val="00AF5E7E"/>
    <w:rsid w:val="00AF6313"/>
    <w:rsid w:val="00AF64F3"/>
    <w:rsid w:val="00AF6638"/>
    <w:rsid w:val="00AF66A5"/>
    <w:rsid w:val="00AF66FD"/>
    <w:rsid w:val="00AF6F12"/>
    <w:rsid w:val="00AF70B9"/>
    <w:rsid w:val="00AF70DE"/>
    <w:rsid w:val="00AF725A"/>
    <w:rsid w:val="00AF72C5"/>
    <w:rsid w:val="00AF75DD"/>
    <w:rsid w:val="00AF7744"/>
    <w:rsid w:val="00AF7BC6"/>
    <w:rsid w:val="00AF7DD3"/>
    <w:rsid w:val="00AF7E8A"/>
    <w:rsid w:val="00B00082"/>
    <w:rsid w:val="00B0014B"/>
    <w:rsid w:val="00B00613"/>
    <w:rsid w:val="00B00AAE"/>
    <w:rsid w:val="00B0138F"/>
    <w:rsid w:val="00B01566"/>
    <w:rsid w:val="00B02583"/>
    <w:rsid w:val="00B025C1"/>
    <w:rsid w:val="00B02715"/>
    <w:rsid w:val="00B02747"/>
    <w:rsid w:val="00B02B0B"/>
    <w:rsid w:val="00B02B70"/>
    <w:rsid w:val="00B02B91"/>
    <w:rsid w:val="00B02C40"/>
    <w:rsid w:val="00B02FCF"/>
    <w:rsid w:val="00B03112"/>
    <w:rsid w:val="00B03165"/>
    <w:rsid w:val="00B03580"/>
    <w:rsid w:val="00B03BDD"/>
    <w:rsid w:val="00B04309"/>
    <w:rsid w:val="00B046D8"/>
    <w:rsid w:val="00B047C8"/>
    <w:rsid w:val="00B048B5"/>
    <w:rsid w:val="00B05089"/>
    <w:rsid w:val="00B058F7"/>
    <w:rsid w:val="00B05A55"/>
    <w:rsid w:val="00B05E28"/>
    <w:rsid w:val="00B05FB5"/>
    <w:rsid w:val="00B05FFB"/>
    <w:rsid w:val="00B06702"/>
    <w:rsid w:val="00B068C9"/>
    <w:rsid w:val="00B06F0B"/>
    <w:rsid w:val="00B07369"/>
    <w:rsid w:val="00B073E0"/>
    <w:rsid w:val="00B075C5"/>
    <w:rsid w:val="00B079FD"/>
    <w:rsid w:val="00B07AAD"/>
    <w:rsid w:val="00B07DD7"/>
    <w:rsid w:val="00B07E86"/>
    <w:rsid w:val="00B07FA1"/>
    <w:rsid w:val="00B10134"/>
    <w:rsid w:val="00B102E8"/>
    <w:rsid w:val="00B10405"/>
    <w:rsid w:val="00B1058B"/>
    <w:rsid w:val="00B10921"/>
    <w:rsid w:val="00B10CAB"/>
    <w:rsid w:val="00B11201"/>
    <w:rsid w:val="00B118CC"/>
    <w:rsid w:val="00B11D4F"/>
    <w:rsid w:val="00B11E3A"/>
    <w:rsid w:val="00B11ECE"/>
    <w:rsid w:val="00B12162"/>
    <w:rsid w:val="00B12482"/>
    <w:rsid w:val="00B124EC"/>
    <w:rsid w:val="00B127C8"/>
    <w:rsid w:val="00B12B11"/>
    <w:rsid w:val="00B12D2F"/>
    <w:rsid w:val="00B13643"/>
    <w:rsid w:val="00B1365C"/>
    <w:rsid w:val="00B13730"/>
    <w:rsid w:val="00B13821"/>
    <w:rsid w:val="00B13AB6"/>
    <w:rsid w:val="00B13C32"/>
    <w:rsid w:val="00B140B4"/>
    <w:rsid w:val="00B1435E"/>
    <w:rsid w:val="00B1447C"/>
    <w:rsid w:val="00B14771"/>
    <w:rsid w:val="00B14877"/>
    <w:rsid w:val="00B14A1F"/>
    <w:rsid w:val="00B14AB5"/>
    <w:rsid w:val="00B14D89"/>
    <w:rsid w:val="00B14DA8"/>
    <w:rsid w:val="00B14DD1"/>
    <w:rsid w:val="00B15292"/>
    <w:rsid w:val="00B15722"/>
    <w:rsid w:val="00B15A3A"/>
    <w:rsid w:val="00B15CD3"/>
    <w:rsid w:val="00B15D3B"/>
    <w:rsid w:val="00B16264"/>
    <w:rsid w:val="00B16511"/>
    <w:rsid w:val="00B16785"/>
    <w:rsid w:val="00B1680E"/>
    <w:rsid w:val="00B16A7F"/>
    <w:rsid w:val="00B16ED6"/>
    <w:rsid w:val="00B17337"/>
    <w:rsid w:val="00B17356"/>
    <w:rsid w:val="00B17715"/>
    <w:rsid w:val="00B179B1"/>
    <w:rsid w:val="00B17BEB"/>
    <w:rsid w:val="00B17C19"/>
    <w:rsid w:val="00B17F46"/>
    <w:rsid w:val="00B200C8"/>
    <w:rsid w:val="00B20418"/>
    <w:rsid w:val="00B207AB"/>
    <w:rsid w:val="00B2087E"/>
    <w:rsid w:val="00B20A73"/>
    <w:rsid w:val="00B20BDD"/>
    <w:rsid w:val="00B20E09"/>
    <w:rsid w:val="00B213DE"/>
    <w:rsid w:val="00B213E8"/>
    <w:rsid w:val="00B2140E"/>
    <w:rsid w:val="00B2141E"/>
    <w:rsid w:val="00B2149F"/>
    <w:rsid w:val="00B2166F"/>
    <w:rsid w:val="00B221EE"/>
    <w:rsid w:val="00B22308"/>
    <w:rsid w:val="00B2246A"/>
    <w:rsid w:val="00B224B4"/>
    <w:rsid w:val="00B224B5"/>
    <w:rsid w:val="00B22637"/>
    <w:rsid w:val="00B2277C"/>
    <w:rsid w:val="00B22D23"/>
    <w:rsid w:val="00B22D42"/>
    <w:rsid w:val="00B22E1F"/>
    <w:rsid w:val="00B23D41"/>
    <w:rsid w:val="00B23FD7"/>
    <w:rsid w:val="00B246D1"/>
    <w:rsid w:val="00B24A10"/>
    <w:rsid w:val="00B24A98"/>
    <w:rsid w:val="00B24BD1"/>
    <w:rsid w:val="00B24D8C"/>
    <w:rsid w:val="00B24DD9"/>
    <w:rsid w:val="00B250EC"/>
    <w:rsid w:val="00B2525E"/>
    <w:rsid w:val="00B25348"/>
    <w:rsid w:val="00B2580A"/>
    <w:rsid w:val="00B25955"/>
    <w:rsid w:val="00B25AA5"/>
    <w:rsid w:val="00B25FFE"/>
    <w:rsid w:val="00B261B8"/>
    <w:rsid w:val="00B262CE"/>
    <w:rsid w:val="00B2633B"/>
    <w:rsid w:val="00B263F7"/>
    <w:rsid w:val="00B265E8"/>
    <w:rsid w:val="00B26A22"/>
    <w:rsid w:val="00B27011"/>
    <w:rsid w:val="00B271A9"/>
    <w:rsid w:val="00B27E25"/>
    <w:rsid w:val="00B30009"/>
    <w:rsid w:val="00B30338"/>
    <w:rsid w:val="00B30356"/>
    <w:rsid w:val="00B30423"/>
    <w:rsid w:val="00B306A9"/>
    <w:rsid w:val="00B306D9"/>
    <w:rsid w:val="00B307D0"/>
    <w:rsid w:val="00B30834"/>
    <w:rsid w:val="00B30B5E"/>
    <w:rsid w:val="00B31412"/>
    <w:rsid w:val="00B31C68"/>
    <w:rsid w:val="00B31DDB"/>
    <w:rsid w:val="00B31FA9"/>
    <w:rsid w:val="00B32028"/>
    <w:rsid w:val="00B32190"/>
    <w:rsid w:val="00B323E7"/>
    <w:rsid w:val="00B32B95"/>
    <w:rsid w:val="00B32DD7"/>
    <w:rsid w:val="00B33019"/>
    <w:rsid w:val="00B33204"/>
    <w:rsid w:val="00B3343F"/>
    <w:rsid w:val="00B3363C"/>
    <w:rsid w:val="00B33A08"/>
    <w:rsid w:val="00B33BD5"/>
    <w:rsid w:val="00B33E90"/>
    <w:rsid w:val="00B33FD4"/>
    <w:rsid w:val="00B34434"/>
    <w:rsid w:val="00B34602"/>
    <w:rsid w:val="00B3464F"/>
    <w:rsid w:val="00B348E1"/>
    <w:rsid w:val="00B34991"/>
    <w:rsid w:val="00B34D64"/>
    <w:rsid w:val="00B34F40"/>
    <w:rsid w:val="00B3554D"/>
    <w:rsid w:val="00B35681"/>
    <w:rsid w:val="00B35DDE"/>
    <w:rsid w:val="00B3633A"/>
    <w:rsid w:val="00B369BC"/>
    <w:rsid w:val="00B36A82"/>
    <w:rsid w:val="00B36CB5"/>
    <w:rsid w:val="00B36F3F"/>
    <w:rsid w:val="00B372DA"/>
    <w:rsid w:val="00B37410"/>
    <w:rsid w:val="00B37728"/>
    <w:rsid w:val="00B37CEA"/>
    <w:rsid w:val="00B40070"/>
    <w:rsid w:val="00B40539"/>
    <w:rsid w:val="00B40AA2"/>
    <w:rsid w:val="00B40E32"/>
    <w:rsid w:val="00B4186F"/>
    <w:rsid w:val="00B41F8B"/>
    <w:rsid w:val="00B420A6"/>
    <w:rsid w:val="00B4232F"/>
    <w:rsid w:val="00B429EA"/>
    <w:rsid w:val="00B42B95"/>
    <w:rsid w:val="00B42D57"/>
    <w:rsid w:val="00B42D5D"/>
    <w:rsid w:val="00B431DF"/>
    <w:rsid w:val="00B43A56"/>
    <w:rsid w:val="00B43D20"/>
    <w:rsid w:val="00B43EC0"/>
    <w:rsid w:val="00B43F03"/>
    <w:rsid w:val="00B441BF"/>
    <w:rsid w:val="00B44248"/>
    <w:rsid w:val="00B4434A"/>
    <w:rsid w:val="00B44382"/>
    <w:rsid w:val="00B443D8"/>
    <w:rsid w:val="00B446AC"/>
    <w:rsid w:val="00B447FC"/>
    <w:rsid w:val="00B450DF"/>
    <w:rsid w:val="00B4531F"/>
    <w:rsid w:val="00B45756"/>
    <w:rsid w:val="00B45ECE"/>
    <w:rsid w:val="00B46137"/>
    <w:rsid w:val="00B46173"/>
    <w:rsid w:val="00B461A3"/>
    <w:rsid w:val="00B461EF"/>
    <w:rsid w:val="00B46955"/>
    <w:rsid w:val="00B46E77"/>
    <w:rsid w:val="00B47227"/>
    <w:rsid w:val="00B474AA"/>
    <w:rsid w:val="00B47C3B"/>
    <w:rsid w:val="00B50D5A"/>
    <w:rsid w:val="00B510AE"/>
    <w:rsid w:val="00B51385"/>
    <w:rsid w:val="00B51924"/>
    <w:rsid w:val="00B51BA8"/>
    <w:rsid w:val="00B520C4"/>
    <w:rsid w:val="00B5222B"/>
    <w:rsid w:val="00B52494"/>
    <w:rsid w:val="00B52544"/>
    <w:rsid w:val="00B527C6"/>
    <w:rsid w:val="00B529B7"/>
    <w:rsid w:val="00B52BB2"/>
    <w:rsid w:val="00B532A3"/>
    <w:rsid w:val="00B534A5"/>
    <w:rsid w:val="00B53D2E"/>
    <w:rsid w:val="00B5493A"/>
    <w:rsid w:val="00B54B51"/>
    <w:rsid w:val="00B54B6E"/>
    <w:rsid w:val="00B54BF2"/>
    <w:rsid w:val="00B54F79"/>
    <w:rsid w:val="00B5500A"/>
    <w:rsid w:val="00B552E7"/>
    <w:rsid w:val="00B5547B"/>
    <w:rsid w:val="00B555CB"/>
    <w:rsid w:val="00B55651"/>
    <w:rsid w:val="00B55AD1"/>
    <w:rsid w:val="00B56350"/>
    <w:rsid w:val="00B567DA"/>
    <w:rsid w:val="00B56FD1"/>
    <w:rsid w:val="00B57334"/>
    <w:rsid w:val="00B573AE"/>
    <w:rsid w:val="00B577B7"/>
    <w:rsid w:val="00B5793A"/>
    <w:rsid w:val="00B57A05"/>
    <w:rsid w:val="00B57A8D"/>
    <w:rsid w:val="00B57CE5"/>
    <w:rsid w:val="00B60096"/>
    <w:rsid w:val="00B60121"/>
    <w:rsid w:val="00B601AA"/>
    <w:rsid w:val="00B608BD"/>
    <w:rsid w:val="00B60C3E"/>
    <w:rsid w:val="00B61440"/>
    <w:rsid w:val="00B614C9"/>
    <w:rsid w:val="00B61573"/>
    <w:rsid w:val="00B61756"/>
    <w:rsid w:val="00B61F96"/>
    <w:rsid w:val="00B62777"/>
    <w:rsid w:val="00B62962"/>
    <w:rsid w:val="00B6296C"/>
    <w:rsid w:val="00B63013"/>
    <w:rsid w:val="00B6320E"/>
    <w:rsid w:val="00B6377B"/>
    <w:rsid w:val="00B63A57"/>
    <w:rsid w:val="00B63A81"/>
    <w:rsid w:val="00B63CE2"/>
    <w:rsid w:val="00B63F99"/>
    <w:rsid w:val="00B640C6"/>
    <w:rsid w:val="00B6431C"/>
    <w:rsid w:val="00B6473B"/>
    <w:rsid w:val="00B6489E"/>
    <w:rsid w:val="00B648A6"/>
    <w:rsid w:val="00B6490C"/>
    <w:rsid w:val="00B649DE"/>
    <w:rsid w:val="00B64CCC"/>
    <w:rsid w:val="00B64D02"/>
    <w:rsid w:val="00B64E2D"/>
    <w:rsid w:val="00B650A4"/>
    <w:rsid w:val="00B65AA3"/>
    <w:rsid w:val="00B65C37"/>
    <w:rsid w:val="00B65D86"/>
    <w:rsid w:val="00B65E42"/>
    <w:rsid w:val="00B65FF5"/>
    <w:rsid w:val="00B66325"/>
    <w:rsid w:val="00B669C2"/>
    <w:rsid w:val="00B66E89"/>
    <w:rsid w:val="00B66F8B"/>
    <w:rsid w:val="00B67310"/>
    <w:rsid w:val="00B67427"/>
    <w:rsid w:val="00B674D6"/>
    <w:rsid w:val="00B67603"/>
    <w:rsid w:val="00B676BA"/>
    <w:rsid w:val="00B676C4"/>
    <w:rsid w:val="00B679E3"/>
    <w:rsid w:val="00B67DF6"/>
    <w:rsid w:val="00B67E3D"/>
    <w:rsid w:val="00B7001B"/>
    <w:rsid w:val="00B70110"/>
    <w:rsid w:val="00B70723"/>
    <w:rsid w:val="00B70895"/>
    <w:rsid w:val="00B708A2"/>
    <w:rsid w:val="00B708A9"/>
    <w:rsid w:val="00B70BE4"/>
    <w:rsid w:val="00B70C1A"/>
    <w:rsid w:val="00B70D6D"/>
    <w:rsid w:val="00B70DE5"/>
    <w:rsid w:val="00B71102"/>
    <w:rsid w:val="00B71329"/>
    <w:rsid w:val="00B716B6"/>
    <w:rsid w:val="00B719B4"/>
    <w:rsid w:val="00B727BF"/>
    <w:rsid w:val="00B7289F"/>
    <w:rsid w:val="00B72B1B"/>
    <w:rsid w:val="00B72E0B"/>
    <w:rsid w:val="00B72E73"/>
    <w:rsid w:val="00B7331C"/>
    <w:rsid w:val="00B7359E"/>
    <w:rsid w:val="00B736F5"/>
    <w:rsid w:val="00B73920"/>
    <w:rsid w:val="00B74066"/>
    <w:rsid w:val="00B743A5"/>
    <w:rsid w:val="00B7446C"/>
    <w:rsid w:val="00B74A7D"/>
    <w:rsid w:val="00B74C88"/>
    <w:rsid w:val="00B74CD9"/>
    <w:rsid w:val="00B754AF"/>
    <w:rsid w:val="00B7554B"/>
    <w:rsid w:val="00B75D8F"/>
    <w:rsid w:val="00B76316"/>
    <w:rsid w:val="00B7653C"/>
    <w:rsid w:val="00B765F0"/>
    <w:rsid w:val="00B7677A"/>
    <w:rsid w:val="00B76DD2"/>
    <w:rsid w:val="00B76EBD"/>
    <w:rsid w:val="00B76F37"/>
    <w:rsid w:val="00B76FAD"/>
    <w:rsid w:val="00B77257"/>
    <w:rsid w:val="00B773EF"/>
    <w:rsid w:val="00B775DE"/>
    <w:rsid w:val="00B77D52"/>
    <w:rsid w:val="00B77EE4"/>
    <w:rsid w:val="00B80297"/>
    <w:rsid w:val="00B803EE"/>
    <w:rsid w:val="00B8048B"/>
    <w:rsid w:val="00B80541"/>
    <w:rsid w:val="00B8094E"/>
    <w:rsid w:val="00B80A00"/>
    <w:rsid w:val="00B80BDF"/>
    <w:rsid w:val="00B8115A"/>
    <w:rsid w:val="00B8148F"/>
    <w:rsid w:val="00B81519"/>
    <w:rsid w:val="00B8168F"/>
    <w:rsid w:val="00B81962"/>
    <w:rsid w:val="00B81DAC"/>
    <w:rsid w:val="00B81E6B"/>
    <w:rsid w:val="00B81FAD"/>
    <w:rsid w:val="00B82039"/>
    <w:rsid w:val="00B822FB"/>
    <w:rsid w:val="00B82687"/>
    <w:rsid w:val="00B82DF0"/>
    <w:rsid w:val="00B8305E"/>
    <w:rsid w:val="00B83075"/>
    <w:rsid w:val="00B8309F"/>
    <w:rsid w:val="00B8328A"/>
    <w:rsid w:val="00B834D0"/>
    <w:rsid w:val="00B83BE9"/>
    <w:rsid w:val="00B83C26"/>
    <w:rsid w:val="00B83CDC"/>
    <w:rsid w:val="00B84211"/>
    <w:rsid w:val="00B8453B"/>
    <w:rsid w:val="00B84679"/>
    <w:rsid w:val="00B8498F"/>
    <w:rsid w:val="00B84B99"/>
    <w:rsid w:val="00B85295"/>
    <w:rsid w:val="00B865A3"/>
    <w:rsid w:val="00B8664C"/>
    <w:rsid w:val="00B8692D"/>
    <w:rsid w:val="00B86B3E"/>
    <w:rsid w:val="00B86BF4"/>
    <w:rsid w:val="00B871F2"/>
    <w:rsid w:val="00B872E0"/>
    <w:rsid w:val="00B87318"/>
    <w:rsid w:val="00B873D4"/>
    <w:rsid w:val="00B87621"/>
    <w:rsid w:val="00B87938"/>
    <w:rsid w:val="00B9053A"/>
    <w:rsid w:val="00B905EF"/>
    <w:rsid w:val="00B9072D"/>
    <w:rsid w:val="00B90820"/>
    <w:rsid w:val="00B908C8"/>
    <w:rsid w:val="00B90A2E"/>
    <w:rsid w:val="00B910D7"/>
    <w:rsid w:val="00B915A4"/>
    <w:rsid w:val="00B91A26"/>
    <w:rsid w:val="00B91B86"/>
    <w:rsid w:val="00B920B0"/>
    <w:rsid w:val="00B92578"/>
    <w:rsid w:val="00B92B3F"/>
    <w:rsid w:val="00B92BD8"/>
    <w:rsid w:val="00B92E35"/>
    <w:rsid w:val="00B92F76"/>
    <w:rsid w:val="00B92FFE"/>
    <w:rsid w:val="00B9310C"/>
    <w:rsid w:val="00B93273"/>
    <w:rsid w:val="00B9330D"/>
    <w:rsid w:val="00B935B4"/>
    <w:rsid w:val="00B936E9"/>
    <w:rsid w:val="00B93CEE"/>
    <w:rsid w:val="00B93F2B"/>
    <w:rsid w:val="00B94201"/>
    <w:rsid w:val="00B94528"/>
    <w:rsid w:val="00B94868"/>
    <w:rsid w:val="00B94F28"/>
    <w:rsid w:val="00B95A2F"/>
    <w:rsid w:val="00B95FFA"/>
    <w:rsid w:val="00B96099"/>
    <w:rsid w:val="00B96886"/>
    <w:rsid w:val="00B96E3B"/>
    <w:rsid w:val="00B96EDA"/>
    <w:rsid w:val="00B96FB2"/>
    <w:rsid w:val="00B970F5"/>
    <w:rsid w:val="00B97193"/>
    <w:rsid w:val="00B975BB"/>
    <w:rsid w:val="00B97808"/>
    <w:rsid w:val="00B97BF2"/>
    <w:rsid w:val="00B97ED5"/>
    <w:rsid w:val="00BA04C3"/>
    <w:rsid w:val="00BA085C"/>
    <w:rsid w:val="00BA0BAD"/>
    <w:rsid w:val="00BA0C95"/>
    <w:rsid w:val="00BA0FAB"/>
    <w:rsid w:val="00BA1082"/>
    <w:rsid w:val="00BA1401"/>
    <w:rsid w:val="00BA1830"/>
    <w:rsid w:val="00BA1D18"/>
    <w:rsid w:val="00BA2311"/>
    <w:rsid w:val="00BA2325"/>
    <w:rsid w:val="00BA2A84"/>
    <w:rsid w:val="00BA2EB4"/>
    <w:rsid w:val="00BA2F7A"/>
    <w:rsid w:val="00BA3281"/>
    <w:rsid w:val="00BA33FB"/>
    <w:rsid w:val="00BA36A5"/>
    <w:rsid w:val="00BA3976"/>
    <w:rsid w:val="00BA3B9A"/>
    <w:rsid w:val="00BA43C3"/>
    <w:rsid w:val="00BA449D"/>
    <w:rsid w:val="00BA46D5"/>
    <w:rsid w:val="00BA4994"/>
    <w:rsid w:val="00BA4A64"/>
    <w:rsid w:val="00BA4BA3"/>
    <w:rsid w:val="00BA4E0F"/>
    <w:rsid w:val="00BA4F76"/>
    <w:rsid w:val="00BA520E"/>
    <w:rsid w:val="00BA53E5"/>
    <w:rsid w:val="00BA57F1"/>
    <w:rsid w:val="00BA5CD0"/>
    <w:rsid w:val="00BA5FB3"/>
    <w:rsid w:val="00BA6084"/>
    <w:rsid w:val="00BA639C"/>
    <w:rsid w:val="00BA647D"/>
    <w:rsid w:val="00BA670C"/>
    <w:rsid w:val="00BA6ECF"/>
    <w:rsid w:val="00BA702F"/>
    <w:rsid w:val="00BA70FE"/>
    <w:rsid w:val="00BA781A"/>
    <w:rsid w:val="00BA7900"/>
    <w:rsid w:val="00BA7982"/>
    <w:rsid w:val="00BA7C4A"/>
    <w:rsid w:val="00BA7F2F"/>
    <w:rsid w:val="00BB0501"/>
    <w:rsid w:val="00BB0663"/>
    <w:rsid w:val="00BB089F"/>
    <w:rsid w:val="00BB0B8C"/>
    <w:rsid w:val="00BB0E4D"/>
    <w:rsid w:val="00BB10CE"/>
    <w:rsid w:val="00BB14DE"/>
    <w:rsid w:val="00BB15A6"/>
    <w:rsid w:val="00BB17CD"/>
    <w:rsid w:val="00BB19A5"/>
    <w:rsid w:val="00BB1BD9"/>
    <w:rsid w:val="00BB1D72"/>
    <w:rsid w:val="00BB2044"/>
    <w:rsid w:val="00BB21E4"/>
    <w:rsid w:val="00BB24C5"/>
    <w:rsid w:val="00BB2672"/>
    <w:rsid w:val="00BB2692"/>
    <w:rsid w:val="00BB27B2"/>
    <w:rsid w:val="00BB28E3"/>
    <w:rsid w:val="00BB2D46"/>
    <w:rsid w:val="00BB2FE3"/>
    <w:rsid w:val="00BB3D8D"/>
    <w:rsid w:val="00BB4053"/>
    <w:rsid w:val="00BB4098"/>
    <w:rsid w:val="00BB42E2"/>
    <w:rsid w:val="00BB4BE3"/>
    <w:rsid w:val="00BB5551"/>
    <w:rsid w:val="00BB5566"/>
    <w:rsid w:val="00BB557A"/>
    <w:rsid w:val="00BB5627"/>
    <w:rsid w:val="00BB5B1E"/>
    <w:rsid w:val="00BB61B4"/>
    <w:rsid w:val="00BB6699"/>
    <w:rsid w:val="00BB6C00"/>
    <w:rsid w:val="00BB6C2F"/>
    <w:rsid w:val="00BB6C5C"/>
    <w:rsid w:val="00BB6C65"/>
    <w:rsid w:val="00BB7310"/>
    <w:rsid w:val="00BB7B18"/>
    <w:rsid w:val="00BB7C71"/>
    <w:rsid w:val="00BB7DAB"/>
    <w:rsid w:val="00BB7DE7"/>
    <w:rsid w:val="00BB7F88"/>
    <w:rsid w:val="00BC024E"/>
    <w:rsid w:val="00BC092B"/>
    <w:rsid w:val="00BC0D51"/>
    <w:rsid w:val="00BC108F"/>
    <w:rsid w:val="00BC10ED"/>
    <w:rsid w:val="00BC1162"/>
    <w:rsid w:val="00BC1163"/>
    <w:rsid w:val="00BC1438"/>
    <w:rsid w:val="00BC1905"/>
    <w:rsid w:val="00BC1992"/>
    <w:rsid w:val="00BC2261"/>
    <w:rsid w:val="00BC24EE"/>
    <w:rsid w:val="00BC26C7"/>
    <w:rsid w:val="00BC36E9"/>
    <w:rsid w:val="00BC3A1F"/>
    <w:rsid w:val="00BC3FDA"/>
    <w:rsid w:val="00BC43E0"/>
    <w:rsid w:val="00BC4C81"/>
    <w:rsid w:val="00BC4E06"/>
    <w:rsid w:val="00BC5391"/>
    <w:rsid w:val="00BC539F"/>
    <w:rsid w:val="00BC53EE"/>
    <w:rsid w:val="00BC5BE4"/>
    <w:rsid w:val="00BC61E4"/>
    <w:rsid w:val="00BC629F"/>
    <w:rsid w:val="00BC63EB"/>
    <w:rsid w:val="00BC670E"/>
    <w:rsid w:val="00BC6D07"/>
    <w:rsid w:val="00BC7421"/>
    <w:rsid w:val="00BC7601"/>
    <w:rsid w:val="00BC7708"/>
    <w:rsid w:val="00BC7855"/>
    <w:rsid w:val="00BC7EA5"/>
    <w:rsid w:val="00BD027C"/>
    <w:rsid w:val="00BD0B6C"/>
    <w:rsid w:val="00BD12D9"/>
    <w:rsid w:val="00BD1566"/>
    <w:rsid w:val="00BD1876"/>
    <w:rsid w:val="00BD1CB1"/>
    <w:rsid w:val="00BD1D46"/>
    <w:rsid w:val="00BD1D6A"/>
    <w:rsid w:val="00BD1EA5"/>
    <w:rsid w:val="00BD1ED6"/>
    <w:rsid w:val="00BD2072"/>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C3C"/>
    <w:rsid w:val="00BD5EA0"/>
    <w:rsid w:val="00BD5F04"/>
    <w:rsid w:val="00BD5F20"/>
    <w:rsid w:val="00BD5FF7"/>
    <w:rsid w:val="00BD6154"/>
    <w:rsid w:val="00BD622B"/>
    <w:rsid w:val="00BD6440"/>
    <w:rsid w:val="00BD662F"/>
    <w:rsid w:val="00BD66CB"/>
    <w:rsid w:val="00BD6739"/>
    <w:rsid w:val="00BD6742"/>
    <w:rsid w:val="00BD6772"/>
    <w:rsid w:val="00BD6843"/>
    <w:rsid w:val="00BD68ED"/>
    <w:rsid w:val="00BD6D5B"/>
    <w:rsid w:val="00BD7077"/>
    <w:rsid w:val="00BD77BD"/>
    <w:rsid w:val="00BD7860"/>
    <w:rsid w:val="00BD78B1"/>
    <w:rsid w:val="00BD7A8C"/>
    <w:rsid w:val="00BD7DC3"/>
    <w:rsid w:val="00BD7E04"/>
    <w:rsid w:val="00BE03E9"/>
    <w:rsid w:val="00BE05E9"/>
    <w:rsid w:val="00BE08AE"/>
    <w:rsid w:val="00BE0BC1"/>
    <w:rsid w:val="00BE0D41"/>
    <w:rsid w:val="00BE0E64"/>
    <w:rsid w:val="00BE1378"/>
    <w:rsid w:val="00BE1D4C"/>
    <w:rsid w:val="00BE2164"/>
    <w:rsid w:val="00BE2198"/>
    <w:rsid w:val="00BE21F6"/>
    <w:rsid w:val="00BE2C2D"/>
    <w:rsid w:val="00BE2E05"/>
    <w:rsid w:val="00BE308F"/>
    <w:rsid w:val="00BE30EC"/>
    <w:rsid w:val="00BE3787"/>
    <w:rsid w:val="00BE380B"/>
    <w:rsid w:val="00BE393C"/>
    <w:rsid w:val="00BE3D07"/>
    <w:rsid w:val="00BE3E03"/>
    <w:rsid w:val="00BE3E9B"/>
    <w:rsid w:val="00BE3F07"/>
    <w:rsid w:val="00BE4070"/>
    <w:rsid w:val="00BE4279"/>
    <w:rsid w:val="00BE4B03"/>
    <w:rsid w:val="00BE4CC5"/>
    <w:rsid w:val="00BE5068"/>
    <w:rsid w:val="00BE50BE"/>
    <w:rsid w:val="00BE57B0"/>
    <w:rsid w:val="00BE5A25"/>
    <w:rsid w:val="00BE5A66"/>
    <w:rsid w:val="00BE5CDC"/>
    <w:rsid w:val="00BE631C"/>
    <w:rsid w:val="00BE658B"/>
    <w:rsid w:val="00BE676F"/>
    <w:rsid w:val="00BE67CB"/>
    <w:rsid w:val="00BE6AC1"/>
    <w:rsid w:val="00BE6AF3"/>
    <w:rsid w:val="00BE6FD9"/>
    <w:rsid w:val="00BE730D"/>
    <w:rsid w:val="00BE7389"/>
    <w:rsid w:val="00BE77B6"/>
    <w:rsid w:val="00BE7987"/>
    <w:rsid w:val="00BE7D8E"/>
    <w:rsid w:val="00BE7E52"/>
    <w:rsid w:val="00BF03AF"/>
    <w:rsid w:val="00BF06B8"/>
    <w:rsid w:val="00BF06FE"/>
    <w:rsid w:val="00BF1898"/>
    <w:rsid w:val="00BF1A7D"/>
    <w:rsid w:val="00BF1D35"/>
    <w:rsid w:val="00BF1DF5"/>
    <w:rsid w:val="00BF1FD6"/>
    <w:rsid w:val="00BF2667"/>
    <w:rsid w:val="00BF29DE"/>
    <w:rsid w:val="00BF2D45"/>
    <w:rsid w:val="00BF2FFD"/>
    <w:rsid w:val="00BF324F"/>
    <w:rsid w:val="00BF3656"/>
    <w:rsid w:val="00BF36DF"/>
    <w:rsid w:val="00BF3712"/>
    <w:rsid w:val="00BF42B2"/>
    <w:rsid w:val="00BF4472"/>
    <w:rsid w:val="00BF47A6"/>
    <w:rsid w:val="00BF482E"/>
    <w:rsid w:val="00BF4911"/>
    <w:rsid w:val="00BF4A7C"/>
    <w:rsid w:val="00BF4BD5"/>
    <w:rsid w:val="00BF4E96"/>
    <w:rsid w:val="00BF4FDF"/>
    <w:rsid w:val="00BF530D"/>
    <w:rsid w:val="00BF5446"/>
    <w:rsid w:val="00BF5527"/>
    <w:rsid w:val="00BF55D5"/>
    <w:rsid w:val="00BF5CD9"/>
    <w:rsid w:val="00BF5DE1"/>
    <w:rsid w:val="00BF5FF3"/>
    <w:rsid w:val="00BF65C5"/>
    <w:rsid w:val="00BF665B"/>
    <w:rsid w:val="00BF6681"/>
    <w:rsid w:val="00BF6A77"/>
    <w:rsid w:val="00BF6C1A"/>
    <w:rsid w:val="00BF6F0B"/>
    <w:rsid w:val="00BF7876"/>
    <w:rsid w:val="00BF7ADE"/>
    <w:rsid w:val="00BF7B69"/>
    <w:rsid w:val="00BF7C00"/>
    <w:rsid w:val="00C00373"/>
    <w:rsid w:val="00C00556"/>
    <w:rsid w:val="00C015F1"/>
    <w:rsid w:val="00C01B3D"/>
    <w:rsid w:val="00C01E80"/>
    <w:rsid w:val="00C01EB3"/>
    <w:rsid w:val="00C0205D"/>
    <w:rsid w:val="00C023A6"/>
    <w:rsid w:val="00C024AB"/>
    <w:rsid w:val="00C026ED"/>
    <w:rsid w:val="00C02D2F"/>
    <w:rsid w:val="00C02E17"/>
    <w:rsid w:val="00C02F42"/>
    <w:rsid w:val="00C0325B"/>
    <w:rsid w:val="00C0341D"/>
    <w:rsid w:val="00C036E1"/>
    <w:rsid w:val="00C0375C"/>
    <w:rsid w:val="00C0381C"/>
    <w:rsid w:val="00C03952"/>
    <w:rsid w:val="00C03A9A"/>
    <w:rsid w:val="00C03B24"/>
    <w:rsid w:val="00C03EB8"/>
    <w:rsid w:val="00C03F01"/>
    <w:rsid w:val="00C03FDA"/>
    <w:rsid w:val="00C04082"/>
    <w:rsid w:val="00C04391"/>
    <w:rsid w:val="00C0441D"/>
    <w:rsid w:val="00C046CD"/>
    <w:rsid w:val="00C0480D"/>
    <w:rsid w:val="00C04A2C"/>
    <w:rsid w:val="00C04C0D"/>
    <w:rsid w:val="00C04D45"/>
    <w:rsid w:val="00C04DEB"/>
    <w:rsid w:val="00C05216"/>
    <w:rsid w:val="00C05346"/>
    <w:rsid w:val="00C056B0"/>
    <w:rsid w:val="00C05DE3"/>
    <w:rsid w:val="00C05EF3"/>
    <w:rsid w:val="00C05F4E"/>
    <w:rsid w:val="00C061D8"/>
    <w:rsid w:val="00C061DE"/>
    <w:rsid w:val="00C06871"/>
    <w:rsid w:val="00C06A99"/>
    <w:rsid w:val="00C06BE3"/>
    <w:rsid w:val="00C06E0C"/>
    <w:rsid w:val="00C06E50"/>
    <w:rsid w:val="00C06F8C"/>
    <w:rsid w:val="00C070C1"/>
    <w:rsid w:val="00C0711D"/>
    <w:rsid w:val="00C075FF"/>
    <w:rsid w:val="00C07FCB"/>
    <w:rsid w:val="00C1004C"/>
    <w:rsid w:val="00C100DC"/>
    <w:rsid w:val="00C101C6"/>
    <w:rsid w:val="00C101F9"/>
    <w:rsid w:val="00C10268"/>
    <w:rsid w:val="00C109FC"/>
    <w:rsid w:val="00C10F4E"/>
    <w:rsid w:val="00C10F51"/>
    <w:rsid w:val="00C11015"/>
    <w:rsid w:val="00C1126C"/>
    <w:rsid w:val="00C11A45"/>
    <w:rsid w:val="00C11B1C"/>
    <w:rsid w:val="00C11B61"/>
    <w:rsid w:val="00C11D84"/>
    <w:rsid w:val="00C12037"/>
    <w:rsid w:val="00C12758"/>
    <w:rsid w:val="00C12B19"/>
    <w:rsid w:val="00C1336D"/>
    <w:rsid w:val="00C1340A"/>
    <w:rsid w:val="00C1353C"/>
    <w:rsid w:val="00C135E0"/>
    <w:rsid w:val="00C1383B"/>
    <w:rsid w:val="00C13973"/>
    <w:rsid w:val="00C13E70"/>
    <w:rsid w:val="00C145E6"/>
    <w:rsid w:val="00C14D76"/>
    <w:rsid w:val="00C153CE"/>
    <w:rsid w:val="00C1570C"/>
    <w:rsid w:val="00C1587A"/>
    <w:rsid w:val="00C158A2"/>
    <w:rsid w:val="00C159F9"/>
    <w:rsid w:val="00C16779"/>
    <w:rsid w:val="00C168CC"/>
    <w:rsid w:val="00C16B9F"/>
    <w:rsid w:val="00C170EF"/>
    <w:rsid w:val="00C1712A"/>
    <w:rsid w:val="00C175CF"/>
    <w:rsid w:val="00C1761B"/>
    <w:rsid w:val="00C17BA3"/>
    <w:rsid w:val="00C17CDD"/>
    <w:rsid w:val="00C17EFB"/>
    <w:rsid w:val="00C204DE"/>
    <w:rsid w:val="00C208E5"/>
    <w:rsid w:val="00C20CCA"/>
    <w:rsid w:val="00C20D88"/>
    <w:rsid w:val="00C20E8F"/>
    <w:rsid w:val="00C20F06"/>
    <w:rsid w:val="00C21402"/>
    <w:rsid w:val="00C215C7"/>
    <w:rsid w:val="00C215FF"/>
    <w:rsid w:val="00C21787"/>
    <w:rsid w:val="00C21B53"/>
    <w:rsid w:val="00C21E1A"/>
    <w:rsid w:val="00C22010"/>
    <w:rsid w:val="00C22337"/>
    <w:rsid w:val="00C229A6"/>
    <w:rsid w:val="00C22C3F"/>
    <w:rsid w:val="00C22EDA"/>
    <w:rsid w:val="00C22FEF"/>
    <w:rsid w:val="00C23146"/>
    <w:rsid w:val="00C232A0"/>
    <w:rsid w:val="00C232EF"/>
    <w:rsid w:val="00C236E1"/>
    <w:rsid w:val="00C2383F"/>
    <w:rsid w:val="00C23A97"/>
    <w:rsid w:val="00C23F89"/>
    <w:rsid w:val="00C244BB"/>
    <w:rsid w:val="00C246C7"/>
    <w:rsid w:val="00C24798"/>
    <w:rsid w:val="00C2480A"/>
    <w:rsid w:val="00C24874"/>
    <w:rsid w:val="00C248EC"/>
    <w:rsid w:val="00C2497F"/>
    <w:rsid w:val="00C24B39"/>
    <w:rsid w:val="00C24C8A"/>
    <w:rsid w:val="00C24E36"/>
    <w:rsid w:val="00C2517E"/>
    <w:rsid w:val="00C253B2"/>
    <w:rsid w:val="00C25C0D"/>
    <w:rsid w:val="00C25D51"/>
    <w:rsid w:val="00C25E6B"/>
    <w:rsid w:val="00C267AB"/>
    <w:rsid w:val="00C26B95"/>
    <w:rsid w:val="00C26B97"/>
    <w:rsid w:val="00C2727C"/>
    <w:rsid w:val="00C2728E"/>
    <w:rsid w:val="00C273DB"/>
    <w:rsid w:val="00C274DA"/>
    <w:rsid w:val="00C2750A"/>
    <w:rsid w:val="00C27C12"/>
    <w:rsid w:val="00C27C19"/>
    <w:rsid w:val="00C27D93"/>
    <w:rsid w:val="00C30009"/>
    <w:rsid w:val="00C30040"/>
    <w:rsid w:val="00C3013C"/>
    <w:rsid w:val="00C30648"/>
    <w:rsid w:val="00C306E4"/>
    <w:rsid w:val="00C30829"/>
    <w:rsid w:val="00C30919"/>
    <w:rsid w:val="00C309EC"/>
    <w:rsid w:val="00C30BB0"/>
    <w:rsid w:val="00C30C27"/>
    <w:rsid w:val="00C30F78"/>
    <w:rsid w:val="00C315BB"/>
    <w:rsid w:val="00C318E4"/>
    <w:rsid w:val="00C319EA"/>
    <w:rsid w:val="00C329C2"/>
    <w:rsid w:val="00C32C22"/>
    <w:rsid w:val="00C32D64"/>
    <w:rsid w:val="00C32DF2"/>
    <w:rsid w:val="00C3304F"/>
    <w:rsid w:val="00C33265"/>
    <w:rsid w:val="00C3341C"/>
    <w:rsid w:val="00C33751"/>
    <w:rsid w:val="00C33C6E"/>
    <w:rsid w:val="00C33C97"/>
    <w:rsid w:val="00C33E3B"/>
    <w:rsid w:val="00C347CE"/>
    <w:rsid w:val="00C347DF"/>
    <w:rsid w:val="00C348AE"/>
    <w:rsid w:val="00C34917"/>
    <w:rsid w:val="00C34C17"/>
    <w:rsid w:val="00C35361"/>
    <w:rsid w:val="00C3543F"/>
    <w:rsid w:val="00C3575E"/>
    <w:rsid w:val="00C35A40"/>
    <w:rsid w:val="00C360F3"/>
    <w:rsid w:val="00C362B0"/>
    <w:rsid w:val="00C3630C"/>
    <w:rsid w:val="00C36871"/>
    <w:rsid w:val="00C36896"/>
    <w:rsid w:val="00C36A85"/>
    <w:rsid w:val="00C3756D"/>
    <w:rsid w:val="00C37582"/>
    <w:rsid w:val="00C3766B"/>
    <w:rsid w:val="00C378E1"/>
    <w:rsid w:val="00C379AF"/>
    <w:rsid w:val="00C37A5D"/>
    <w:rsid w:val="00C37E32"/>
    <w:rsid w:val="00C37ECF"/>
    <w:rsid w:val="00C37FC4"/>
    <w:rsid w:val="00C400D6"/>
    <w:rsid w:val="00C40215"/>
    <w:rsid w:val="00C4028C"/>
    <w:rsid w:val="00C40773"/>
    <w:rsid w:val="00C40778"/>
    <w:rsid w:val="00C4088E"/>
    <w:rsid w:val="00C40AB6"/>
    <w:rsid w:val="00C4126E"/>
    <w:rsid w:val="00C415A5"/>
    <w:rsid w:val="00C416ED"/>
    <w:rsid w:val="00C4180B"/>
    <w:rsid w:val="00C41948"/>
    <w:rsid w:val="00C41A3C"/>
    <w:rsid w:val="00C41AE2"/>
    <w:rsid w:val="00C41DD6"/>
    <w:rsid w:val="00C41FA0"/>
    <w:rsid w:val="00C42006"/>
    <w:rsid w:val="00C42032"/>
    <w:rsid w:val="00C42192"/>
    <w:rsid w:val="00C423E9"/>
    <w:rsid w:val="00C42650"/>
    <w:rsid w:val="00C426DB"/>
    <w:rsid w:val="00C431EB"/>
    <w:rsid w:val="00C43605"/>
    <w:rsid w:val="00C4389A"/>
    <w:rsid w:val="00C43B8C"/>
    <w:rsid w:val="00C44122"/>
    <w:rsid w:val="00C4427C"/>
    <w:rsid w:val="00C44749"/>
    <w:rsid w:val="00C44C36"/>
    <w:rsid w:val="00C44E0C"/>
    <w:rsid w:val="00C450B1"/>
    <w:rsid w:val="00C45134"/>
    <w:rsid w:val="00C453AF"/>
    <w:rsid w:val="00C45CD7"/>
    <w:rsid w:val="00C45F90"/>
    <w:rsid w:val="00C4652C"/>
    <w:rsid w:val="00C46591"/>
    <w:rsid w:val="00C46622"/>
    <w:rsid w:val="00C469C1"/>
    <w:rsid w:val="00C46AD9"/>
    <w:rsid w:val="00C4711C"/>
    <w:rsid w:val="00C47148"/>
    <w:rsid w:val="00C47308"/>
    <w:rsid w:val="00C4747A"/>
    <w:rsid w:val="00C47498"/>
    <w:rsid w:val="00C47B22"/>
    <w:rsid w:val="00C47F14"/>
    <w:rsid w:val="00C502F9"/>
    <w:rsid w:val="00C50358"/>
    <w:rsid w:val="00C506B2"/>
    <w:rsid w:val="00C5081A"/>
    <w:rsid w:val="00C50857"/>
    <w:rsid w:val="00C5092C"/>
    <w:rsid w:val="00C50A0A"/>
    <w:rsid w:val="00C50B35"/>
    <w:rsid w:val="00C50C7D"/>
    <w:rsid w:val="00C50C81"/>
    <w:rsid w:val="00C50F2B"/>
    <w:rsid w:val="00C515E6"/>
    <w:rsid w:val="00C51770"/>
    <w:rsid w:val="00C51F43"/>
    <w:rsid w:val="00C52102"/>
    <w:rsid w:val="00C522F2"/>
    <w:rsid w:val="00C5296F"/>
    <w:rsid w:val="00C529DA"/>
    <w:rsid w:val="00C52C20"/>
    <w:rsid w:val="00C52EDE"/>
    <w:rsid w:val="00C53137"/>
    <w:rsid w:val="00C53809"/>
    <w:rsid w:val="00C53DC1"/>
    <w:rsid w:val="00C53E48"/>
    <w:rsid w:val="00C53F11"/>
    <w:rsid w:val="00C53F36"/>
    <w:rsid w:val="00C5460E"/>
    <w:rsid w:val="00C54E5C"/>
    <w:rsid w:val="00C54F03"/>
    <w:rsid w:val="00C54FE1"/>
    <w:rsid w:val="00C55332"/>
    <w:rsid w:val="00C556E1"/>
    <w:rsid w:val="00C558F9"/>
    <w:rsid w:val="00C55A54"/>
    <w:rsid w:val="00C55AC8"/>
    <w:rsid w:val="00C55D0F"/>
    <w:rsid w:val="00C56385"/>
    <w:rsid w:val="00C564EC"/>
    <w:rsid w:val="00C5650C"/>
    <w:rsid w:val="00C5663F"/>
    <w:rsid w:val="00C56806"/>
    <w:rsid w:val="00C5680A"/>
    <w:rsid w:val="00C56A8D"/>
    <w:rsid w:val="00C56C5B"/>
    <w:rsid w:val="00C56D42"/>
    <w:rsid w:val="00C57790"/>
    <w:rsid w:val="00C60055"/>
    <w:rsid w:val="00C600F7"/>
    <w:rsid w:val="00C601EE"/>
    <w:rsid w:val="00C604C1"/>
    <w:rsid w:val="00C60D8A"/>
    <w:rsid w:val="00C60ED0"/>
    <w:rsid w:val="00C60FBA"/>
    <w:rsid w:val="00C61674"/>
    <w:rsid w:val="00C61868"/>
    <w:rsid w:val="00C622D8"/>
    <w:rsid w:val="00C62E7D"/>
    <w:rsid w:val="00C6324B"/>
    <w:rsid w:val="00C63543"/>
    <w:rsid w:val="00C635CC"/>
    <w:rsid w:val="00C63821"/>
    <w:rsid w:val="00C63C3C"/>
    <w:rsid w:val="00C63E4B"/>
    <w:rsid w:val="00C63FFC"/>
    <w:rsid w:val="00C6486E"/>
    <w:rsid w:val="00C64920"/>
    <w:rsid w:val="00C64A24"/>
    <w:rsid w:val="00C64A5A"/>
    <w:rsid w:val="00C64B07"/>
    <w:rsid w:val="00C64EC1"/>
    <w:rsid w:val="00C656F9"/>
    <w:rsid w:val="00C65C79"/>
    <w:rsid w:val="00C65CCB"/>
    <w:rsid w:val="00C65E5C"/>
    <w:rsid w:val="00C65F0C"/>
    <w:rsid w:val="00C663B5"/>
    <w:rsid w:val="00C66417"/>
    <w:rsid w:val="00C6650E"/>
    <w:rsid w:val="00C66580"/>
    <w:rsid w:val="00C668D7"/>
    <w:rsid w:val="00C6766F"/>
    <w:rsid w:val="00C677A1"/>
    <w:rsid w:val="00C67B29"/>
    <w:rsid w:val="00C67BC2"/>
    <w:rsid w:val="00C67FC9"/>
    <w:rsid w:val="00C7025A"/>
    <w:rsid w:val="00C706D4"/>
    <w:rsid w:val="00C70F9F"/>
    <w:rsid w:val="00C71217"/>
    <w:rsid w:val="00C712B5"/>
    <w:rsid w:val="00C71AE7"/>
    <w:rsid w:val="00C71C02"/>
    <w:rsid w:val="00C71D14"/>
    <w:rsid w:val="00C71D18"/>
    <w:rsid w:val="00C72113"/>
    <w:rsid w:val="00C7221A"/>
    <w:rsid w:val="00C72376"/>
    <w:rsid w:val="00C727E7"/>
    <w:rsid w:val="00C72A65"/>
    <w:rsid w:val="00C72A73"/>
    <w:rsid w:val="00C72B52"/>
    <w:rsid w:val="00C72EE8"/>
    <w:rsid w:val="00C73031"/>
    <w:rsid w:val="00C734A0"/>
    <w:rsid w:val="00C737F4"/>
    <w:rsid w:val="00C7383D"/>
    <w:rsid w:val="00C73A1C"/>
    <w:rsid w:val="00C73E43"/>
    <w:rsid w:val="00C73EA0"/>
    <w:rsid w:val="00C73EC1"/>
    <w:rsid w:val="00C741CF"/>
    <w:rsid w:val="00C741EB"/>
    <w:rsid w:val="00C74269"/>
    <w:rsid w:val="00C74A8B"/>
    <w:rsid w:val="00C74E66"/>
    <w:rsid w:val="00C74F4B"/>
    <w:rsid w:val="00C75215"/>
    <w:rsid w:val="00C7591B"/>
    <w:rsid w:val="00C763F7"/>
    <w:rsid w:val="00C7665A"/>
    <w:rsid w:val="00C767F6"/>
    <w:rsid w:val="00C768AA"/>
    <w:rsid w:val="00C76C91"/>
    <w:rsid w:val="00C77045"/>
    <w:rsid w:val="00C772BB"/>
    <w:rsid w:val="00C7730F"/>
    <w:rsid w:val="00C77367"/>
    <w:rsid w:val="00C7744F"/>
    <w:rsid w:val="00C7764A"/>
    <w:rsid w:val="00C777BB"/>
    <w:rsid w:val="00C779E9"/>
    <w:rsid w:val="00C77A95"/>
    <w:rsid w:val="00C77AC6"/>
    <w:rsid w:val="00C77B02"/>
    <w:rsid w:val="00C77D88"/>
    <w:rsid w:val="00C80201"/>
    <w:rsid w:val="00C8032C"/>
    <w:rsid w:val="00C80669"/>
    <w:rsid w:val="00C8104E"/>
    <w:rsid w:val="00C819C2"/>
    <w:rsid w:val="00C82261"/>
    <w:rsid w:val="00C823AD"/>
    <w:rsid w:val="00C828A3"/>
    <w:rsid w:val="00C82CDC"/>
    <w:rsid w:val="00C835D6"/>
    <w:rsid w:val="00C83B78"/>
    <w:rsid w:val="00C83CEF"/>
    <w:rsid w:val="00C83CFE"/>
    <w:rsid w:val="00C840A7"/>
    <w:rsid w:val="00C84498"/>
    <w:rsid w:val="00C84518"/>
    <w:rsid w:val="00C84A03"/>
    <w:rsid w:val="00C85116"/>
    <w:rsid w:val="00C856E5"/>
    <w:rsid w:val="00C8584C"/>
    <w:rsid w:val="00C863D9"/>
    <w:rsid w:val="00C866CB"/>
    <w:rsid w:val="00C86AFD"/>
    <w:rsid w:val="00C86C83"/>
    <w:rsid w:val="00C871A3"/>
    <w:rsid w:val="00C87377"/>
    <w:rsid w:val="00C8739E"/>
    <w:rsid w:val="00C8749C"/>
    <w:rsid w:val="00C8760D"/>
    <w:rsid w:val="00C8796B"/>
    <w:rsid w:val="00C87A77"/>
    <w:rsid w:val="00C87AB9"/>
    <w:rsid w:val="00C87B8A"/>
    <w:rsid w:val="00C87D1F"/>
    <w:rsid w:val="00C9025F"/>
    <w:rsid w:val="00C90477"/>
    <w:rsid w:val="00C9051B"/>
    <w:rsid w:val="00C90A3F"/>
    <w:rsid w:val="00C90A79"/>
    <w:rsid w:val="00C90E09"/>
    <w:rsid w:val="00C91225"/>
    <w:rsid w:val="00C91431"/>
    <w:rsid w:val="00C916F2"/>
    <w:rsid w:val="00C91829"/>
    <w:rsid w:val="00C9190D"/>
    <w:rsid w:val="00C91A6D"/>
    <w:rsid w:val="00C91BA0"/>
    <w:rsid w:val="00C91CAB"/>
    <w:rsid w:val="00C91CE5"/>
    <w:rsid w:val="00C9233A"/>
    <w:rsid w:val="00C92865"/>
    <w:rsid w:val="00C92992"/>
    <w:rsid w:val="00C92BD6"/>
    <w:rsid w:val="00C92C05"/>
    <w:rsid w:val="00C92F3A"/>
    <w:rsid w:val="00C9339F"/>
    <w:rsid w:val="00C9355E"/>
    <w:rsid w:val="00C93595"/>
    <w:rsid w:val="00C935E3"/>
    <w:rsid w:val="00C935EF"/>
    <w:rsid w:val="00C93C74"/>
    <w:rsid w:val="00C93CA4"/>
    <w:rsid w:val="00C93DCB"/>
    <w:rsid w:val="00C944A1"/>
    <w:rsid w:val="00C947FD"/>
    <w:rsid w:val="00C94803"/>
    <w:rsid w:val="00C94817"/>
    <w:rsid w:val="00C948F9"/>
    <w:rsid w:val="00C95200"/>
    <w:rsid w:val="00C95834"/>
    <w:rsid w:val="00C95860"/>
    <w:rsid w:val="00C95BBE"/>
    <w:rsid w:val="00C95BF1"/>
    <w:rsid w:val="00C95C6A"/>
    <w:rsid w:val="00C95CFA"/>
    <w:rsid w:val="00C95DF5"/>
    <w:rsid w:val="00C96140"/>
    <w:rsid w:val="00C96282"/>
    <w:rsid w:val="00C96347"/>
    <w:rsid w:val="00C97011"/>
    <w:rsid w:val="00C9711C"/>
    <w:rsid w:val="00C9779C"/>
    <w:rsid w:val="00C97DD7"/>
    <w:rsid w:val="00CA00CC"/>
    <w:rsid w:val="00CA00F4"/>
    <w:rsid w:val="00CA05EC"/>
    <w:rsid w:val="00CA0CE6"/>
    <w:rsid w:val="00CA158A"/>
    <w:rsid w:val="00CA18C7"/>
    <w:rsid w:val="00CA19C2"/>
    <w:rsid w:val="00CA1A3F"/>
    <w:rsid w:val="00CA1D00"/>
    <w:rsid w:val="00CA1E7A"/>
    <w:rsid w:val="00CA1E99"/>
    <w:rsid w:val="00CA1FF8"/>
    <w:rsid w:val="00CA2722"/>
    <w:rsid w:val="00CA2CD2"/>
    <w:rsid w:val="00CA2E23"/>
    <w:rsid w:val="00CA3514"/>
    <w:rsid w:val="00CA35ED"/>
    <w:rsid w:val="00CA37BC"/>
    <w:rsid w:val="00CA3B5B"/>
    <w:rsid w:val="00CA3CE9"/>
    <w:rsid w:val="00CA3DC0"/>
    <w:rsid w:val="00CA4233"/>
    <w:rsid w:val="00CA443F"/>
    <w:rsid w:val="00CA454A"/>
    <w:rsid w:val="00CA4746"/>
    <w:rsid w:val="00CA4BCC"/>
    <w:rsid w:val="00CA4DD1"/>
    <w:rsid w:val="00CA5003"/>
    <w:rsid w:val="00CA500C"/>
    <w:rsid w:val="00CA507C"/>
    <w:rsid w:val="00CA5121"/>
    <w:rsid w:val="00CA54CE"/>
    <w:rsid w:val="00CA5658"/>
    <w:rsid w:val="00CA5988"/>
    <w:rsid w:val="00CA5C15"/>
    <w:rsid w:val="00CA5E95"/>
    <w:rsid w:val="00CA63E3"/>
    <w:rsid w:val="00CA642D"/>
    <w:rsid w:val="00CA6491"/>
    <w:rsid w:val="00CA66E1"/>
    <w:rsid w:val="00CA6765"/>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8C6"/>
    <w:rsid w:val="00CB0E0F"/>
    <w:rsid w:val="00CB1255"/>
    <w:rsid w:val="00CB13D5"/>
    <w:rsid w:val="00CB17B1"/>
    <w:rsid w:val="00CB195D"/>
    <w:rsid w:val="00CB1DB1"/>
    <w:rsid w:val="00CB1F1B"/>
    <w:rsid w:val="00CB21CE"/>
    <w:rsid w:val="00CB24F4"/>
    <w:rsid w:val="00CB2689"/>
    <w:rsid w:val="00CB2A12"/>
    <w:rsid w:val="00CB2C58"/>
    <w:rsid w:val="00CB2D26"/>
    <w:rsid w:val="00CB2DCB"/>
    <w:rsid w:val="00CB2E62"/>
    <w:rsid w:val="00CB3265"/>
    <w:rsid w:val="00CB343C"/>
    <w:rsid w:val="00CB351D"/>
    <w:rsid w:val="00CB392F"/>
    <w:rsid w:val="00CB3F92"/>
    <w:rsid w:val="00CB422C"/>
    <w:rsid w:val="00CB4259"/>
    <w:rsid w:val="00CB43D9"/>
    <w:rsid w:val="00CB4444"/>
    <w:rsid w:val="00CB4531"/>
    <w:rsid w:val="00CB454F"/>
    <w:rsid w:val="00CB4858"/>
    <w:rsid w:val="00CB491D"/>
    <w:rsid w:val="00CB493B"/>
    <w:rsid w:val="00CB51B1"/>
    <w:rsid w:val="00CB559C"/>
    <w:rsid w:val="00CB598C"/>
    <w:rsid w:val="00CB5A8B"/>
    <w:rsid w:val="00CB5ACF"/>
    <w:rsid w:val="00CB5FD0"/>
    <w:rsid w:val="00CB60BE"/>
    <w:rsid w:val="00CB63B9"/>
    <w:rsid w:val="00CB66C9"/>
    <w:rsid w:val="00CB6AC5"/>
    <w:rsid w:val="00CB6FC7"/>
    <w:rsid w:val="00CB724A"/>
    <w:rsid w:val="00CB7457"/>
    <w:rsid w:val="00CB7585"/>
    <w:rsid w:val="00CB75B9"/>
    <w:rsid w:val="00CB7612"/>
    <w:rsid w:val="00CB766D"/>
    <w:rsid w:val="00CB78AB"/>
    <w:rsid w:val="00CB7B10"/>
    <w:rsid w:val="00CB7FDC"/>
    <w:rsid w:val="00CC01F1"/>
    <w:rsid w:val="00CC0218"/>
    <w:rsid w:val="00CC04DB"/>
    <w:rsid w:val="00CC0BA5"/>
    <w:rsid w:val="00CC0E32"/>
    <w:rsid w:val="00CC17A6"/>
    <w:rsid w:val="00CC19E0"/>
    <w:rsid w:val="00CC1B3D"/>
    <w:rsid w:val="00CC1C85"/>
    <w:rsid w:val="00CC1FCD"/>
    <w:rsid w:val="00CC2168"/>
    <w:rsid w:val="00CC234B"/>
    <w:rsid w:val="00CC23F2"/>
    <w:rsid w:val="00CC2414"/>
    <w:rsid w:val="00CC2559"/>
    <w:rsid w:val="00CC2747"/>
    <w:rsid w:val="00CC2E29"/>
    <w:rsid w:val="00CC2E3A"/>
    <w:rsid w:val="00CC321F"/>
    <w:rsid w:val="00CC38A9"/>
    <w:rsid w:val="00CC3930"/>
    <w:rsid w:val="00CC3BD9"/>
    <w:rsid w:val="00CC3CA7"/>
    <w:rsid w:val="00CC40CE"/>
    <w:rsid w:val="00CC41DC"/>
    <w:rsid w:val="00CC426E"/>
    <w:rsid w:val="00CC453E"/>
    <w:rsid w:val="00CC50E4"/>
    <w:rsid w:val="00CC5118"/>
    <w:rsid w:val="00CC51A2"/>
    <w:rsid w:val="00CC5750"/>
    <w:rsid w:val="00CC5963"/>
    <w:rsid w:val="00CC5BEC"/>
    <w:rsid w:val="00CC5EEF"/>
    <w:rsid w:val="00CC6C73"/>
    <w:rsid w:val="00CC6D5B"/>
    <w:rsid w:val="00CC6E72"/>
    <w:rsid w:val="00CC6F81"/>
    <w:rsid w:val="00CC70D2"/>
    <w:rsid w:val="00CC72F2"/>
    <w:rsid w:val="00CC747D"/>
    <w:rsid w:val="00CC76FD"/>
    <w:rsid w:val="00CC7E4D"/>
    <w:rsid w:val="00CD0C8E"/>
    <w:rsid w:val="00CD1103"/>
    <w:rsid w:val="00CD1DFD"/>
    <w:rsid w:val="00CD211C"/>
    <w:rsid w:val="00CD2162"/>
    <w:rsid w:val="00CD2226"/>
    <w:rsid w:val="00CD2268"/>
    <w:rsid w:val="00CD2AFF"/>
    <w:rsid w:val="00CD3477"/>
    <w:rsid w:val="00CD37F7"/>
    <w:rsid w:val="00CD3D24"/>
    <w:rsid w:val="00CD3F60"/>
    <w:rsid w:val="00CD4324"/>
    <w:rsid w:val="00CD4459"/>
    <w:rsid w:val="00CD494C"/>
    <w:rsid w:val="00CD4ACD"/>
    <w:rsid w:val="00CD516E"/>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E07EA"/>
    <w:rsid w:val="00CE0E5F"/>
    <w:rsid w:val="00CE0FBF"/>
    <w:rsid w:val="00CE10B5"/>
    <w:rsid w:val="00CE10FA"/>
    <w:rsid w:val="00CE145C"/>
    <w:rsid w:val="00CE2314"/>
    <w:rsid w:val="00CE28B3"/>
    <w:rsid w:val="00CE2D11"/>
    <w:rsid w:val="00CE2F94"/>
    <w:rsid w:val="00CE33D8"/>
    <w:rsid w:val="00CE3617"/>
    <w:rsid w:val="00CE3826"/>
    <w:rsid w:val="00CE3C04"/>
    <w:rsid w:val="00CE3CF0"/>
    <w:rsid w:val="00CE43DD"/>
    <w:rsid w:val="00CE44D1"/>
    <w:rsid w:val="00CE4AEF"/>
    <w:rsid w:val="00CE4B23"/>
    <w:rsid w:val="00CE4D94"/>
    <w:rsid w:val="00CE4E2E"/>
    <w:rsid w:val="00CE4ED1"/>
    <w:rsid w:val="00CE507B"/>
    <w:rsid w:val="00CE530F"/>
    <w:rsid w:val="00CE54A4"/>
    <w:rsid w:val="00CE5F0F"/>
    <w:rsid w:val="00CE6072"/>
    <w:rsid w:val="00CE633D"/>
    <w:rsid w:val="00CE64B7"/>
    <w:rsid w:val="00CE660C"/>
    <w:rsid w:val="00CE6AE5"/>
    <w:rsid w:val="00CE6CDA"/>
    <w:rsid w:val="00CE6DCD"/>
    <w:rsid w:val="00CE6F64"/>
    <w:rsid w:val="00CE70BF"/>
    <w:rsid w:val="00CE73B4"/>
    <w:rsid w:val="00CE750F"/>
    <w:rsid w:val="00CE77DA"/>
    <w:rsid w:val="00CE7887"/>
    <w:rsid w:val="00CE7A98"/>
    <w:rsid w:val="00CE7B96"/>
    <w:rsid w:val="00CE7DC4"/>
    <w:rsid w:val="00CE7EE6"/>
    <w:rsid w:val="00CF0451"/>
    <w:rsid w:val="00CF0860"/>
    <w:rsid w:val="00CF08BA"/>
    <w:rsid w:val="00CF0AC6"/>
    <w:rsid w:val="00CF0F3F"/>
    <w:rsid w:val="00CF1047"/>
    <w:rsid w:val="00CF10F6"/>
    <w:rsid w:val="00CF18B1"/>
    <w:rsid w:val="00CF1BEB"/>
    <w:rsid w:val="00CF1F0E"/>
    <w:rsid w:val="00CF2053"/>
    <w:rsid w:val="00CF2479"/>
    <w:rsid w:val="00CF272F"/>
    <w:rsid w:val="00CF28A3"/>
    <w:rsid w:val="00CF28D6"/>
    <w:rsid w:val="00CF2A2A"/>
    <w:rsid w:val="00CF320D"/>
    <w:rsid w:val="00CF337E"/>
    <w:rsid w:val="00CF373B"/>
    <w:rsid w:val="00CF3808"/>
    <w:rsid w:val="00CF3929"/>
    <w:rsid w:val="00CF3A71"/>
    <w:rsid w:val="00CF3BC0"/>
    <w:rsid w:val="00CF3F99"/>
    <w:rsid w:val="00CF4147"/>
    <w:rsid w:val="00CF4186"/>
    <w:rsid w:val="00CF4197"/>
    <w:rsid w:val="00CF472F"/>
    <w:rsid w:val="00CF4C0D"/>
    <w:rsid w:val="00CF4FB9"/>
    <w:rsid w:val="00CF4FDC"/>
    <w:rsid w:val="00CF56A4"/>
    <w:rsid w:val="00CF59C0"/>
    <w:rsid w:val="00CF5B35"/>
    <w:rsid w:val="00CF5BD9"/>
    <w:rsid w:val="00CF5C9D"/>
    <w:rsid w:val="00CF61EF"/>
    <w:rsid w:val="00CF68A0"/>
    <w:rsid w:val="00CF68A3"/>
    <w:rsid w:val="00CF6DE0"/>
    <w:rsid w:val="00CF6E13"/>
    <w:rsid w:val="00CF6EE7"/>
    <w:rsid w:val="00CF7104"/>
    <w:rsid w:val="00CF7534"/>
    <w:rsid w:val="00CF7BDF"/>
    <w:rsid w:val="00CF7C10"/>
    <w:rsid w:val="00CF7D52"/>
    <w:rsid w:val="00CF7F63"/>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6BD"/>
    <w:rsid w:val="00D026C2"/>
    <w:rsid w:val="00D02792"/>
    <w:rsid w:val="00D029CB"/>
    <w:rsid w:val="00D029D1"/>
    <w:rsid w:val="00D02CB3"/>
    <w:rsid w:val="00D02D6A"/>
    <w:rsid w:val="00D02EAD"/>
    <w:rsid w:val="00D03483"/>
    <w:rsid w:val="00D036EB"/>
    <w:rsid w:val="00D03E89"/>
    <w:rsid w:val="00D0413A"/>
    <w:rsid w:val="00D04286"/>
    <w:rsid w:val="00D04822"/>
    <w:rsid w:val="00D04A2F"/>
    <w:rsid w:val="00D04BB8"/>
    <w:rsid w:val="00D05095"/>
    <w:rsid w:val="00D058F3"/>
    <w:rsid w:val="00D05EE5"/>
    <w:rsid w:val="00D061AD"/>
    <w:rsid w:val="00D06738"/>
    <w:rsid w:val="00D068E2"/>
    <w:rsid w:val="00D06E9B"/>
    <w:rsid w:val="00D06EA8"/>
    <w:rsid w:val="00D06EFE"/>
    <w:rsid w:val="00D06FBE"/>
    <w:rsid w:val="00D0720E"/>
    <w:rsid w:val="00D073EC"/>
    <w:rsid w:val="00D079E5"/>
    <w:rsid w:val="00D07B95"/>
    <w:rsid w:val="00D07BE0"/>
    <w:rsid w:val="00D10238"/>
    <w:rsid w:val="00D104AE"/>
    <w:rsid w:val="00D1056C"/>
    <w:rsid w:val="00D1083E"/>
    <w:rsid w:val="00D1091E"/>
    <w:rsid w:val="00D10ACF"/>
    <w:rsid w:val="00D10ADB"/>
    <w:rsid w:val="00D10F96"/>
    <w:rsid w:val="00D116A1"/>
    <w:rsid w:val="00D11852"/>
    <w:rsid w:val="00D118AE"/>
    <w:rsid w:val="00D12130"/>
    <w:rsid w:val="00D121DC"/>
    <w:rsid w:val="00D12847"/>
    <w:rsid w:val="00D12869"/>
    <w:rsid w:val="00D128A6"/>
    <w:rsid w:val="00D12B9B"/>
    <w:rsid w:val="00D12DCC"/>
    <w:rsid w:val="00D12DE7"/>
    <w:rsid w:val="00D13489"/>
    <w:rsid w:val="00D13994"/>
    <w:rsid w:val="00D139E5"/>
    <w:rsid w:val="00D13CFB"/>
    <w:rsid w:val="00D13D55"/>
    <w:rsid w:val="00D1408D"/>
    <w:rsid w:val="00D14443"/>
    <w:rsid w:val="00D14448"/>
    <w:rsid w:val="00D145B3"/>
    <w:rsid w:val="00D148CC"/>
    <w:rsid w:val="00D14A91"/>
    <w:rsid w:val="00D14AED"/>
    <w:rsid w:val="00D14C1A"/>
    <w:rsid w:val="00D15107"/>
    <w:rsid w:val="00D152B6"/>
    <w:rsid w:val="00D152E5"/>
    <w:rsid w:val="00D153AB"/>
    <w:rsid w:val="00D157E7"/>
    <w:rsid w:val="00D15991"/>
    <w:rsid w:val="00D15B77"/>
    <w:rsid w:val="00D15D73"/>
    <w:rsid w:val="00D15D8E"/>
    <w:rsid w:val="00D15F54"/>
    <w:rsid w:val="00D161CC"/>
    <w:rsid w:val="00D16463"/>
    <w:rsid w:val="00D16556"/>
    <w:rsid w:val="00D16730"/>
    <w:rsid w:val="00D16963"/>
    <w:rsid w:val="00D16E2A"/>
    <w:rsid w:val="00D16E85"/>
    <w:rsid w:val="00D16F14"/>
    <w:rsid w:val="00D171A8"/>
    <w:rsid w:val="00D17336"/>
    <w:rsid w:val="00D17367"/>
    <w:rsid w:val="00D1746B"/>
    <w:rsid w:val="00D17A7C"/>
    <w:rsid w:val="00D17C06"/>
    <w:rsid w:val="00D17EB3"/>
    <w:rsid w:val="00D20051"/>
    <w:rsid w:val="00D20A79"/>
    <w:rsid w:val="00D20D50"/>
    <w:rsid w:val="00D210A1"/>
    <w:rsid w:val="00D21228"/>
    <w:rsid w:val="00D2166B"/>
    <w:rsid w:val="00D21F6F"/>
    <w:rsid w:val="00D222E7"/>
    <w:rsid w:val="00D22381"/>
    <w:rsid w:val="00D223DE"/>
    <w:rsid w:val="00D2286D"/>
    <w:rsid w:val="00D228C5"/>
    <w:rsid w:val="00D22CBB"/>
    <w:rsid w:val="00D22F2F"/>
    <w:rsid w:val="00D23027"/>
    <w:rsid w:val="00D23435"/>
    <w:rsid w:val="00D23489"/>
    <w:rsid w:val="00D23CB1"/>
    <w:rsid w:val="00D2410D"/>
    <w:rsid w:val="00D2449D"/>
    <w:rsid w:val="00D245B8"/>
    <w:rsid w:val="00D245C5"/>
    <w:rsid w:val="00D24991"/>
    <w:rsid w:val="00D24A13"/>
    <w:rsid w:val="00D24A58"/>
    <w:rsid w:val="00D24AED"/>
    <w:rsid w:val="00D24B5F"/>
    <w:rsid w:val="00D25226"/>
    <w:rsid w:val="00D25621"/>
    <w:rsid w:val="00D258E7"/>
    <w:rsid w:val="00D25B21"/>
    <w:rsid w:val="00D2618C"/>
    <w:rsid w:val="00D26359"/>
    <w:rsid w:val="00D26375"/>
    <w:rsid w:val="00D26509"/>
    <w:rsid w:val="00D2682C"/>
    <w:rsid w:val="00D269C1"/>
    <w:rsid w:val="00D26B4F"/>
    <w:rsid w:val="00D26CD5"/>
    <w:rsid w:val="00D26D81"/>
    <w:rsid w:val="00D2706D"/>
    <w:rsid w:val="00D27325"/>
    <w:rsid w:val="00D275CF"/>
    <w:rsid w:val="00D2761A"/>
    <w:rsid w:val="00D27D61"/>
    <w:rsid w:val="00D27DC4"/>
    <w:rsid w:val="00D30023"/>
    <w:rsid w:val="00D30085"/>
    <w:rsid w:val="00D30182"/>
    <w:rsid w:val="00D30321"/>
    <w:rsid w:val="00D30A73"/>
    <w:rsid w:val="00D30FB0"/>
    <w:rsid w:val="00D31318"/>
    <w:rsid w:val="00D3138F"/>
    <w:rsid w:val="00D31436"/>
    <w:rsid w:val="00D31866"/>
    <w:rsid w:val="00D318B6"/>
    <w:rsid w:val="00D31960"/>
    <w:rsid w:val="00D31A04"/>
    <w:rsid w:val="00D31ADD"/>
    <w:rsid w:val="00D320C5"/>
    <w:rsid w:val="00D3238E"/>
    <w:rsid w:val="00D32551"/>
    <w:rsid w:val="00D328D1"/>
    <w:rsid w:val="00D32ABC"/>
    <w:rsid w:val="00D32C23"/>
    <w:rsid w:val="00D32C89"/>
    <w:rsid w:val="00D32FF8"/>
    <w:rsid w:val="00D33160"/>
    <w:rsid w:val="00D3320F"/>
    <w:rsid w:val="00D33878"/>
    <w:rsid w:val="00D3395B"/>
    <w:rsid w:val="00D3396F"/>
    <w:rsid w:val="00D33BB5"/>
    <w:rsid w:val="00D33E33"/>
    <w:rsid w:val="00D34986"/>
    <w:rsid w:val="00D34BFB"/>
    <w:rsid w:val="00D34F1D"/>
    <w:rsid w:val="00D351BA"/>
    <w:rsid w:val="00D351BF"/>
    <w:rsid w:val="00D351D5"/>
    <w:rsid w:val="00D35446"/>
    <w:rsid w:val="00D35AFA"/>
    <w:rsid w:val="00D35C27"/>
    <w:rsid w:val="00D35C4E"/>
    <w:rsid w:val="00D35CE4"/>
    <w:rsid w:val="00D35D99"/>
    <w:rsid w:val="00D3633B"/>
    <w:rsid w:val="00D3651A"/>
    <w:rsid w:val="00D36522"/>
    <w:rsid w:val="00D36EAB"/>
    <w:rsid w:val="00D37101"/>
    <w:rsid w:val="00D37862"/>
    <w:rsid w:val="00D378DE"/>
    <w:rsid w:val="00D37993"/>
    <w:rsid w:val="00D3799F"/>
    <w:rsid w:val="00D37BD5"/>
    <w:rsid w:val="00D37E1A"/>
    <w:rsid w:val="00D40023"/>
    <w:rsid w:val="00D40175"/>
    <w:rsid w:val="00D407CC"/>
    <w:rsid w:val="00D40A57"/>
    <w:rsid w:val="00D40CFF"/>
    <w:rsid w:val="00D40DC2"/>
    <w:rsid w:val="00D40EC3"/>
    <w:rsid w:val="00D41050"/>
    <w:rsid w:val="00D41881"/>
    <w:rsid w:val="00D418A0"/>
    <w:rsid w:val="00D419CB"/>
    <w:rsid w:val="00D41B53"/>
    <w:rsid w:val="00D41C0C"/>
    <w:rsid w:val="00D42043"/>
    <w:rsid w:val="00D4207A"/>
    <w:rsid w:val="00D42473"/>
    <w:rsid w:val="00D42ED4"/>
    <w:rsid w:val="00D431B1"/>
    <w:rsid w:val="00D433F9"/>
    <w:rsid w:val="00D435E1"/>
    <w:rsid w:val="00D43662"/>
    <w:rsid w:val="00D4377B"/>
    <w:rsid w:val="00D438D0"/>
    <w:rsid w:val="00D439B3"/>
    <w:rsid w:val="00D43AC9"/>
    <w:rsid w:val="00D44CB3"/>
    <w:rsid w:val="00D44CB8"/>
    <w:rsid w:val="00D44F0E"/>
    <w:rsid w:val="00D459DD"/>
    <w:rsid w:val="00D45C86"/>
    <w:rsid w:val="00D45DDF"/>
    <w:rsid w:val="00D45FC0"/>
    <w:rsid w:val="00D460D3"/>
    <w:rsid w:val="00D46344"/>
    <w:rsid w:val="00D46696"/>
    <w:rsid w:val="00D46B54"/>
    <w:rsid w:val="00D46B69"/>
    <w:rsid w:val="00D46CFD"/>
    <w:rsid w:val="00D46F89"/>
    <w:rsid w:val="00D47139"/>
    <w:rsid w:val="00D47A05"/>
    <w:rsid w:val="00D47E8C"/>
    <w:rsid w:val="00D50196"/>
    <w:rsid w:val="00D502EE"/>
    <w:rsid w:val="00D506B0"/>
    <w:rsid w:val="00D50719"/>
    <w:rsid w:val="00D50909"/>
    <w:rsid w:val="00D50B74"/>
    <w:rsid w:val="00D50C2E"/>
    <w:rsid w:val="00D50D1E"/>
    <w:rsid w:val="00D5124F"/>
    <w:rsid w:val="00D513B0"/>
    <w:rsid w:val="00D51412"/>
    <w:rsid w:val="00D51520"/>
    <w:rsid w:val="00D5184F"/>
    <w:rsid w:val="00D51864"/>
    <w:rsid w:val="00D521AD"/>
    <w:rsid w:val="00D52606"/>
    <w:rsid w:val="00D5294C"/>
    <w:rsid w:val="00D52DC0"/>
    <w:rsid w:val="00D52F96"/>
    <w:rsid w:val="00D52F97"/>
    <w:rsid w:val="00D52FAC"/>
    <w:rsid w:val="00D53583"/>
    <w:rsid w:val="00D5398B"/>
    <w:rsid w:val="00D541F4"/>
    <w:rsid w:val="00D54340"/>
    <w:rsid w:val="00D5480A"/>
    <w:rsid w:val="00D54B7C"/>
    <w:rsid w:val="00D54F8E"/>
    <w:rsid w:val="00D55000"/>
    <w:rsid w:val="00D550CD"/>
    <w:rsid w:val="00D552BF"/>
    <w:rsid w:val="00D5544A"/>
    <w:rsid w:val="00D55610"/>
    <w:rsid w:val="00D55644"/>
    <w:rsid w:val="00D5596E"/>
    <w:rsid w:val="00D55B2E"/>
    <w:rsid w:val="00D55BCA"/>
    <w:rsid w:val="00D56104"/>
    <w:rsid w:val="00D56378"/>
    <w:rsid w:val="00D566A5"/>
    <w:rsid w:val="00D56740"/>
    <w:rsid w:val="00D56A40"/>
    <w:rsid w:val="00D56BBF"/>
    <w:rsid w:val="00D57707"/>
    <w:rsid w:val="00D57832"/>
    <w:rsid w:val="00D57B69"/>
    <w:rsid w:val="00D57DFB"/>
    <w:rsid w:val="00D6005B"/>
    <w:rsid w:val="00D60351"/>
    <w:rsid w:val="00D60617"/>
    <w:rsid w:val="00D60860"/>
    <w:rsid w:val="00D608AC"/>
    <w:rsid w:val="00D60D82"/>
    <w:rsid w:val="00D6122D"/>
    <w:rsid w:val="00D614C5"/>
    <w:rsid w:val="00D61798"/>
    <w:rsid w:val="00D61B7D"/>
    <w:rsid w:val="00D61DF6"/>
    <w:rsid w:val="00D61ED1"/>
    <w:rsid w:val="00D62505"/>
    <w:rsid w:val="00D6253D"/>
    <w:rsid w:val="00D62812"/>
    <w:rsid w:val="00D62B6E"/>
    <w:rsid w:val="00D63412"/>
    <w:rsid w:val="00D63847"/>
    <w:rsid w:val="00D63CD5"/>
    <w:rsid w:val="00D63D61"/>
    <w:rsid w:val="00D640F0"/>
    <w:rsid w:val="00D6415E"/>
    <w:rsid w:val="00D64893"/>
    <w:rsid w:val="00D64AB4"/>
    <w:rsid w:val="00D64B7D"/>
    <w:rsid w:val="00D64CB8"/>
    <w:rsid w:val="00D64DAD"/>
    <w:rsid w:val="00D64E9B"/>
    <w:rsid w:val="00D650F3"/>
    <w:rsid w:val="00D6517A"/>
    <w:rsid w:val="00D6519E"/>
    <w:rsid w:val="00D651C2"/>
    <w:rsid w:val="00D653E6"/>
    <w:rsid w:val="00D65481"/>
    <w:rsid w:val="00D655B4"/>
    <w:rsid w:val="00D65C08"/>
    <w:rsid w:val="00D65DF5"/>
    <w:rsid w:val="00D65E44"/>
    <w:rsid w:val="00D66357"/>
    <w:rsid w:val="00D66C34"/>
    <w:rsid w:val="00D67271"/>
    <w:rsid w:val="00D6747B"/>
    <w:rsid w:val="00D6750C"/>
    <w:rsid w:val="00D6792A"/>
    <w:rsid w:val="00D67D7F"/>
    <w:rsid w:val="00D70419"/>
    <w:rsid w:val="00D70D6E"/>
    <w:rsid w:val="00D70EA1"/>
    <w:rsid w:val="00D712CF"/>
    <w:rsid w:val="00D7132F"/>
    <w:rsid w:val="00D71512"/>
    <w:rsid w:val="00D717A0"/>
    <w:rsid w:val="00D718B3"/>
    <w:rsid w:val="00D719EC"/>
    <w:rsid w:val="00D71BBF"/>
    <w:rsid w:val="00D71C0B"/>
    <w:rsid w:val="00D71D01"/>
    <w:rsid w:val="00D72431"/>
    <w:rsid w:val="00D728F5"/>
    <w:rsid w:val="00D72922"/>
    <w:rsid w:val="00D72A8B"/>
    <w:rsid w:val="00D72B54"/>
    <w:rsid w:val="00D7331C"/>
    <w:rsid w:val="00D7358C"/>
    <w:rsid w:val="00D73727"/>
    <w:rsid w:val="00D738AE"/>
    <w:rsid w:val="00D73C79"/>
    <w:rsid w:val="00D73D0E"/>
    <w:rsid w:val="00D73D75"/>
    <w:rsid w:val="00D73E3E"/>
    <w:rsid w:val="00D73E4A"/>
    <w:rsid w:val="00D73F82"/>
    <w:rsid w:val="00D746D2"/>
    <w:rsid w:val="00D74728"/>
    <w:rsid w:val="00D74B51"/>
    <w:rsid w:val="00D74B92"/>
    <w:rsid w:val="00D74D21"/>
    <w:rsid w:val="00D750F8"/>
    <w:rsid w:val="00D755D4"/>
    <w:rsid w:val="00D7573F"/>
    <w:rsid w:val="00D758A5"/>
    <w:rsid w:val="00D758B0"/>
    <w:rsid w:val="00D758B4"/>
    <w:rsid w:val="00D75EB4"/>
    <w:rsid w:val="00D7607F"/>
    <w:rsid w:val="00D7647F"/>
    <w:rsid w:val="00D76621"/>
    <w:rsid w:val="00D767E0"/>
    <w:rsid w:val="00D76EFD"/>
    <w:rsid w:val="00D7750C"/>
    <w:rsid w:val="00D77565"/>
    <w:rsid w:val="00D775E2"/>
    <w:rsid w:val="00D777F1"/>
    <w:rsid w:val="00D80375"/>
    <w:rsid w:val="00D80423"/>
    <w:rsid w:val="00D80632"/>
    <w:rsid w:val="00D806BE"/>
    <w:rsid w:val="00D80937"/>
    <w:rsid w:val="00D8095E"/>
    <w:rsid w:val="00D80A0A"/>
    <w:rsid w:val="00D80BE4"/>
    <w:rsid w:val="00D80C35"/>
    <w:rsid w:val="00D80DA5"/>
    <w:rsid w:val="00D80E88"/>
    <w:rsid w:val="00D80F64"/>
    <w:rsid w:val="00D812B6"/>
    <w:rsid w:val="00D812EC"/>
    <w:rsid w:val="00D813D1"/>
    <w:rsid w:val="00D813E2"/>
    <w:rsid w:val="00D814AF"/>
    <w:rsid w:val="00D816A8"/>
    <w:rsid w:val="00D81930"/>
    <w:rsid w:val="00D81D22"/>
    <w:rsid w:val="00D81E4B"/>
    <w:rsid w:val="00D81E65"/>
    <w:rsid w:val="00D81F5D"/>
    <w:rsid w:val="00D81FDA"/>
    <w:rsid w:val="00D82AB6"/>
    <w:rsid w:val="00D8313D"/>
    <w:rsid w:val="00D83169"/>
    <w:rsid w:val="00D837CC"/>
    <w:rsid w:val="00D83DF3"/>
    <w:rsid w:val="00D83ED6"/>
    <w:rsid w:val="00D83FE6"/>
    <w:rsid w:val="00D8405B"/>
    <w:rsid w:val="00D84F56"/>
    <w:rsid w:val="00D8544E"/>
    <w:rsid w:val="00D856A2"/>
    <w:rsid w:val="00D85832"/>
    <w:rsid w:val="00D85BB8"/>
    <w:rsid w:val="00D85EDF"/>
    <w:rsid w:val="00D864D9"/>
    <w:rsid w:val="00D86538"/>
    <w:rsid w:val="00D86563"/>
    <w:rsid w:val="00D86928"/>
    <w:rsid w:val="00D86A35"/>
    <w:rsid w:val="00D86DA0"/>
    <w:rsid w:val="00D86E9C"/>
    <w:rsid w:val="00D86FA6"/>
    <w:rsid w:val="00D871F4"/>
    <w:rsid w:val="00D874A6"/>
    <w:rsid w:val="00D876C8"/>
    <w:rsid w:val="00D87D7E"/>
    <w:rsid w:val="00D87E5C"/>
    <w:rsid w:val="00D87EA0"/>
    <w:rsid w:val="00D90153"/>
    <w:rsid w:val="00D90449"/>
    <w:rsid w:val="00D90561"/>
    <w:rsid w:val="00D90737"/>
    <w:rsid w:val="00D907F1"/>
    <w:rsid w:val="00D9080D"/>
    <w:rsid w:val="00D90AD1"/>
    <w:rsid w:val="00D90B94"/>
    <w:rsid w:val="00D90C4A"/>
    <w:rsid w:val="00D90F06"/>
    <w:rsid w:val="00D91953"/>
    <w:rsid w:val="00D91E01"/>
    <w:rsid w:val="00D91F55"/>
    <w:rsid w:val="00D92037"/>
    <w:rsid w:val="00D9240C"/>
    <w:rsid w:val="00D928ED"/>
    <w:rsid w:val="00D92A32"/>
    <w:rsid w:val="00D92A92"/>
    <w:rsid w:val="00D93009"/>
    <w:rsid w:val="00D930B6"/>
    <w:rsid w:val="00D93B2D"/>
    <w:rsid w:val="00D94017"/>
    <w:rsid w:val="00D941B2"/>
    <w:rsid w:val="00D94316"/>
    <w:rsid w:val="00D9458A"/>
    <w:rsid w:val="00D94AE9"/>
    <w:rsid w:val="00D94C8C"/>
    <w:rsid w:val="00D94CC7"/>
    <w:rsid w:val="00D95859"/>
    <w:rsid w:val="00D9593C"/>
    <w:rsid w:val="00D959D0"/>
    <w:rsid w:val="00D95E86"/>
    <w:rsid w:val="00D9610D"/>
    <w:rsid w:val="00D96232"/>
    <w:rsid w:val="00D963A1"/>
    <w:rsid w:val="00D96408"/>
    <w:rsid w:val="00D965F1"/>
    <w:rsid w:val="00D9681A"/>
    <w:rsid w:val="00D969E4"/>
    <w:rsid w:val="00D96FFA"/>
    <w:rsid w:val="00D970A2"/>
    <w:rsid w:val="00D9732F"/>
    <w:rsid w:val="00D9755E"/>
    <w:rsid w:val="00DA0361"/>
    <w:rsid w:val="00DA0529"/>
    <w:rsid w:val="00DA0662"/>
    <w:rsid w:val="00DA0779"/>
    <w:rsid w:val="00DA0821"/>
    <w:rsid w:val="00DA0874"/>
    <w:rsid w:val="00DA0D27"/>
    <w:rsid w:val="00DA0F7C"/>
    <w:rsid w:val="00DA1213"/>
    <w:rsid w:val="00DA17B9"/>
    <w:rsid w:val="00DA1971"/>
    <w:rsid w:val="00DA1F25"/>
    <w:rsid w:val="00DA2058"/>
    <w:rsid w:val="00DA20E3"/>
    <w:rsid w:val="00DA21E7"/>
    <w:rsid w:val="00DA2248"/>
    <w:rsid w:val="00DA22EE"/>
    <w:rsid w:val="00DA231F"/>
    <w:rsid w:val="00DA27BF"/>
    <w:rsid w:val="00DA295C"/>
    <w:rsid w:val="00DA2C65"/>
    <w:rsid w:val="00DA2D17"/>
    <w:rsid w:val="00DA3659"/>
    <w:rsid w:val="00DA3685"/>
    <w:rsid w:val="00DA3879"/>
    <w:rsid w:val="00DA38C7"/>
    <w:rsid w:val="00DA3C9E"/>
    <w:rsid w:val="00DA3EEA"/>
    <w:rsid w:val="00DA4107"/>
    <w:rsid w:val="00DA4184"/>
    <w:rsid w:val="00DA4555"/>
    <w:rsid w:val="00DA4950"/>
    <w:rsid w:val="00DA4967"/>
    <w:rsid w:val="00DA4C77"/>
    <w:rsid w:val="00DA5156"/>
    <w:rsid w:val="00DA58AA"/>
    <w:rsid w:val="00DA5916"/>
    <w:rsid w:val="00DA592B"/>
    <w:rsid w:val="00DA5A84"/>
    <w:rsid w:val="00DA626C"/>
    <w:rsid w:val="00DA631B"/>
    <w:rsid w:val="00DA651C"/>
    <w:rsid w:val="00DA6530"/>
    <w:rsid w:val="00DA65BB"/>
    <w:rsid w:val="00DA6AE3"/>
    <w:rsid w:val="00DA6B13"/>
    <w:rsid w:val="00DA70C7"/>
    <w:rsid w:val="00DA70EE"/>
    <w:rsid w:val="00DA71B3"/>
    <w:rsid w:val="00DA73BA"/>
    <w:rsid w:val="00DA764B"/>
    <w:rsid w:val="00DA7F50"/>
    <w:rsid w:val="00DA7F56"/>
    <w:rsid w:val="00DB007F"/>
    <w:rsid w:val="00DB00CE"/>
    <w:rsid w:val="00DB02FE"/>
    <w:rsid w:val="00DB03C1"/>
    <w:rsid w:val="00DB0552"/>
    <w:rsid w:val="00DB07DC"/>
    <w:rsid w:val="00DB0A12"/>
    <w:rsid w:val="00DB0BF6"/>
    <w:rsid w:val="00DB0D58"/>
    <w:rsid w:val="00DB11BB"/>
    <w:rsid w:val="00DB132E"/>
    <w:rsid w:val="00DB14CF"/>
    <w:rsid w:val="00DB190E"/>
    <w:rsid w:val="00DB1935"/>
    <w:rsid w:val="00DB1939"/>
    <w:rsid w:val="00DB19C3"/>
    <w:rsid w:val="00DB19CB"/>
    <w:rsid w:val="00DB19F0"/>
    <w:rsid w:val="00DB1DD1"/>
    <w:rsid w:val="00DB1DD5"/>
    <w:rsid w:val="00DB20E0"/>
    <w:rsid w:val="00DB2117"/>
    <w:rsid w:val="00DB220B"/>
    <w:rsid w:val="00DB221B"/>
    <w:rsid w:val="00DB2935"/>
    <w:rsid w:val="00DB2FAA"/>
    <w:rsid w:val="00DB31B1"/>
    <w:rsid w:val="00DB3263"/>
    <w:rsid w:val="00DB329E"/>
    <w:rsid w:val="00DB3305"/>
    <w:rsid w:val="00DB36EA"/>
    <w:rsid w:val="00DB3A3B"/>
    <w:rsid w:val="00DB3AAD"/>
    <w:rsid w:val="00DB3BBD"/>
    <w:rsid w:val="00DB3C73"/>
    <w:rsid w:val="00DB40A5"/>
    <w:rsid w:val="00DB40AA"/>
    <w:rsid w:val="00DB41BA"/>
    <w:rsid w:val="00DB4489"/>
    <w:rsid w:val="00DB45AD"/>
    <w:rsid w:val="00DB4E54"/>
    <w:rsid w:val="00DB4F14"/>
    <w:rsid w:val="00DB505F"/>
    <w:rsid w:val="00DB529D"/>
    <w:rsid w:val="00DB5474"/>
    <w:rsid w:val="00DB56BD"/>
    <w:rsid w:val="00DB5BEB"/>
    <w:rsid w:val="00DB612D"/>
    <w:rsid w:val="00DB6536"/>
    <w:rsid w:val="00DB65CA"/>
    <w:rsid w:val="00DB682F"/>
    <w:rsid w:val="00DB6BB0"/>
    <w:rsid w:val="00DB6CE0"/>
    <w:rsid w:val="00DB6E04"/>
    <w:rsid w:val="00DB6E6A"/>
    <w:rsid w:val="00DB75E3"/>
    <w:rsid w:val="00DB7B1F"/>
    <w:rsid w:val="00DC00E4"/>
    <w:rsid w:val="00DC02D9"/>
    <w:rsid w:val="00DC0435"/>
    <w:rsid w:val="00DC07B7"/>
    <w:rsid w:val="00DC09A3"/>
    <w:rsid w:val="00DC1029"/>
    <w:rsid w:val="00DC11B7"/>
    <w:rsid w:val="00DC12CC"/>
    <w:rsid w:val="00DC14C2"/>
    <w:rsid w:val="00DC1570"/>
    <w:rsid w:val="00DC1893"/>
    <w:rsid w:val="00DC1970"/>
    <w:rsid w:val="00DC1D7C"/>
    <w:rsid w:val="00DC1EA2"/>
    <w:rsid w:val="00DC20E0"/>
    <w:rsid w:val="00DC2219"/>
    <w:rsid w:val="00DC222B"/>
    <w:rsid w:val="00DC236F"/>
    <w:rsid w:val="00DC2379"/>
    <w:rsid w:val="00DC24DA"/>
    <w:rsid w:val="00DC25CE"/>
    <w:rsid w:val="00DC272D"/>
    <w:rsid w:val="00DC2817"/>
    <w:rsid w:val="00DC2A55"/>
    <w:rsid w:val="00DC3197"/>
    <w:rsid w:val="00DC33AC"/>
    <w:rsid w:val="00DC35A1"/>
    <w:rsid w:val="00DC3BC3"/>
    <w:rsid w:val="00DC3DC5"/>
    <w:rsid w:val="00DC3EAF"/>
    <w:rsid w:val="00DC3F30"/>
    <w:rsid w:val="00DC3F35"/>
    <w:rsid w:val="00DC418D"/>
    <w:rsid w:val="00DC41B2"/>
    <w:rsid w:val="00DC47A5"/>
    <w:rsid w:val="00DC49C3"/>
    <w:rsid w:val="00DC4DB8"/>
    <w:rsid w:val="00DC4F64"/>
    <w:rsid w:val="00DC5151"/>
    <w:rsid w:val="00DC52D1"/>
    <w:rsid w:val="00DC5385"/>
    <w:rsid w:val="00DC5647"/>
    <w:rsid w:val="00DC564C"/>
    <w:rsid w:val="00DC5777"/>
    <w:rsid w:val="00DC5D48"/>
    <w:rsid w:val="00DC5E1C"/>
    <w:rsid w:val="00DC61C3"/>
    <w:rsid w:val="00DC651D"/>
    <w:rsid w:val="00DC6606"/>
    <w:rsid w:val="00DC664B"/>
    <w:rsid w:val="00DC672E"/>
    <w:rsid w:val="00DC695C"/>
    <w:rsid w:val="00DC704A"/>
    <w:rsid w:val="00DC7197"/>
    <w:rsid w:val="00DC75E0"/>
    <w:rsid w:val="00DC7680"/>
    <w:rsid w:val="00DC7DEF"/>
    <w:rsid w:val="00DD001E"/>
    <w:rsid w:val="00DD01EA"/>
    <w:rsid w:val="00DD048B"/>
    <w:rsid w:val="00DD04CF"/>
    <w:rsid w:val="00DD077C"/>
    <w:rsid w:val="00DD0BD2"/>
    <w:rsid w:val="00DD0C24"/>
    <w:rsid w:val="00DD10FD"/>
    <w:rsid w:val="00DD1111"/>
    <w:rsid w:val="00DD1144"/>
    <w:rsid w:val="00DD1646"/>
    <w:rsid w:val="00DD17DC"/>
    <w:rsid w:val="00DD1A2F"/>
    <w:rsid w:val="00DD2435"/>
    <w:rsid w:val="00DD2553"/>
    <w:rsid w:val="00DD27EA"/>
    <w:rsid w:val="00DD2B31"/>
    <w:rsid w:val="00DD2B83"/>
    <w:rsid w:val="00DD30C5"/>
    <w:rsid w:val="00DD34D6"/>
    <w:rsid w:val="00DD34FD"/>
    <w:rsid w:val="00DD3659"/>
    <w:rsid w:val="00DD3680"/>
    <w:rsid w:val="00DD3E3F"/>
    <w:rsid w:val="00DD41F2"/>
    <w:rsid w:val="00DD41F8"/>
    <w:rsid w:val="00DD4517"/>
    <w:rsid w:val="00DD463C"/>
    <w:rsid w:val="00DD4775"/>
    <w:rsid w:val="00DD48E1"/>
    <w:rsid w:val="00DD4CDF"/>
    <w:rsid w:val="00DD4F08"/>
    <w:rsid w:val="00DD5096"/>
    <w:rsid w:val="00DD5535"/>
    <w:rsid w:val="00DD576B"/>
    <w:rsid w:val="00DD5AC4"/>
    <w:rsid w:val="00DD65D2"/>
    <w:rsid w:val="00DD719A"/>
    <w:rsid w:val="00DD737C"/>
    <w:rsid w:val="00DD7405"/>
    <w:rsid w:val="00DD748A"/>
    <w:rsid w:val="00DD77EB"/>
    <w:rsid w:val="00DD7A5C"/>
    <w:rsid w:val="00DD7DE9"/>
    <w:rsid w:val="00DD7E4F"/>
    <w:rsid w:val="00DD7E83"/>
    <w:rsid w:val="00DD7FC7"/>
    <w:rsid w:val="00DE04A8"/>
    <w:rsid w:val="00DE0550"/>
    <w:rsid w:val="00DE0CEF"/>
    <w:rsid w:val="00DE0DB4"/>
    <w:rsid w:val="00DE0F83"/>
    <w:rsid w:val="00DE129A"/>
    <w:rsid w:val="00DE138D"/>
    <w:rsid w:val="00DE161A"/>
    <w:rsid w:val="00DE1739"/>
    <w:rsid w:val="00DE180E"/>
    <w:rsid w:val="00DE1B8A"/>
    <w:rsid w:val="00DE2127"/>
    <w:rsid w:val="00DE244F"/>
    <w:rsid w:val="00DE2621"/>
    <w:rsid w:val="00DE2A33"/>
    <w:rsid w:val="00DE2C27"/>
    <w:rsid w:val="00DE2C56"/>
    <w:rsid w:val="00DE2CCA"/>
    <w:rsid w:val="00DE2D75"/>
    <w:rsid w:val="00DE324E"/>
    <w:rsid w:val="00DE332F"/>
    <w:rsid w:val="00DE3A7E"/>
    <w:rsid w:val="00DE3F2B"/>
    <w:rsid w:val="00DE4079"/>
    <w:rsid w:val="00DE4303"/>
    <w:rsid w:val="00DE44C7"/>
    <w:rsid w:val="00DE4613"/>
    <w:rsid w:val="00DE465E"/>
    <w:rsid w:val="00DE4732"/>
    <w:rsid w:val="00DE47A5"/>
    <w:rsid w:val="00DE482C"/>
    <w:rsid w:val="00DE48F9"/>
    <w:rsid w:val="00DE4931"/>
    <w:rsid w:val="00DE4944"/>
    <w:rsid w:val="00DE4C41"/>
    <w:rsid w:val="00DE4E48"/>
    <w:rsid w:val="00DE4F87"/>
    <w:rsid w:val="00DE522A"/>
    <w:rsid w:val="00DE5261"/>
    <w:rsid w:val="00DE5282"/>
    <w:rsid w:val="00DE5383"/>
    <w:rsid w:val="00DE59F5"/>
    <w:rsid w:val="00DE5B43"/>
    <w:rsid w:val="00DE5C93"/>
    <w:rsid w:val="00DE5E77"/>
    <w:rsid w:val="00DE613F"/>
    <w:rsid w:val="00DE6A8C"/>
    <w:rsid w:val="00DE6B71"/>
    <w:rsid w:val="00DE6FD3"/>
    <w:rsid w:val="00DE709B"/>
    <w:rsid w:val="00DE71D2"/>
    <w:rsid w:val="00DE74A3"/>
    <w:rsid w:val="00DF0034"/>
    <w:rsid w:val="00DF0191"/>
    <w:rsid w:val="00DF0218"/>
    <w:rsid w:val="00DF0750"/>
    <w:rsid w:val="00DF1146"/>
    <w:rsid w:val="00DF162F"/>
    <w:rsid w:val="00DF1940"/>
    <w:rsid w:val="00DF1C10"/>
    <w:rsid w:val="00DF1E32"/>
    <w:rsid w:val="00DF22A2"/>
    <w:rsid w:val="00DF2654"/>
    <w:rsid w:val="00DF279A"/>
    <w:rsid w:val="00DF2E83"/>
    <w:rsid w:val="00DF2F3B"/>
    <w:rsid w:val="00DF3087"/>
    <w:rsid w:val="00DF34DC"/>
    <w:rsid w:val="00DF3543"/>
    <w:rsid w:val="00DF3546"/>
    <w:rsid w:val="00DF377A"/>
    <w:rsid w:val="00DF39D9"/>
    <w:rsid w:val="00DF3CEB"/>
    <w:rsid w:val="00DF3E1B"/>
    <w:rsid w:val="00DF4690"/>
    <w:rsid w:val="00DF48E7"/>
    <w:rsid w:val="00DF48F7"/>
    <w:rsid w:val="00DF4916"/>
    <w:rsid w:val="00DF4C35"/>
    <w:rsid w:val="00DF5089"/>
    <w:rsid w:val="00DF51F4"/>
    <w:rsid w:val="00DF553D"/>
    <w:rsid w:val="00DF5A43"/>
    <w:rsid w:val="00DF5C46"/>
    <w:rsid w:val="00DF5C74"/>
    <w:rsid w:val="00DF63AF"/>
    <w:rsid w:val="00DF6647"/>
    <w:rsid w:val="00DF6799"/>
    <w:rsid w:val="00DF68A7"/>
    <w:rsid w:val="00DF692F"/>
    <w:rsid w:val="00DF694A"/>
    <w:rsid w:val="00DF6A90"/>
    <w:rsid w:val="00DF6D15"/>
    <w:rsid w:val="00DF6DD8"/>
    <w:rsid w:val="00DF6F59"/>
    <w:rsid w:val="00DF730B"/>
    <w:rsid w:val="00DF78AD"/>
    <w:rsid w:val="00DF7D5D"/>
    <w:rsid w:val="00DF7E00"/>
    <w:rsid w:val="00E00066"/>
    <w:rsid w:val="00E0012E"/>
    <w:rsid w:val="00E00316"/>
    <w:rsid w:val="00E0036C"/>
    <w:rsid w:val="00E0098A"/>
    <w:rsid w:val="00E00D5E"/>
    <w:rsid w:val="00E01883"/>
    <w:rsid w:val="00E01A49"/>
    <w:rsid w:val="00E01E41"/>
    <w:rsid w:val="00E0215A"/>
    <w:rsid w:val="00E02262"/>
    <w:rsid w:val="00E0245A"/>
    <w:rsid w:val="00E02A8D"/>
    <w:rsid w:val="00E02D39"/>
    <w:rsid w:val="00E02ED1"/>
    <w:rsid w:val="00E03A67"/>
    <w:rsid w:val="00E03AB8"/>
    <w:rsid w:val="00E03D0A"/>
    <w:rsid w:val="00E03F20"/>
    <w:rsid w:val="00E0423D"/>
    <w:rsid w:val="00E042B2"/>
    <w:rsid w:val="00E04360"/>
    <w:rsid w:val="00E044F5"/>
    <w:rsid w:val="00E04593"/>
    <w:rsid w:val="00E04DC7"/>
    <w:rsid w:val="00E051FA"/>
    <w:rsid w:val="00E052D4"/>
    <w:rsid w:val="00E056A3"/>
    <w:rsid w:val="00E058D4"/>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111"/>
    <w:rsid w:val="00E1186E"/>
    <w:rsid w:val="00E11B66"/>
    <w:rsid w:val="00E11F5D"/>
    <w:rsid w:val="00E12014"/>
    <w:rsid w:val="00E123E3"/>
    <w:rsid w:val="00E12638"/>
    <w:rsid w:val="00E12A3A"/>
    <w:rsid w:val="00E12E1F"/>
    <w:rsid w:val="00E13227"/>
    <w:rsid w:val="00E13401"/>
    <w:rsid w:val="00E13677"/>
    <w:rsid w:val="00E137F7"/>
    <w:rsid w:val="00E13DAF"/>
    <w:rsid w:val="00E13DEC"/>
    <w:rsid w:val="00E13E94"/>
    <w:rsid w:val="00E13FE8"/>
    <w:rsid w:val="00E14026"/>
    <w:rsid w:val="00E14289"/>
    <w:rsid w:val="00E1432E"/>
    <w:rsid w:val="00E1440B"/>
    <w:rsid w:val="00E1497A"/>
    <w:rsid w:val="00E14A2B"/>
    <w:rsid w:val="00E14A55"/>
    <w:rsid w:val="00E1518D"/>
    <w:rsid w:val="00E156D4"/>
    <w:rsid w:val="00E15781"/>
    <w:rsid w:val="00E15EA2"/>
    <w:rsid w:val="00E163A2"/>
    <w:rsid w:val="00E167EA"/>
    <w:rsid w:val="00E16A79"/>
    <w:rsid w:val="00E16AA1"/>
    <w:rsid w:val="00E16DE2"/>
    <w:rsid w:val="00E17048"/>
    <w:rsid w:val="00E1735F"/>
    <w:rsid w:val="00E178BC"/>
    <w:rsid w:val="00E17907"/>
    <w:rsid w:val="00E179D0"/>
    <w:rsid w:val="00E200FA"/>
    <w:rsid w:val="00E202E6"/>
    <w:rsid w:val="00E20726"/>
    <w:rsid w:val="00E20802"/>
    <w:rsid w:val="00E2083F"/>
    <w:rsid w:val="00E209DD"/>
    <w:rsid w:val="00E20A0B"/>
    <w:rsid w:val="00E20A51"/>
    <w:rsid w:val="00E20B60"/>
    <w:rsid w:val="00E20D14"/>
    <w:rsid w:val="00E21022"/>
    <w:rsid w:val="00E215AC"/>
    <w:rsid w:val="00E21651"/>
    <w:rsid w:val="00E21857"/>
    <w:rsid w:val="00E219E2"/>
    <w:rsid w:val="00E21B2C"/>
    <w:rsid w:val="00E21BA0"/>
    <w:rsid w:val="00E21EEE"/>
    <w:rsid w:val="00E22041"/>
    <w:rsid w:val="00E224E9"/>
    <w:rsid w:val="00E22832"/>
    <w:rsid w:val="00E22B29"/>
    <w:rsid w:val="00E22CBE"/>
    <w:rsid w:val="00E22CE1"/>
    <w:rsid w:val="00E22EE3"/>
    <w:rsid w:val="00E231E5"/>
    <w:rsid w:val="00E234F0"/>
    <w:rsid w:val="00E2374F"/>
    <w:rsid w:val="00E2392D"/>
    <w:rsid w:val="00E2397D"/>
    <w:rsid w:val="00E23C4A"/>
    <w:rsid w:val="00E23C57"/>
    <w:rsid w:val="00E2457D"/>
    <w:rsid w:val="00E245FA"/>
    <w:rsid w:val="00E24695"/>
    <w:rsid w:val="00E2493A"/>
    <w:rsid w:val="00E25095"/>
    <w:rsid w:val="00E2534B"/>
    <w:rsid w:val="00E257BB"/>
    <w:rsid w:val="00E25B26"/>
    <w:rsid w:val="00E25E51"/>
    <w:rsid w:val="00E25E68"/>
    <w:rsid w:val="00E26311"/>
    <w:rsid w:val="00E268AD"/>
    <w:rsid w:val="00E26A75"/>
    <w:rsid w:val="00E26CB1"/>
    <w:rsid w:val="00E26CEA"/>
    <w:rsid w:val="00E27284"/>
    <w:rsid w:val="00E27566"/>
    <w:rsid w:val="00E27756"/>
    <w:rsid w:val="00E27A57"/>
    <w:rsid w:val="00E27B2E"/>
    <w:rsid w:val="00E30077"/>
    <w:rsid w:val="00E30402"/>
    <w:rsid w:val="00E3046B"/>
    <w:rsid w:val="00E304BF"/>
    <w:rsid w:val="00E30898"/>
    <w:rsid w:val="00E30908"/>
    <w:rsid w:val="00E30C69"/>
    <w:rsid w:val="00E30D66"/>
    <w:rsid w:val="00E311D9"/>
    <w:rsid w:val="00E312A4"/>
    <w:rsid w:val="00E312AF"/>
    <w:rsid w:val="00E314AA"/>
    <w:rsid w:val="00E314B9"/>
    <w:rsid w:val="00E31E3B"/>
    <w:rsid w:val="00E31FD8"/>
    <w:rsid w:val="00E327AA"/>
    <w:rsid w:val="00E328A4"/>
    <w:rsid w:val="00E32D20"/>
    <w:rsid w:val="00E32D87"/>
    <w:rsid w:val="00E330EB"/>
    <w:rsid w:val="00E33AE9"/>
    <w:rsid w:val="00E33B76"/>
    <w:rsid w:val="00E33BDA"/>
    <w:rsid w:val="00E33CD3"/>
    <w:rsid w:val="00E33D17"/>
    <w:rsid w:val="00E33E28"/>
    <w:rsid w:val="00E33F98"/>
    <w:rsid w:val="00E33FC1"/>
    <w:rsid w:val="00E3417E"/>
    <w:rsid w:val="00E34191"/>
    <w:rsid w:val="00E34A63"/>
    <w:rsid w:val="00E34ABA"/>
    <w:rsid w:val="00E34AE9"/>
    <w:rsid w:val="00E34CAB"/>
    <w:rsid w:val="00E34EF0"/>
    <w:rsid w:val="00E351B3"/>
    <w:rsid w:val="00E35266"/>
    <w:rsid w:val="00E356CB"/>
    <w:rsid w:val="00E35727"/>
    <w:rsid w:val="00E35C0D"/>
    <w:rsid w:val="00E36474"/>
    <w:rsid w:val="00E36AC6"/>
    <w:rsid w:val="00E36C50"/>
    <w:rsid w:val="00E36F78"/>
    <w:rsid w:val="00E371FB"/>
    <w:rsid w:val="00E37881"/>
    <w:rsid w:val="00E379B0"/>
    <w:rsid w:val="00E37A96"/>
    <w:rsid w:val="00E37AF3"/>
    <w:rsid w:val="00E37D2D"/>
    <w:rsid w:val="00E40156"/>
    <w:rsid w:val="00E4046C"/>
    <w:rsid w:val="00E4076E"/>
    <w:rsid w:val="00E4084D"/>
    <w:rsid w:val="00E408B4"/>
    <w:rsid w:val="00E41845"/>
    <w:rsid w:val="00E41C72"/>
    <w:rsid w:val="00E4200C"/>
    <w:rsid w:val="00E42033"/>
    <w:rsid w:val="00E42244"/>
    <w:rsid w:val="00E428BA"/>
    <w:rsid w:val="00E4292D"/>
    <w:rsid w:val="00E42BEC"/>
    <w:rsid w:val="00E42D0A"/>
    <w:rsid w:val="00E42E0A"/>
    <w:rsid w:val="00E42E34"/>
    <w:rsid w:val="00E42F61"/>
    <w:rsid w:val="00E431F0"/>
    <w:rsid w:val="00E434AC"/>
    <w:rsid w:val="00E43A35"/>
    <w:rsid w:val="00E43AE7"/>
    <w:rsid w:val="00E43D00"/>
    <w:rsid w:val="00E43F07"/>
    <w:rsid w:val="00E43F57"/>
    <w:rsid w:val="00E444A4"/>
    <w:rsid w:val="00E448B8"/>
    <w:rsid w:val="00E44DC7"/>
    <w:rsid w:val="00E45866"/>
    <w:rsid w:val="00E46272"/>
    <w:rsid w:val="00E464A2"/>
    <w:rsid w:val="00E464D0"/>
    <w:rsid w:val="00E466AA"/>
    <w:rsid w:val="00E47642"/>
    <w:rsid w:val="00E47A7A"/>
    <w:rsid w:val="00E47C88"/>
    <w:rsid w:val="00E47E33"/>
    <w:rsid w:val="00E505C3"/>
    <w:rsid w:val="00E50B95"/>
    <w:rsid w:val="00E50BD6"/>
    <w:rsid w:val="00E510FC"/>
    <w:rsid w:val="00E51116"/>
    <w:rsid w:val="00E517B4"/>
    <w:rsid w:val="00E51829"/>
    <w:rsid w:val="00E518AB"/>
    <w:rsid w:val="00E5190B"/>
    <w:rsid w:val="00E519B4"/>
    <w:rsid w:val="00E52312"/>
    <w:rsid w:val="00E52316"/>
    <w:rsid w:val="00E528C2"/>
    <w:rsid w:val="00E52DB1"/>
    <w:rsid w:val="00E52DF6"/>
    <w:rsid w:val="00E52DFF"/>
    <w:rsid w:val="00E52EF1"/>
    <w:rsid w:val="00E5307F"/>
    <w:rsid w:val="00E53091"/>
    <w:rsid w:val="00E533C9"/>
    <w:rsid w:val="00E537C8"/>
    <w:rsid w:val="00E53998"/>
    <w:rsid w:val="00E53A01"/>
    <w:rsid w:val="00E53AF3"/>
    <w:rsid w:val="00E53EFB"/>
    <w:rsid w:val="00E540C4"/>
    <w:rsid w:val="00E54327"/>
    <w:rsid w:val="00E547F4"/>
    <w:rsid w:val="00E54940"/>
    <w:rsid w:val="00E54DE0"/>
    <w:rsid w:val="00E5508C"/>
    <w:rsid w:val="00E55164"/>
    <w:rsid w:val="00E55450"/>
    <w:rsid w:val="00E55802"/>
    <w:rsid w:val="00E55AA4"/>
    <w:rsid w:val="00E55B73"/>
    <w:rsid w:val="00E55E5C"/>
    <w:rsid w:val="00E55E88"/>
    <w:rsid w:val="00E55E8A"/>
    <w:rsid w:val="00E56301"/>
    <w:rsid w:val="00E56B98"/>
    <w:rsid w:val="00E56E06"/>
    <w:rsid w:val="00E57086"/>
    <w:rsid w:val="00E57235"/>
    <w:rsid w:val="00E57268"/>
    <w:rsid w:val="00E5736B"/>
    <w:rsid w:val="00E57453"/>
    <w:rsid w:val="00E575FE"/>
    <w:rsid w:val="00E5777D"/>
    <w:rsid w:val="00E5777E"/>
    <w:rsid w:val="00E57909"/>
    <w:rsid w:val="00E579B1"/>
    <w:rsid w:val="00E57A38"/>
    <w:rsid w:val="00E57A76"/>
    <w:rsid w:val="00E6016E"/>
    <w:rsid w:val="00E604BA"/>
    <w:rsid w:val="00E60851"/>
    <w:rsid w:val="00E60BEF"/>
    <w:rsid w:val="00E60C1C"/>
    <w:rsid w:val="00E60C4C"/>
    <w:rsid w:val="00E6143F"/>
    <w:rsid w:val="00E6159E"/>
    <w:rsid w:val="00E615FD"/>
    <w:rsid w:val="00E616A3"/>
    <w:rsid w:val="00E61A47"/>
    <w:rsid w:val="00E61D33"/>
    <w:rsid w:val="00E621D5"/>
    <w:rsid w:val="00E622E5"/>
    <w:rsid w:val="00E62D6D"/>
    <w:rsid w:val="00E62E13"/>
    <w:rsid w:val="00E638E5"/>
    <w:rsid w:val="00E63F7D"/>
    <w:rsid w:val="00E6465C"/>
    <w:rsid w:val="00E64976"/>
    <w:rsid w:val="00E64ACA"/>
    <w:rsid w:val="00E64ACE"/>
    <w:rsid w:val="00E64CF5"/>
    <w:rsid w:val="00E64DEF"/>
    <w:rsid w:val="00E654ED"/>
    <w:rsid w:val="00E65795"/>
    <w:rsid w:val="00E65925"/>
    <w:rsid w:val="00E65CA7"/>
    <w:rsid w:val="00E65EAB"/>
    <w:rsid w:val="00E66078"/>
    <w:rsid w:val="00E660AF"/>
    <w:rsid w:val="00E664B1"/>
    <w:rsid w:val="00E667EF"/>
    <w:rsid w:val="00E66818"/>
    <w:rsid w:val="00E6685D"/>
    <w:rsid w:val="00E66936"/>
    <w:rsid w:val="00E66AE4"/>
    <w:rsid w:val="00E6722E"/>
    <w:rsid w:val="00E672DD"/>
    <w:rsid w:val="00E67D80"/>
    <w:rsid w:val="00E701D1"/>
    <w:rsid w:val="00E704CC"/>
    <w:rsid w:val="00E708E8"/>
    <w:rsid w:val="00E70D50"/>
    <w:rsid w:val="00E70DB2"/>
    <w:rsid w:val="00E7112A"/>
    <w:rsid w:val="00E712FE"/>
    <w:rsid w:val="00E71349"/>
    <w:rsid w:val="00E71363"/>
    <w:rsid w:val="00E71570"/>
    <w:rsid w:val="00E715C7"/>
    <w:rsid w:val="00E715D3"/>
    <w:rsid w:val="00E71C2D"/>
    <w:rsid w:val="00E71EFB"/>
    <w:rsid w:val="00E7239F"/>
    <w:rsid w:val="00E7241A"/>
    <w:rsid w:val="00E72468"/>
    <w:rsid w:val="00E7261D"/>
    <w:rsid w:val="00E726F8"/>
    <w:rsid w:val="00E727DD"/>
    <w:rsid w:val="00E728C8"/>
    <w:rsid w:val="00E72924"/>
    <w:rsid w:val="00E72938"/>
    <w:rsid w:val="00E72B4E"/>
    <w:rsid w:val="00E73224"/>
    <w:rsid w:val="00E7373D"/>
    <w:rsid w:val="00E737CF"/>
    <w:rsid w:val="00E738F1"/>
    <w:rsid w:val="00E73B5A"/>
    <w:rsid w:val="00E73BA4"/>
    <w:rsid w:val="00E73BF6"/>
    <w:rsid w:val="00E74102"/>
    <w:rsid w:val="00E741A2"/>
    <w:rsid w:val="00E7420F"/>
    <w:rsid w:val="00E74521"/>
    <w:rsid w:val="00E74560"/>
    <w:rsid w:val="00E74BBF"/>
    <w:rsid w:val="00E74DF4"/>
    <w:rsid w:val="00E75173"/>
    <w:rsid w:val="00E755C8"/>
    <w:rsid w:val="00E75D0B"/>
    <w:rsid w:val="00E75E17"/>
    <w:rsid w:val="00E75F12"/>
    <w:rsid w:val="00E76087"/>
    <w:rsid w:val="00E76107"/>
    <w:rsid w:val="00E762AA"/>
    <w:rsid w:val="00E764C6"/>
    <w:rsid w:val="00E76761"/>
    <w:rsid w:val="00E7692D"/>
    <w:rsid w:val="00E7694E"/>
    <w:rsid w:val="00E77222"/>
    <w:rsid w:val="00E77548"/>
    <w:rsid w:val="00E776C5"/>
    <w:rsid w:val="00E779B7"/>
    <w:rsid w:val="00E77DCD"/>
    <w:rsid w:val="00E77E59"/>
    <w:rsid w:val="00E80613"/>
    <w:rsid w:val="00E8075C"/>
    <w:rsid w:val="00E80A6F"/>
    <w:rsid w:val="00E80BA1"/>
    <w:rsid w:val="00E80BA7"/>
    <w:rsid w:val="00E80F0C"/>
    <w:rsid w:val="00E812D5"/>
    <w:rsid w:val="00E8147F"/>
    <w:rsid w:val="00E81647"/>
    <w:rsid w:val="00E81EA1"/>
    <w:rsid w:val="00E82029"/>
    <w:rsid w:val="00E821B6"/>
    <w:rsid w:val="00E821BE"/>
    <w:rsid w:val="00E82337"/>
    <w:rsid w:val="00E827C1"/>
    <w:rsid w:val="00E827C6"/>
    <w:rsid w:val="00E8293C"/>
    <w:rsid w:val="00E82D1F"/>
    <w:rsid w:val="00E830BF"/>
    <w:rsid w:val="00E83217"/>
    <w:rsid w:val="00E832B0"/>
    <w:rsid w:val="00E83628"/>
    <w:rsid w:val="00E836C4"/>
    <w:rsid w:val="00E8382D"/>
    <w:rsid w:val="00E83ABE"/>
    <w:rsid w:val="00E83BA5"/>
    <w:rsid w:val="00E83E8A"/>
    <w:rsid w:val="00E83EB2"/>
    <w:rsid w:val="00E8423B"/>
    <w:rsid w:val="00E84723"/>
    <w:rsid w:val="00E84907"/>
    <w:rsid w:val="00E84A09"/>
    <w:rsid w:val="00E84AC4"/>
    <w:rsid w:val="00E84C1B"/>
    <w:rsid w:val="00E84E15"/>
    <w:rsid w:val="00E84F64"/>
    <w:rsid w:val="00E85147"/>
    <w:rsid w:val="00E85974"/>
    <w:rsid w:val="00E859C9"/>
    <w:rsid w:val="00E85B6B"/>
    <w:rsid w:val="00E86C1D"/>
    <w:rsid w:val="00E86EBE"/>
    <w:rsid w:val="00E870D4"/>
    <w:rsid w:val="00E8736E"/>
    <w:rsid w:val="00E877D2"/>
    <w:rsid w:val="00E87A19"/>
    <w:rsid w:val="00E87AD8"/>
    <w:rsid w:val="00E87DCD"/>
    <w:rsid w:val="00E90566"/>
    <w:rsid w:val="00E905E8"/>
    <w:rsid w:val="00E908B2"/>
    <w:rsid w:val="00E90DD6"/>
    <w:rsid w:val="00E910DB"/>
    <w:rsid w:val="00E91304"/>
    <w:rsid w:val="00E91AAB"/>
    <w:rsid w:val="00E920DE"/>
    <w:rsid w:val="00E92AED"/>
    <w:rsid w:val="00E92AEF"/>
    <w:rsid w:val="00E92C53"/>
    <w:rsid w:val="00E92FBB"/>
    <w:rsid w:val="00E93041"/>
    <w:rsid w:val="00E93722"/>
    <w:rsid w:val="00E93C4A"/>
    <w:rsid w:val="00E94196"/>
    <w:rsid w:val="00E941C9"/>
    <w:rsid w:val="00E9448D"/>
    <w:rsid w:val="00E94989"/>
    <w:rsid w:val="00E94ADE"/>
    <w:rsid w:val="00E94CB5"/>
    <w:rsid w:val="00E95114"/>
    <w:rsid w:val="00E95200"/>
    <w:rsid w:val="00E952BC"/>
    <w:rsid w:val="00E952E4"/>
    <w:rsid w:val="00E954A5"/>
    <w:rsid w:val="00E954AA"/>
    <w:rsid w:val="00E95503"/>
    <w:rsid w:val="00E95559"/>
    <w:rsid w:val="00E958A1"/>
    <w:rsid w:val="00E9591D"/>
    <w:rsid w:val="00E95C35"/>
    <w:rsid w:val="00E960AE"/>
    <w:rsid w:val="00E9618F"/>
    <w:rsid w:val="00E962EC"/>
    <w:rsid w:val="00E96846"/>
    <w:rsid w:val="00E97DD8"/>
    <w:rsid w:val="00E97F96"/>
    <w:rsid w:val="00EA0A19"/>
    <w:rsid w:val="00EA1143"/>
    <w:rsid w:val="00EA181F"/>
    <w:rsid w:val="00EA21F7"/>
    <w:rsid w:val="00EA2392"/>
    <w:rsid w:val="00EA27EC"/>
    <w:rsid w:val="00EA2BA8"/>
    <w:rsid w:val="00EA2D30"/>
    <w:rsid w:val="00EA2F48"/>
    <w:rsid w:val="00EA377A"/>
    <w:rsid w:val="00EA385E"/>
    <w:rsid w:val="00EA3B7F"/>
    <w:rsid w:val="00EA3C24"/>
    <w:rsid w:val="00EA3F64"/>
    <w:rsid w:val="00EA4174"/>
    <w:rsid w:val="00EA41BF"/>
    <w:rsid w:val="00EA41CA"/>
    <w:rsid w:val="00EA435D"/>
    <w:rsid w:val="00EA4428"/>
    <w:rsid w:val="00EA4670"/>
    <w:rsid w:val="00EA5518"/>
    <w:rsid w:val="00EA5536"/>
    <w:rsid w:val="00EA5940"/>
    <w:rsid w:val="00EA5A05"/>
    <w:rsid w:val="00EA5A64"/>
    <w:rsid w:val="00EA5D9E"/>
    <w:rsid w:val="00EA6771"/>
    <w:rsid w:val="00EA69EE"/>
    <w:rsid w:val="00EA6D33"/>
    <w:rsid w:val="00EA6D47"/>
    <w:rsid w:val="00EA71BA"/>
    <w:rsid w:val="00EA7258"/>
    <w:rsid w:val="00EA7ECD"/>
    <w:rsid w:val="00EB0081"/>
    <w:rsid w:val="00EB00B6"/>
    <w:rsid w:val="00EB081D"/>
    <w:rsid w:val="00EB0F4E"/>
    <w:rsid w:val="00EB0FAD"/>
    <w:rsid w:val="00EB104D"/>
    <w:rsid w:val="00EB10E7"/>
    <w:rsid w:val="00EB1778"/>
    <w:rsid w:val="00EB17BB"/>
    <w:rsid w:val="00EB1A8E"/>
    <w:rsid w:val="00EB1C15"/>
    <w:rsid w:val="00EB20D9"/>
    <w:rsid w:val="00EB21D3"/>
    <w:rsid w:val="00EB2562"/>
    <w:rsid w:val="00EB25F9"/>
    <w:rsid w:val="00EB27A3"/>
    <w:rsid w:val="00EB2A37"/>
    <w:rsid w:val="00EB2AAA"/>
    <w:rsid w:val="00EB2D35"/>
    <w:rsid w:val="00EB2E15"/>
    <w:rsid w:val="00EB2E48"/>
    <w:rsid w:val="00EB3248"/>
    <w:rsid w:val="00EB3478"/>
    <w:rsid w:val="00EB3567"/>
    <w:rsid w:val="00EB3783"/>
    <w:rsid w:val="00EB4279"/>
    <w:rsid w:val="00EB42F6"/>
    <w:rsid w:val="00EB4593"/>
    <w:rsid w:val="00EB4708"/>
    <w:rsid w:val="00EB4776"/>
    <w:rsid w:val="00EB4BD7"/>
    <w:rsid w:val="00EB4D6B"/>
    <w:rsid w:val="00EB5113"/>
    <w:rsid w:val="00EB5B7F"/>
    <w:rsid w:val="00EB6058"/>
    <w:rsid w:val="00EB6066"/>
    <w:rsid w:val="00EB63F3"/>
    <w:rsid w:val="00EB658B"/>
    <w:rsid w:val="00EB65FD"/>
    <w:rsid w:val="00EB6655"/>
    <w:rsid w:val="00EB66B4"/>
    <w:rsid w:val="00EB66CF"/>
    <w:rsid w:val="00EB684C"/>
    <w:rsid w:val="00EB687E"/>
    <w:rsid w:val="00EB6C58"/>
    <w:rsid w:val="00EB6CE6"/>
    <w:rsid w:val="00EB715A"/>
    <w:rsid w:val="00EB73E0"/>
    <w:rsid w:val="00EB7455"/>
    <w:rsid w:val="00EB76D9"/>
    <w:rsid w:val="00EB7716"/>
    <w:rsid w:val="00EB7951"/>
    <w:rsid w:val="00EB7D48"/>
    <w:rsid w:val="00EB7D84"/>
    <w:rsid w:val="00EC01C9"/>
    <w:rsid w:val="00EC0272"/>
    <w:rsid w:val="00EC094D"/>
    <w:rsid w:val="00EC0BB9"/>
    <w:rsid w:val="00EC0D1E"/>
    <w:rsid w:val="00EC1086"/>
    <w:rsid w:val="00EC11B8"/>
    <w:rsid w:val="00EC13EC"/>
    <w:rsid w:val="00EC1D97"/>
    <w:rsid w:val="00EC26E1"/>
    <w:rsid w:val="00EC27FC"/>
    <w:rsid w:val="00EC2C15"/>
    <w:rsid w:val="00EC2C22"/>
    <w:rsid w:val="00EC2D29"/>
    <w:rsid w:val="00EC2E9B"/>
    <w:rsid w:val="00EC3CDB"/>
    <w:rsid w:val="00EC3CFD"/>
    <w:rsid w:val="00EC3F70"/>
    <w:rsid w:val="00EC41E2"/>
    <w:rsid w:val="00EC48F0"/>
    <w:rsid w:val="00EC499B"/>
    <w:rsid w:val="00EC49D5"/>
    <w:rsid w:val="00EC4E3D"/>
    <w:rsid w:val="00EC5CE1"/>
    <w:rsid w:val="00EC5E4A"/>
    <w:rsid w:val="00EC5F47"/>
    <w:rsid w:val="00EC6459"/>
    <w:rsid w:val="00EC655E"/>
    <w:rsid w:val="00EC6752"/>
    <w:rsid w:val="00EC69B6"/>
    <w:rsid w:val="00EC6A1D"/>
    <w:rsid w:val="00EC6ACB"/>
    <w:rsid w:val="00EC6B59"/>
    <w:rsid w:val="00EC6C77"/>
    <w:rsid w:val="00EC6E06"/>
    <w:rsid w:val="00EC701D"/>
    <w:rsid w:val="00EC7380"/>
    <w:rsid w:val="00EC7BF0"/>
    <w:rsid w:val="00EC7C06"/>
    <w:rsid w:val="00EC7E72"/>
    <w:rsid w:val="00ED006E"/>
    <w:rsid w:val="00ED01FC"/>
    <w:rsid w:val="00ED0439"/>
    <w:rsid w:val="00ED0614"/>
    <w:rsid w:val="00ED06DA"/>
    <w:rsid w:val="00ED090C"/>
    <w:rsid w:val="00ED0B0F"/>
    <w:rsid w:val="00ED0DF9"/>
    <w:rsid w:val="00ED1075"/>
    <w:rsid w:val="00ED1078"/>
    <w:rsid w:val="00ED1177"/>
    <w:rsid w:val="00ED1227"/>
    <w:rsid w:val="00ED1271"/>
    <w:rsid w:val="00ED175D"/>
    <w:rsid w:val="00ED17E1"/>
    <w:rsid w:val="00ED218C"/>
    <w:rsid w:val="00ED2326"/>
    <w:rsid w:val="00ED2A11"/>
    <w:rsid w:val="00ED2B8E"/>
    <w:rsid w:val="00ED2D0E"/>
    <w:rsid w:val="00ED2D17"/>
    <w:rsid w:val="00ED2F17"/>
    <w:rsid w:val="00ED33F0"/>
    <w:rsid w:val="00ED359A"/>
    <w:rsid w:val="00ED35DD"/>
    <w:rsid w:val="00ED3ACA"/>
    <w:rsid w:val="00ED3C27"/>
    <w:rsid w:val="00ED3F14"/>
    <w:rsid w:val="00ED412C"/>
    <w:rsid w:val="00ED42AF"/>
    <w:rsid w:val="00ED43E5"/>
    <w:rsid w:val="00ED4460"/>
    <w:rsid w:val="00ED4550"/>
    <w:rsid w:val="00ED45EB"/>
    <w:rsid w:val="00ED47DC"/>
    <w:rsid w:val="00ED490E"/>
    <w:rsid w:val="00ED5132"/>
    <w:rsid w:val="00ED52AC"/>
    <w:rsid w:val="00ED53F4"/>
    <w:rsid w:val="00ED545B"/>
    <w:rsid w:val="00ED56F1"/>
    <w:rsid w:val="00ED5EBF"/>
    <w:rsid w:val="00ED6235"/>
    <w:rsid w:val="00ED6BD1"/>
    <w:rsid w:val="00ED6CF5"/>
    <w:rsid w:val="00ED6EE9"/>
    <w:rsid w:val="00ED6F65"/>
    <w:rsid w:val="00ED7021"/>
    <w:rsid w:val="00ED72A6"/>
    <w:rsid w:val="00ED7A66"/>
    <w:rsid w:val="00ED7C42"/>
    <w:rsid w:val="00ED7CF0"/>
    <w:rsid w:val="00ED7DD6"/>
    <w:rsid w:val="00ED7E9B"/>
    <w:rsid w:val="00EE0919"/>
    <w:rsid w:val="00EE0D7D"/>
    <w:rsid w:val="00EE0D82"/>
    <w:rsid w:val="00EE0DCA"/>
    <w:rsid w:val="00EE10DB"/>
    <w:rsid w:val="00EE16A6"/>
    <w:rsid w:val="00EE1989"/>
    <w:rsid w:val="00EE1E51"/>
    <w:rsid w:val="00EE1EBB"/>
    <w:rsid w:val="00EE1F4C"/>
    <w:rsid w:val="00EE2153"/>
    <w:rsid w:val="00EE23B3"/>
    <w:rsid w:val="00EE2433"/>
    <w:rsid w:val="00EE2524"/>
    <w:rsid w:val="00EE2F54"/>
    <w:rsid w:val="00EE315E"/>
    <w:rsid w:val="00EE31BB"/>
    <w:rsid w:val="00EE3879"/>
    <w:rsid w:val="00EE388F"/>
    <w:rsid w:val="00EE40D5"/>
    <w:rsid w:val="00EE440F"/>
    <w:rsid w:val="00EE4442"/>
    <w:rsid w:val="00EE454A"/>
    <w:rsid w:val="00EE4845"/>
    <w:rsid w:val="00EE4C68"/>
    <w:rsid w:val="00EE503B"/>
    <w:rsid w:val="00EE50BB"/>
    <w:rsid w:val="00EE5253"/>
    <w:rsid w:val="00EE5594"/>
    <w:rsid w:val="00EE57E8"/>
    <w:rsid w:val="00EE5801"/>
    <w:rsid w:val="00EE5BCA"/>
    <w:rsid w:val="00EE5C06"/>
    <w:rsid w:val="00EE5D1B"/>
    <w:rsid w:val="00EE5D46"/>
    <w:rsid w:val="00EE5E20"/>
    <w:rsid w:val="00EE5F38"/>
    <w:rsid w:val="00EE6254"/>
    <w:rsid w:val="00EE625E"/>
    <w:rsid w:val="00EE65BA"/>
    <w:rsid w:val="00EE668A"/>
    <w:rsid w:val="00EE67D3"/>
    <w:rsid w:val="00EE67E6"/>
    <w:rsid w:val="00EE6BB5"/>
    <w:rsid w:val="00EE6BDF"/>
    <w:rsid w:val="00EE6EFF"/>
    <w:rsid w:val="00EE701C"/>
    <w:rsid w:val="00EE706D"/>
    <w:rsid w:val="00EE78CB"/>
    <w:rsid w:val="00EE7E3F"/>
    <w:rsid w:val="00EF035C"/>
    <w:rsid w:val="00EF04BC"/>
    <w:rsid w:val="00EF055B"/>
    <w:rsid w:val="00EF058A"/>
    <w:rsid w:val="00EF0A7A"/>
    <w:rsid w:val="00EF120A"/>
    <w:rsid w:val="00EF122E"/>
    <w:rsid w:val="00EF1945"/>
    <w:rsid w:val="00EF1E2A"/>
    <w:rsid w:val="00EF1E37"/>
    <w:rsid w:val="00EF2326"/>
    <w:rsid w:val="00EF2559"/>
    <w:rsid w:val="00EF28ED"/>
    <w:rsid w:val="00EF2AF8"/>
    <w:rsid w:val="00EF2EDD"/>
    <w:rsid w:val="00EF34AF"/>
    <w:rsid w:val="00EF3554"/>
    <w:rsid w:val="00EF3589"/>
    <w:rsid w:val="00EF3A22"/>
    <w:rsid w:val="00EF3C84"/>
    <w:rsid w:val="00EF4206"/>
    <w:rsid w:val="00EF43B0"/>
    <w:rsid w:val="00EF4D4E"/>
    <w:rsid w:val="00EF4FDC"/>
    <w:rsid w:val="00EF518E"/>
    <w:rsid w:val="00EF51B5"/>
    <w:rsid w:val="00EF53C9"/>
    <w:rsid w:val="00EF546F"/>
    <w:rsid w:val="00EF57D8"/>
    <w:rsid w:val="00EF581F"/>
    <w:rsid w:val="00EF58FF"/>
    <w:rsid w:val="00EF612D"/>
    <w:rsid w:val="00EF6360"/>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4C9"/>
    <w:rsid w:val="00F00A1B"/>
    <w:rsid w:val="00F00C10"/>
    <w:rsid w:val="00F010AF"/>
    <w:rsid w:val="00F01142"/>
    <w:rsid w:val="00F012D7"/>
    <w:rsid w:val="00F018F7"/>
    <w:rsid w:val="00F01D49"/>
    <w:rsid w:val="00F02102"/>
    <w:rsid w:val="00F02250"/>
    <w:rsid w:val="00F025FF"/>
    <w:rsid w:val="00F02821"/>
    <w:rsid w:val="00F02B90"/>
    <w:rsid w:val="00F02BF7"/>
    <w:rsid w:val="00F02CD0"/>
    <w:rsid w:val="00F02DB3"/>
    <w:rsid w:val="00F02E2B"/>
    <w:rsid w:val="00F02E45"/>
    <w:rsid w:val="00F02ED5"/>
    <w:rsid w:val="00F030C3"/>
    <w:rsid w:val="00F0314C"/>
    <w:rsid w:val="00F03441"/>
    <w:rsid w:val="00F0347F"/>
    <w:rsid w:val="00F03BEC"/>
    <w:rsid w:val="00F03E3D"/>
    <w:rsid w:val="00F041E4"/>
    <w:rsid w:val="00F043D9"/>
    <w:rsid w:val="00F04EE8"/>
    <w:rsid w:val="00F055CD"/>
    <w:rsid w:val="00F05640"/>
    <w:rsid w:val="00F0585D"/>
    <w:rsid w:val="00F05917"/>
    <w:rsid w:val="00F05968"/>
    <w:rsid w:val="00F05A1C"/>
    <w:rsid w:val="00F05D65"/>
    <w:rsid w:val="00F05DB6"/>
    <w:rsid w:val="00F05E63"/>
    <w:rsid w:val="00F0696F"/>
    <w:rsid w:val="00F069BE"/>
    <w:rsid w:val="00F06D1D"/>
    <w:rsid w:val="00F06E28"/>
    <w:rsid w:val="00F071E1"/>
    <w:rsid w:val="00F07721"/>
    <w:rsid w:val="00F07767"/>
    <w:rsid w:val="00F07B6E"/>
    <w:rsid w:val="00F07BCB"/>
    <w:rsid w:val="00F07C7A"/>
    <w:rsid w:val="00F07E76"/>
    <w:rsid w:val="00F10033"/>
    <w:rsid w:val="00F1007D"/>
    <w:rsid w:val="00F103CE"/>
    <w:rsid w:val="00F1077A"/>
    <w:rsid w:val="00F108D3"/>
    <w:rsid w:val="00F109DD"/>
    <w:rsid w:val="00F10C47"/>
    <w:rsid w:val="00F111E2"/>
    <w:rsid w:val="00F11441"/>
    <w:rsid w:val="00F116A7"/>
    <w:rsid w:val="00F116BF"/>
    <w:rsid w:val="00F117DA"/>
    <w:rsid w:val="00F11E7C"/>
    <w:rsid w:val="00F121A2"/>
    <w:rsid w:val="00F128C1"/>
    <w:rsid w:val="00F12B82"/>
    <w:rsid w:val="00F1320E"/>
    <w:rsid w:val="00F1379E"/>
    <w:rsid w:val="00F1394C"/>
    <w:rsid w:val="00F13C89"/>
    <w:rsid w:val="00F14154"/>
    <w:rsid w:val="00F14BFC"/>
    <w:rsid w:val="00F14D2D"/>
    <w:rsid w:val="00F14D62"/>
    <w:rsid w:val="00F14DCC"/>
    <w:rsid w:val="00F15298"/>
    <w:rsid w:val="00F15930"/>
    <w:rsid w:val="00F15AFD"/>
    <w:rsid w:val="00F15B86"/>
    <w:rsid w:val="00F15CFC"/>
    <w:rsid w:val="00F15D01"/>
    <w:rsid w:val="00F15E7E"/>
    <w:rsid w:val="00F15EF3"/>
    <w:rsid w:val="00F15F50"/>
    <w:rsid w:val="00F16250"/>
    <w:rsid w:val="00F1637A"/>
    <w:rsid w:val="00F169F5"/>
    <w:rsid w:val="00F16BFD"/>
    <w:rsid w:val="00F16DE5"/>
    <w:rsid w:val="00F17184"/>
    <w:rsid w:val="00F173AE"/>
    <w:rsid w:val="00F1767D"/>
    <w:rsid w:val="00F17786"/>
    <w:rsid w:val="00F17B0C"/>
    <w:rsid w:val="00F201D4"/>
    <w:rsid w:val="00F202EC"/>
    <w:rsid w:val="00F2037E"/>
    <w:rsid w:val="00F209EA"/>
    <w:rsid w:val="00F20D65"/>
    <w:rsid w:val="00F20DC9"/>
    <w:rsid w:val="00F2187E"/>
    <w:rsid w:val="00F2191D"/>
    <w:rsid w:val="00F21A19"/>
    <w:rsid w:val="00F222C1"/>
    <w:rsid w:val="00F22493"/>
    <w:rsid w:val="00F2266A"/>
    <w:rsid w:val="00F22D26"/>
    <w:rsid w:val="00F22D3E"/>
    <w:rsid w:val="00F2324C"/>
    <w:rsid w:val="00F2329B"/>
    <w:rsid w:val="00F232C4"/>
    <w:rsid w:val="00F232E1"/>
    <w:rsid w:val="00F2345E"/>
    <w:rsid w:val="00F23B56"/>
    <w:rsid w:val="00F23ED6"/>
    <w:rsid w:val="00F24749"/>
    <w:rsid w:val="00F247E7"/>
    <w:rsid w:val="00F24C16"/>
    <w:rsid w:val="00F24DF7"/>
    <w:rsid w:val="00F24F67"/>
    <w:rsid w:val="00F25771"/>
    <w:rsid w:val="00F25F92"/>
    <w:rsid w:val="00F26184"/>
    <w:rsid w:val="00F26274"/>
    <w:rsid w:val="00F265F8"/>
    <w:rsid w:val="00F266F5"/>
    <w:rsid w:val="00F2672B"/>
    <w:rsid w:val="00F26B23"/>
    <w:rsid w:val="00F279C6"/>
    <w:rsid w:val="00F27B94"/>
    <w:rsid w:val="00F27BF8"/>
    <w:rsid w:val="00F27FD7"/>
    <w:rsid w:val="00F302AB"/>
    <w:rsid w:val="00F3053A"/>
    <w:rsid w:val="00F30A2F"/>
    <w:rsid w:val="00F30AD8"/>
    <w:rsid w:val="00F30FF1"/>
    <w:rsid w:val="00F31269"/>
    <w:rsid w:val="00F3127F"/>
    <w:rsid w:val="00F31318"/>
    <w:rsid w:val="00F31A44"/>
    <w:rsid w:val="00F31A4D"/>
    <w:rsid w:val="00F31AC7"/>
    <w:rsid w:val="00F32763"/>
    <w:rsid w:val="00F3283E"/>
    <w:rsid w:val="00F32D80"/>
    <w:rsid w:val="00F32DC5"/>
    <w:rsid w:val="00F32E53"/>
    <w:rsid w:val="00F32EF7"/>
    <w:rsid w:val="00F33584"/>
    <w:rsid w:val="00F33910"/>
    <w:rsid w:val="00F3437D"/>
    <w:rsid w:val="00F348DC"/>
    <w:rsid w:val="00F34A41"/>
    <w:rsid w:val="00F34A6A"/>
    <w:rsid w:val="00F34C86"/>
    <w:rsid w:val="00F35413"/>
    <w:rsid w:val="00F35747"/>
    <w:rsid w:val="00F358FD"/>
    <w:rsid w:val="00F367BE"/>
    <w:rsid w:val="00F36937"/>
    <w:rsid w:val="00F36B87"/>
    <w:rsid w:val="00F36BD8"/>
    <w:rsid w:val="00F36EF9"/>
    <w:rsid w:val="00F36F84"/>
    <w:rsid w:val="00F371ED"/>
    <w:rsid w:val="00F37A57"/>
    <w:rsid w:val="00F37A74"/>
    <w:rsid w:val="00F37A7B"/>
    <w:rsid w:val="00F37BF1"/>
    <w:rsid w:val="00F37C79"/>
    <w:rsid w:val="00F37E37"/>
    <w:rsid w:val="00F37FFE"/>
    <w:rsid w:val="00F4003D"/>
    <w:rsid w:val="00F4029A"/>
    <w:rsid w:val="00F4053F"/>
    <w:rsid w:val="00F40623"/>
    <w:rsid w:val="00F4070D"/>
    <w:rsid w:val="00F40ACF"/>
    <w:rsid w:val="00F40DCD"/>
    <w:rsid w:val="00F414AC"/>
    <w:rsid w:val="00F4152E"/>
    <w:rsid w:val="00F41849"/>
    <w:rsid w:val="00F418E9"/>
    <w:rsid w:val="00F41A9D"/>
    <w:rsid w:val="00F41FE0"/>
    <w:rsid w:val="00F4225C"/>
    <w:rsid w:val="00F4253E"/>
    <w:rsid w:val="00F431BA"/>
    <w:rsid w:val="00F43277"/>
    <w:rsid w:val="00F43391"/>
    <w:rsid w:val="00F4352C"/>
    <w:rsid w:val="00F4359C"/>
    <w:rsid w:val="00F43942"/>
    <w:rsid w:val="00F43ACB"/>
    <w:rsid w:val="00F44206"/>
    <w:rsid w:val="00F44E6C"/>
    <w:rsid w:val="00F44E8B"/>
    <w:rsid w:val="00F45010"/>
    <w:rsid w:val="00F4558E"/>
    <w:rsid w:val="00F4560D"/>
    <w:rsid w:val="00F45B12"/>
    <w:rsid w:val="00F4647E"/>
    <w:rsid w:val="00F46C31"/>
    <w:rsid w:val="00F46EF3"/>
    <w:rsid w:val="00F4703C"/>
    <w:rsid w:val="00F47112"/>
    <w:rsid w:val="00F47247"/>
    <w:rsid w:val="00F473A9"/>
    <w:rsid w:val="00F47651"/>
    <w:rsid w:val="00F4767A"/>
    <w:rsid w:val="00F4769C"/>
    <w:rsid w:val="00F47855"/>
    <w:rsid w:val="00F47872"/>
    <w:rsid w:val="00F5008B"/>
    <w:rsid w:val="00F50409"/>
    <w:rsid w:val="00F50F8C"/>
    <w:rsid w:val="00F51882"/>
    <w:rsid w:val="00F51B4A"/>
    <w:rsid w:val="00F52119"/>
    <w:rsid w:val="00F5226E"/>
    <w:rsid w:val="00F52336"/>
    <w:rsid w:val="00F5234E"/>
    <w:rsid w:val="00F528C5"/>
    <w:rsid w:val="00F528F3"/>
    <w:rsid w:val="00F52AA9"/>
    <w:rsid w:val="00F52DC7"/>
    <w:rsid w:val="00F52EF3"/>
    <w:rsid w:val="00F53002"/>
    <w:rsid w:val="00F53591"/>
    <w:rsid w:val="00F536E1"/>
    <w:rsid w:val="00F53BAF"/>
    <w:rsid w:val="00F544A1"/>
    <w:rsid w:val="00F54A70"/>
    <w:rsid w:val="00F54C7E"/>
    <w:rsid w:val="00F555F7"/>
    <w:rsid w:val="00F55F07"/>
    <w:rsid w:val="00F5606B"/>
    <w:rsid w:val="00F5673C"/>
    <w:rsid w:val="00F56A72"/>
    <w:rsid w:val="00F56AAF"/>
    <w:rsid w:val="00F56C3D"/>
    <w:rsid w:val="00F56EA4"/>
    <w:rsid w:val="00F57A63"/>
    <w:rsid w:val="00F57DE1"/>
    <w:rsid w:val="00F57EEF"/>
    <w:rsid w:val="00F57F2E"/>
    <w:rsid w:val="00F600D8"/>
    <w:rsid w:val="00F6069C"/>
    <w:rsid w:val="00F606C4"/>
    <w:rsid w:val="00F60770"/>
    <w:rsid w:val="00F608E0"/>
    <w:rsid w:val="00F60ABA"/>
    <w:rsid w:val="00F60C57"/>
    <w:rsid w:val="00F60C94"/>
    <w:rsid w:val="00F60D5A"/>
    <w:rsid w:val="00F60E8B"/>
    <w:rsid w:val="00F60F77"/>
    <w:rsid w:val="00F610B4"/>
    <w:rsid w:val="00F61C74"/>
    <w:rsid w:val="00F61ECB"/>
    <w:rsid w:val="00F62108"/>
    <w:rsid w:val="00F623C1"/>
    <w:rsid w:val="00F62949"/>
    <w:rsid w:val="00F62990"/>
    <w:rsid w:val="00F62DCC"/>
    <w:rsid w:val="00F62DEE"/>
    <w:rsid w:val="00F62EE2"/>
    <w:rsid w:val="00F631BD"/>
    <w:rsid w:val="00F6347B"/>
    <w:rsid w:val="00F63670"/>
    <w:rsid w:val="00F639C3"/>
    <w:rsid w:val="00F639CA"/>
    <w:rsid w:val="00F63B78"/>
    <w:rsid w:val="00F63EA6"/>
    <w:rsid w:val="00F643C0"/>
    <w:rsid w:val="00F644C8"/>
    <w:rsid w:val="00F6457C"/>
    <w:rsid w:val="00F647C1"/>
    <w:rsid w:val="00F64811"/>
    <w:rsid w:val="00F64852"/>
    <w:rsid w:val="00F64AD1"/>
    <w:rsid w:val="00F64B15"/>
    <w:rsid w:val="00F64B93"/>
    <w:rsid w:val="00F650CC"/>
    <w:rsid w:val="00F65327"/>
    <w:rsid w:val="00F653FC"/>
    <w:rsid w:val="00F6575D"/>
    <w:rsid w:val="00F65763"/>
    <w:rsid w:val="00F657BE"/>
    <w:rsid w:val="00F65BBD"/>
    <w:rsid w:val="00F65D40"/>
    <w:rsid w:val="00F65F83"/>
    <w:rsid w:val="00F6606B"/>
    <w:rsid w:val="00F66221"/>
    <w:rsid w:val="00F675A6"/>
    <w:rsid w:val="00F6773A"/>
    <w:rsid w:val="00F6773B"/>
    <w:rsid w:val="00F67771"/>
    <w:rsid w:val="00F678CC"/>
    <w:rsid w:val="00F67B8C"/>
    <w:rsid w:val="00F70057"/>
    <w:rsid w:val="00F7017A"/>
    <w:rsid w:val="00F702C0"/>
    <w:rsid w:val="00F70772"/>
    <w:rsid w:val="00F71079"/>
    <w:rsid w:val="00F71143"/>
    <w:rsid w:val="00F71284"/>
    <w:rsid w:val="00F71301"/>
    <w:rsid w:val="00F71435"/>
    <w:rsid w:val="00F7166E"/>
    <w:rsid w:val="00F71674"/>
    <w:rsid w:val="00F71857"/>
    <w:rsid w:val="00F719CA"/>
    <w:rsid w:val="00F71BA2"/>
    <w:rsid w:val="00F71C21"/>
    <w:rsid w:val="00F71E8D"/>
    <w:rsid w:val="00F72079"/>
    <w:rsid w:val="00F72159"/>
    <w:rsid w:val="00F72226"/>
    <w:rsid w:val="00F72317"/>
    <w:rsid w:val="00F7242C"/>
    <w:rsid w:val="00F7273F"/>
    <w:rsid w:val="00F72D71"/>
    <w:rsid w:val="00F7332F"/>
    <w:rsid w:val="00F733D4"/>
    <w:rsid w:val="00F733E5"/>
    <w:rsid w:val="00F73577"/>
    <w:rsid w:val="00F737EB"/>
    <w:rsid w:val="00F73896"/>
    <w:rsid w:val="00F739A9"/>
    <w:rsid w:val="00F739D9"/>
    <w:rsid w:val="00F73B92"/>
    <w:rsid w:val="00F73E09"/>
    <w:rsid w:val="00F73F91"/>
    <w:rsid w:val="00F74093"/>
    <w:rsid w:val="00F74294"/>
    <w:rsid w:val="00F74826"/>
    <w:rsid w:val="00F74B75"/>
    <w:rsid w:val="00F75339"/>
    <w:rsid w:val="00F754F4"/>
    <w:rsid w:val="00F75D0F"/>
    <w:rsid w:val="00F75EA0"/>
    <w:rsid w:val="00F75FC6"/>
    <w:rsid w:val="00F767E5"/>
    <w:rsid w:val="00F76998"/>
    <w:rsid w:val="00F76A33"/>
    <w:rsid w:val="00F76F76"/>
    <w:rsid w:val="00F771B9"/>
    <w:rsid w:val="00F7747A"/>
    <w:rsid w:val="00F77AC6"/>
    <w:rsid w:val="00F77C79"/>
    <w:rsid w:val="00F8010B"/>
    <w:rsid w:val="00F8016D"/>
    <w:rsid w:val="00F80520"/>
    <w:rsid w:val="00F80595"/>
    <w:rsid w:val="00F80A9B"/>
    <w:rsid w:val="00F80C34"/>
    <w:rsid w:val="00F80CD5"/>
    <w:rsid w:val="00F81182"/>
    <w:rsid w:val="00F8151F"/>
    <w:rsid w:val="00F81540"/>
    <w:rsid w:val="00F81718"/>
    <w:rsid w:val="00F817E5"/>
    <w:rsid w:val="00F817F6"/>
    <w:rsid w:val="00F81DDE"/>
    <w:rsid w:val="00F82662"/>
    <w:rsid w:val="00F82730"/>
    <w:rsid w:val="00F827ED"/>
    <w:rsid w:val="00F828D2"/>
    <w:rsid w:val="00F82AE7"/>
    <w:rsid w:val="00F82B38"/>
    <w:rsid w:val="00F82B4A"/>
    <w:rsid w:val="00F82DB6"/>
    <w:rsid w:val="00F8314D"/>
    <w:rsid w:val="00F83424"/>
    <w:rsid w:val="00F83494"/>
    <w:rsid w:val="00F836BD"/>
    <w:rsid w:val="00F838A0"/>
    <w:rsid w:val="00F84CE2"/>
    <w:rsid w:val="00F8513A"/>
    <w:rsid w:val="00F8515F"/>
    <w:rsid w:val="00F85440"/>
    <w:rsid w:val="00F854A0"/>
    <w:rsid w:val="00F860E6"/>
    <w:rsid w:val="00F8686A"/>
    <w:rsid w:val="00F86E7B"/>
    <w:rsid w:val="00F8743C"/>
    <w:rsid w:val="00F876C8"/>
    <w:rsid w:val="00F87E81"/>
    <w:rsid w:val="00F87E98"/>
    <w:rsid w:val="00F9011F"/>
    <w:rsid w:val="00F902BC"/>
    <w:rsid w:val="00F90316"/>
    <w:rsid w:val="00F90730"/>
    <w:rsid w:val="00F90942"/>
    <w:rsid w:val="00F909FE"/>
    <w:rsid w:val="00F90A26"/>
    <w:rsid w:val="00F90A93"/>
    <w:rsid w:val="00F9100E"/>
    <w:rsid w:val="00F91887"/>
    <w:rsid w:val="00F91893"/>
    <w:rsid w:val="00F918E8"/>
    <w:rsid w:val="00F91A25"/>
    <w:rsid w:val="00F91AC9"/>
    <w:rsid w:val="00F91AD3"/>
    <w:rsid w:val="00F91B65"/>
    <w:rsid w:val="00F91C18"/>
    <w:rsid w:val="00F9203C"/>
    <w:rsid w:val="00F923F6"/>
    <w:rsid w:val="00F92688"/>
    <w:rsid w:val="00F92906"/>
    <w:rsid w:val="00F92EEA"/>
    <w:rsid w:val="00F93587"/>
    <w:rsid w:val="00F93746"/>
    <w:rsid w:val="00F9398A"/>
    <w:rsid w:val="00F93DEC"/>
    <w:rsid w:val="00F93EBC"/>
    <w:rsid w:val="00F94473"/>
    <w:rsid w:val="00F948B3"/>
    <w:rsid w:val="00F9496B"/>
    <w:rsid w:val="00F94B36"/>
    <w:rsid w:val="00F94BD8"/>
    <w:rsid w:val="00F9502C"/>
    <w:rsid w:val="00F952E8"/>
    <w:rsid w:val="00F952FE"/>
    <w:rsid w:val="00F95361"/>
    <w:rsid w:val="00F95589"/>
    <w:rsid w:val="00F95B26"/>
    <w:rsid w:val="00F95C55"/>
    <w:rsid w:val="00F95CB1"/>
    <w:rsid w:val="00F95D6B"/>
    <w:rsid w:val="00F960D1"/>
    <w:rsid w:val="00F96110"/>
    <w:rsid w:val="00F96171"/>
    <w:rsid w:val="00F964A9"/>
    <w:rsid w:val="00F975F2"/>
    <w:rsid w:val="00F97766"/>
    <w:rsid w:val="00F97D56"/>
    <w:rsid w:val="00F97F7F"/>
    <w:rsid w:val="00FA013F"/>
    <w:rsid w:val="00FA024A"/>
    <w:rsid w:val="00FA02CA"/>
    <w:rsid w:val="00FA03F6"/>
    <w:rsid w:val="00FA0611"/>
    <w:rsid w:val="00FA0681"/>
    <w:rsid w:val="00FA0750"/>
    <w:rsid w:val="00FA0E25"/>
    <w:rsid w:val="00FA0E50"/>
    <w:rsid w:val="00FA0F6E"/>
    <w:rsid w:val="00FA1017"/>
    <w:rsid w:val="00FA1128"/>
    <w:rsid w:val="00FA1264"/>
    <w:rsid w:val="00FA1544"/>
    <w:rsid w:val="00FA195A"/>
    <w:rsid w:val="00FA199B"/>
    <w:rsid w:val="00FA1B63"/>
    <w:rsid w:val="00FA201D"/>
    <w:rsid w:val="00FA29BD"/>
    <w:rsid w:val="00FA2A3D"/>
    <w:rsid w:val="00FA3509"/>
    <w:rsid w:val="00FA3CD6"/>
    <w:rsid w:val="00FA3D8E"/>
    <w:rsid w:val="00FA4031"/>
    <w:rsid w:val="00FA40D4"/>
    <w:rsid w:val="00FA4118"/>
    <w:rsid w:val="00FA42A2"/>
    <w:rsid w:val="00FA47FE"/>
    <w:rsid w:val="00FA499E"/>
    <w:rsid w:val="00FA4EC5"/>
    <w:rsid w:val="00FA598F"/>
    <w:rsid w:val="00FA5A09"/>
    <w:rsid w:val="00FA5A0B"/>
    <w:rsid w:val="00FA5D16"/>
    <w:rsid w:val="00FA5EA0"/>
    <w:rsid w:val="00FA633E"/>
    <w:rsid w:val="00FA67B3"/>
    <w:rsid w:val="00FA67D0"/>
    <w:rsid w:val="00FA6E6E"/>
    <w:rsid w:val="00FA7192"/>
    <w:rsid w:val="00FA7524"/>
    <w:rsid w:val="00FA7557"/>
    <w:rsid w:val="00FA75E2"/>
    <w:rsid w:val="00FA7707"/>
    <w:rsid w:val="00FA7BB7"/>
    <w:rsid w:val="00FA7C1D"/>
    <w:rsid w:val="00FA7EFE"/>
    <w:rsid w:val="00FB0A24"/>
    <w:rsid w:val="00FB126D"/>
    <w:rsid w:val="00FB197D"/>
    <w:rsid w:val="00FB23F0"/>
    <w:rsid w:val="00FB2410"/>
    <w:rsid w:val="00FB24B1"/>
    <w:rsid w:val="00FB2601"/>
    <w:rsid w:val="00FB263F"/>
    <w:rsid w:val="00FB27AF"/>
    <w:rsid w:val="00FB30F0"/>
    <w:rsid w:val="00FB327E"/>
    <w:rsid w:val="00FB32BF"/>
    <w:rsid w:val="00FB3606"/>
    <w:rsid w:val="00FB37CD"/>
    <w:rsid w:val="00FB39E4"/>
    <w:rsid w:val="00FB3AE0"/>
    <w:rsid w:val="00FB44D7"/>
    <w:rsid w:val="00FB46B3"/>
    <w:rsid w:val="00FB4723"/>
    <w:rsid w:val="00FB4FF0"/>
    <w:rsid w:val="00FB52DA"/>
    <w:rsid w:val="00FB53B7"/>
    <w:rsid w:val="00FB5809"/>
    <w:rsid w:val="00FB588F"/>
    <w:rsid w:val="00FB5CA2"/>
    <w:rsid w:val="00FB5DAD"/>
    <w:rsid w:val="00FB6196"/>
    <w:rsid w:val="00FB67B4"/>
    <w:rsid w:val="00FB6847"/>
    <w:rsid w:val="00FB6B97"/>
    <w:rsid w:val="00FB741F"/>
    <w:rsid w:val="00FB76DC"/>
    <w:rsid w:val="00FB7AE0"/>
    <w:rsid w:val="00FC001D"/>
    <w:rsid w:val="00FC0209"/>
    <w:rsid w:val="00FC057B"/>
    <w:rsid w:val="00FC059A"/>
    <w:rsid w:val="00FC05E2"/>
    <w:rsid w:val="00FC06B7"/>
    <w:rsid w:val="00FC07BF"/>
    <w:rsid w:val="00FC0B23"/>
    <w:rsid w:val="00FC0F45"/>
    <w:rsid w:val="00FC11A0"/>
    <w:rsid w:val="00FC12AB"/>
    <w:rsid w:val="00FC1363"/>
    <w:rsid w:val="00FC168C"/>
    <w:rsid w:val="00FC19A3"/>
    <w:rsid w:val="00FC1B10"/>
    <w:rsid w:val="00FC1C82"/>
    <w:rsid w:val="00FC1EE5"/>
    <w:rsid w:val="00FC1F0F"/>
    <w:rsid w:val="00FC223D"/>
    <w:rsid w:val="00FC2283"/>
    <w:rsid w:val="00FC2520"/>
    <w:rsid w:val="00FC252B"/>
    <w:rsid w:val="00FC2722"/>
    <w:rsid w:val="00FC284B"/>
    <w:rsid w:val="00FC2A87"/>
    <w:rsid w:val="00FC2AB3"/>
    <w:rsid w:val="00FC30DB"/>
    <w:rsid w:val="00FC339C"/>
    <w:rsid w:val="00FC3CE6"/>
    <w:rsid w:val="00FC3E94"/>
    <w:rsid w:val="00FC42D4"/>
    <w:rsid w:val="00FC4348"/>
    <w:rsid w:val="00FC4432"/>
    <w:rsid w:val="00FC451E"/>
    <w:rsid w:val="00FC4710"/>
    <w:rsid w:val="00FC49CB"/>
    <w:rsid w:val="00FC4A41"/>
    <w:rsid w:val="00FC4BAC"/>
    <w:rsid w:val="00FC4F97"/>
    <w:rsid w:val="00FC4FC5"/>
    <w:rsid w:val="00FC50A3"/>
    <w:rsid w:val="00FC51D9"/>
    <w:rsid w:val="00FC59CB"/>
    <w:rsid w:val="00FC5C8D"/>
    <w:rsid w:val="00FC60C8"/>
    <w:rsid w:val="00FC6379"/>
    <w:rsid w:val="00FC6723"/>
    <w:rsid w:val="00FC6726"/>
    <w:rsid w:val="00FC723A"/>
    <w:rsid w:val="00FC759D"/>
    <w:rsid w:val="00FC7731"/>
    <w:rsid w:val="00FC782C"/>
    <w:rsid w:val="00FC79AB"/>
    <w:rsid w:val="00FD0037"/>
    <w:rsid w:val="00FD0061"/>
    <w:rsid w:val="00FD0335"/>
    <w:rsid w:val="00FD0688"/>
    <w:rsid w:val="00FD06C6"/>
    <w:rsid w:val="00FD08A3"/>
    <w:rsid w:val="00FD09E1"/>
    <w:rsid w:val="00FD0B30"/>
    <w:rsid w:val="00FD0CEE"/>
    <w:rsid w:val="00FD0DCA"/>
    <w:rsid w:val="00FD164F"/>
    <w:rsid w:val="00FD18E1"/>
    <w:rsid w:val="00FD1BF7"/>
    <w:rsid w:val="00FD218E"/>
    <w:rsid w:val="00FD222D"/>
    <w:rsid w:val="00FD22FC"/>
    <w:rsid w:val="00FD250D"/>
    <w:rsid w:val="00FD264F"/>
    <w:rsid w:val="00FD2930"/>
    <w:rsid w:val="00FD31F1"/>
    <w:rsid w:val="00FD3429"/>
    <w:rsid w:val="00FD37F9"/>
    <w:rsid w:val="00FD3AD6"/>
    <w:rsid w:val="00FD3B3A"/>
    <w:rsid w:val="00FD3C54"/>
    <w:rsid w:val="00FD3DD1"/>
    <w:rsid w:val="00FD4163"/>
    <w:rsid w:val="00FD41E7"/>
    <w:rsid w:val="00FD4482"/>
    <w:rsid w:val="00FD4A89"/>
    <w:rsid w:val="00FD502F"/>
    <w:rsid w:val="00FD516C"/>
    <w:rsid w:val="00FD5194"/>
    <w:rsid w:val="00FD51CA"/>
    <w:rsid w:val="00FD5290"/>
    <w:rsid w:val="00FD52BE"/>
    <w:rsid w:val="00FD553B"/>
    <w:rsid w:val="00FD56AE"/>
    <w:rsid w:val="00FD5B34"/>
    <w:rsid w:val="00FD5C67"/>
    <w:rsid w:val="00FD613B"/>
    <w:rsid w:val="00FD62DF"/>
    <w:rsid w:val="00FD6678"/>
    <w:rsid w:val="00FD67DE"/>
    <w:rsid w:val="00FD690D"/>
    <w:rsid w:val="00FD6D1D"/>
    <w:rsid w:val="00FD6D9B"/>
    <w:rsid w:val="00FD6E5A"/>
    <w:rsid w:val="00FD6FD4"/>
    <w:rsid w:val="00FD72A0"/>
    <w:rsid w:val="00FD72DC"/>
    <w:rsid w:val="00FD781B"/>
    <w:rsid w:val="00FD79A9"/>
    <w:rsid w:val="00FE066D"/>
    <w:rsid w:val="00FE08B9"/>
    <w:rsid w:val="00FE0D8F"/>
    <w:rsid w:val="00FE1084"/>
    <w:rsid w:val="00FE1271"/>
    <w:rsid w:val="00FE13A4"/>
    <w:rsid w:val="00FE1491"/>
    <w:rsid w:val="00FE1531"/>
    <w:rsid w:val="00FE156D"/>
    <w:rsid w:val="00FE1660"/>
    <w:rsid w:val="00FE19A8"/>
    <w:rsid w:val="00FE19CE"/>
    <w:rsid w:val="00FE1A6C"/>
    <w:rsid w:val="00FE1E27"/>
    <w:rsid w:val="00FE2693"/>
    <w:rsid w:val="00FE27B1"/>
    <w:rsid w:val="00FE291B"/>
    <w:rsid w:val="00FE2D19"/>
    <w:rsid w:val="00FE2E6E"/>
    <w:rsid w:val="00FE2FEB"/>
    <w:rsid w:val="00FE3359"/>
    <w:rsid w:val="00FE33AF"/>
    <w:rsid w:val="00FE344C"/>
    <w:rsid w:val="00FE4021"/>
    <w:rsid w:val="00FE40C8"/>
    <w:rsid w:val="00FE43C3"/>
    <w:rsid w:val="00FE46C9"/>
    <w:rsid w:val="00FE46DB"/>
    <w:rsid w:val="00FE4EF8"/>
    <w:rsid w:val="00FE4FB7"/>
    <w:rsid w:val="00FE50B3"/>
    <w:rsid w:val="00FE53A9"/>
    <w:rsid w:val="00FE573E"/>
    <w:rsid w:val="00FE5E89"/>
    <w:rsid w:val="00FE60C0"/>
    <w:rsid w:val="00FE619E"/>
    <w:rsid w:val="00FE62C6"/>
    <w:rsid w:val="00FE6325"/>
    <w:rsid w:val="00FE65CC"/>
    <w:rsid w:val="00FE69E0"/>
    <w:rsid w:val="00FE6B63"/>
    <w:rsid w:val="00FE703D"/>
    <w:rsid w:val="00FE736F"/>
    <w:rsid w:val="00FF0260"/>
    <w:rsid w:val="00FF0816"/>
    <w:rsid w:val="00FF0BC4"/>
    <w:rsid w:val="00FF0BF9"/>
    <w:rsid w:val="00FF0CAD"/>
    <w:rsid w:val="00FF118A"/>
    <w:rsid w:val="00FF16F4"/>
    <w:rsid w:val="00FF17F9"/>
    <w:rsid w:val="00FF18F0"/>
    <w:rsid w:val="00FF1DA2"/>
    <w:rsid w:val="00FF2288"/>
    <w:rsid w:val="00FF23AB"/>
    <w:rsid w:val="00FF2747"/>
    <w:rsid w:val="00FF2754"/>
    <w:rsid w:val="00FF2C5B"/>
    <w:rsid w:val="00FF312B"/>
    <w:rsid w:val="00FF316C"/>
    <w:rsid w:val="00FF32D0"/>
    <w:rsid w:val="00FF372A"/>
    <w:rsid w:val="00FF37CD"/>
    <w:rsid w:val="00FF3944"/>
    <w:rsid w:val="00FF3E52"/>
    <w:rsid w:val="00FF3FC8"/>
    <w:rsid w:val="00FF4883"/>
    <w:rsid w:val="00FF497A"/>
    <w:rsid w:val="00FF4A05"/>
    <w:rsid w:val="00FF5068"/>
    <w:rsid w:val="00FF5088"/>
    <w:rsid w:val="00FF5278"/>
    <w:rsid w:val="00FF55D2"/>
    <w:rsid w:val="00FF5704"/>
    <w:rsid w:val="00FF5F25"/>
    <w:rsid w:val="00FF633E"/>
    <w:rsid w:val="00FF6771"/>
    <w:rsid w:val="00FF6E7C"/>
    <w:rsid w:val="00FF726A"/>
    <w:rsid w:val="00FF795A"/>
    <w:rsid w:val="00FF79F0"/>
    <w:rsid w:val="00FF7AB2"/>
    <w:rsid w:val="00FF7F2F"/>
    <w:rsid w:val="01A83233"/>
    <w:rsid w:val="0304FFAF"/>
    <w:rsid w:val="0377342A"/>
    <w:rsid w:val="03A134A3"/>
    <w:rsid w:val="067F0D2F"/>
    <w:rsid w:val="0814B324"/>
    <w:rsid w:val="08873FD3"/>
    <w:rsid w:val="0B160EFD"/>
    <w:rsid w:val="0BBEF324"/>
    <w:rsid w:val="0BCE7F3F"/>
    <w:rsid w:val="0D058CA5"/>
    <w:rsid w:val="0F91765C"/>
    <w:rsid w:val="10434BDC"/>
    <w:rsid w:val="10FDA01C"/>
    <w:rsid w:val="10FE64F1"/>
    <w:rsid w:val="117C3172"/>
    <w:rsid w:val="12383E13"/>
    <w:rsid w:val="125FC2A0"/>
    <w:rsid w:val="131807F5"/>
    <w:rsid w:val="13F15AFE"/>
    <w:rsid w:val="145502EF"/>
    <w:rsid w:val="14900CD0"/>
    <w:rsid w:val="1570B43C"/>
    <w:rsid w:val="1579D784"/>
    <w:rsid w:val="157D7832"/>
    <w:rsid w:val="15DB0BD7"/>
    <w:rsid w:val="1607BF56"/>
    <w:rsid w:val="17626CB7"/>
    <w:rsid w:val="17680953"/>
    <w:rsid w:val="18719E68"/>
    <w:rsid w:val="1997C5F0"/>
    <w:rsid w:val="199C3372"/>
    <w:rsid w:val="1A272EDE"/>
    <w:rsid w:val="1AA70F7A"/>
    <w:rsid w:val="1B7F39CB"/>
    <w:rsid w:val="1BDD0352"/>
    <w:rsid w:val="1C23C78E"/>
    <w:rsid w:val="1D017A5D"/>
    <w:rsid w:val="1E85ED26"/>
    <w:rsid w:val="21D49FFC"/>
    <w:rsid w:val="221AC645"/>
    <w:rsid w:val="249F13D8"/>
    <w:rsid w:val="24B43AE4"/>
    <w:rsid w:val="24D46DB2"/>
    <w:rsid w:val="252B340C"/>
    <w:rsid w:val="272111EC"/>
    <w:rsid w:val="27552A71"/>
    <w:rsid w:val="275FC573"/>
    <w:rsid w:val="282C4304"/>
    <w:rsid w:val="283B09BC"/>
    <w:rsid w:val="2843C222"/>
    <w:rsid w:val="2866F6C9"/>
    <w:rsid w:val="2944BE2B"/>
    <w:rsid w:val="2986CCB8"/>
    <w:rsid w:val="2A51C6FE"/>
    <w:rsid w:val="2B29A386"/>
    <w:rsid w:val="2C02453F"/>
    <w:rsid w:val="2C19E4B9"/>
    <w:rsid w:val="2C974E4C"/>
    <w:rsid w:val="2D6F3F11"/>
    <w:rsid w:val="2E0CF495"/>
    <w:rsid w:val="2E1A7F6A"/>
    <w:rsid w:val="2EBBAD55"/>
    <w:rsid w:val="2F0248C1"/>
    <w:rsid w:val="2F4F1CE7"/>
    <w:rsid w:val="2F64368D"/>
    <w:rsid w:val="2F84DEEB"/>
    <w:rsid w:val="2FB04556"/>
    <w:rsid w:val="2FE79D5D"/>
    <w:rsid w:val="3010E5B1"/>
    <w:rsid w:val="319A66EF"/>
    <w:rsid w:val="31A6214D"/>
    <w:rsid w:val="33BD947D"/>
    <w:rsid w:val="35387D18"/>
    <w:rsid w:val="3626AC45"/>
    <w:rsid w:val="36BD84D1"/>
    <w:rsid w:val="36BE07DD"/>
    <w:rsid w:val="38D986BE"/>
    <w:rsid w:val="39BD6347"/>
    <w:rsid w:val="3A742FB6"/>
    <w:rsid w:val="3B57F92A"/>
    <w:rsid w:val="3C78B5D9"/>
    <w:rsid w:val="3D0028BE"/>
    <w:rsid w:val="3DF696D4"/>
    <w:rsid w:val="3E29FE33"/>
    <w:rsid w:val="3E5AE58C"/>
    <w:rsid w:val="3E94C869"/>
    <w:rsid w:val="3FB1F96F"/>
    <w:rsid w:val="41BC574C"/>
    <w:rsid w:val="421E8E52"/>
    <w:rsid w:val="422846E1"/>
    <w:rsid w:val="42AFF589"/>
    <w:rsid w:val="44039CC6"/>
    <w:rsid w:val="45F38672"/>
    <w:rsid w:val="46E6A3E5"/>
    <w:rsid w:val="494034BE"/>
    <w:rsid w:val="4D8195AD"/>
    <w:rsid w:val="4E0AFE05"/>
    <w:rsid w:val="4E3C5820"/>
    <w:rsid w:val="4EAA4F1F"/>
    <w:rsid w:val="4F33BB81"/>
    <w:rsid w:val="50297E55"/>
    <w:rsid w:val="50754C71"/>
    <w:rsid w:val="50E95702"/>
    <w:rsid w:val="51D55B3C"/>
    <w:rsid w:val="52C4DD6D"/>
    <w:rsid w:val="53338FC9"/>
    <w:rsid w:val="534A631F"/>
    <w:rsid w:val="54168FFD"/>
    <w:rsid w:val="54884F2E"/>
    <w:rsid w:val="5497C7BD"/>
    <w:rsid w:val="55017C92"/>
    <w:rsid w:val="55F60512"/>
    <w:rsid w:val="571284B5"/>
    <w:rsid w:val="59C1F18E"/>
    <w:rsid w:val="59FCC051"/>
    <w:rsid w:val="5A5B97DB"/>
    <w:rsid w:val="5A83386C"/>
    <w:rsid w:val="5A8CED37"/>
    <w:rsid w:val="5AA7F846"/>
    <w:rsid w:val="5B4B950E"/>
    <w:rsid w:val="5B4BC95B"/>
    <w:rsid w:val="5D4D3404"/>
    <w:rsid w:val="5D70683E"/>
    <w:rsid w:val="5D76F743"/>
    <w:rsid w:val="5E20A934"/>
    <w:rsid w:val="5E36DD88"/>
    <w:rsid w:val="5E9C2E3D"/>
    <w:rsid w:val="5F012B61"/>
    <w:rsid w:val="5FD381A2"/>
    <w:rsid w:val="6027B995"/>
    <w:rsid w:val="603BFAAD"/>
    <w:rsid w:val="609096A8"/>
    <w:rsid w:val="60D89A7D"/>
    <w:rsid w:val="6122DDE1"/>
    <w:rsid w:val="6132C0CE"/>
    <w:rsid w:val="61DE37F9"/>
    <w:rsid w:val="62B57FDC"/>
    <w:rsid w:val="637E2DDB"/>
    <w:rsid w:val="66B9034A"/>
    <w:rsid w:val="671CC73F"/>
    <w:rsid w:val="6786AE06"/>
    <w:rsid w:val="687D4EA5"/>
    <w:rsid w:val="6A35FC38"/>
    <w:rsid w:val="6AC2173D"/>
    <w:rsid w:val="6AE06825"/>
    <w:rsid w:val="6B12557F"/>
    <w:rsid w:val="6B556206"/>
    <w:rsid w:val="6B7B043A"/>
    <w:rsid w:val="6C1EF294"/>
    <w:rsid w:val="6C482D93"/>
    <w:rsid w:val="6CE339E5"/>
    <w:rsid w:val="6D991960"/>
    <w:rsid w:val="6F7F02A9"/>
    <w:rsid w:val="6FBDB2D7"/>
    <w:rsid w:val="70365551"/>
    <w:rsid w:val="70C9D920"/>
    <w:rsid w:val="715AC17F"/>
    <w:rsid w:val="71715A0A"/>
    <w:rsid w:val="71A3970E"/>
    <w:rsid w:val="72B8439C"/>
    <w:rsid w:val="73419998"/>
    <w:rsid w:val="73FC1434"/>
    <w:rsid w:val="75969D1C"/>
    <w:rsid w:val="75B4D535"/>
    <w:rsid w:val="75D11B64"/>
    <w:rsid w:val="7660A730"/>
    <w:rsid w:val="785F16E8"/>
    <w:rsid w:val="78C49A82"/>
    <w:rsid w:val="79224412"/>
    <w:rsid w:val="7933EAAA"/>
    <w:rsid w:val="794BC7CA"/>
    <w:rsid w:val="797C4F49"/>
    <w:rsid w:val="79AE9AEB"/>
    <w:rsid w:val="7A30B1CA"/>
    <w:rsid w:val="7A7BD3F4"/>
    <w:rsid w:val="7AA840BF"/>
    <w:rsid w:val="7AEFD255"/>
    <w:rsid w:val="7B4D810B"/>
    <w:rsid w:val="7BE6C54F"/>
    <w:rsid w:val="7E11F50D"/>
    <w:rsid w:val="7E6D9180"/>
    <w:rsid w:val="7F26FB27"/>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127AFAE"/>
  <w15:chartTrackingRefBased/>
  <w15:docId w15:val="{D3A5B5FD-102A-42BE-A235-221437AA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726E3A"/>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qFormat/>
    <w:rsid w:val="00751E90"/>
    <w:pPr>
      <w:keepNext/>
      <w:keepLines/>
      <w:numPr>
        <w:ilvl w:val="6"/>
        <w:numId w:val="2"/>
      </w:numPr>
      <w:spacing w:before="200"/>
      <w:ind w:left="5040" w:hanging="36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qFormat/>
    <w:rsid w:val="00751E90"/>
    <w:pPr>
      <w:keepNext/>
      <w:keepLines/>
      <w:numPr>
        <w:ilvl w:val="7"/>
        <w:numId w:val="2"/>
      </w:numPr>
      <w:spacing w:before="200"/>
      <w:ind w:left="5760" w:hanging="36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qFormat/>
    <w:rsid w:val="00751E90"/>
    <w:pPr>
      <w:keepNext/>
      <w:keepLines/>
      <w:numPr>
        <w:ilvl w:val="8"/>
        <w:numId w:val="2"/>
      </w:numPr>
      <w:spacing w:before="200"/>
      <w:ind w:left="6480" w:hanging="18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character" w:styleId="Mention">
    <w:name w:val="Mention"/>
    <w:basedOn w:val="DefaultParagraphFont"/>
    <w:uiPriority w:val="99"/>
    <w:unhideWhenUsed/>
    <w:rsid w:val="000371D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8887">
      <w:bodyDiv w:val="1"/>
      <w:marLeft w:val="0"/>
      <w:marRight w:val="0"/>
      <w:marTop w:val="0"/>
      <w:marBottom w:val="0"/>
      <w:divBdr>
        <w:top w:val="none" w:sz="0" w:space="0" w:color="auto"/>
        <w:left w:val="none" w:sz="0" w:space="0" w:color="auto"/>
        <w:bottom w:val="none" w:sz="0" w:space="0" w:color="auto"/>
        <w:right w:val="none" w:sz="0" w:space="0" w:color="auto"/>
      </w:divBdr>
    </w:div>
    <w:div w:id="40054608">
      <w:bodyDiv w:val="1"/>
      <w:marLeft w:val="0"/>
      <w:marRight w:val="0"/>
      <w:marTop w:val="0"/>
      <w:marBottom w:val="0"/>
      <w:divBdr>
        <w:top w:val="none" w:sz="0" w:space="0" w:color="auto"/>
        <w:left w:val="none" w:sz="0" w:space="0" w:color="auto"/>
        <w:bottom w:val="none" w:sz="0" w:space="0" w:color="auto"/>
        <w:right w:val="none" w:sz="0" w:space="0" w:color="auto"/>
      </w:divBdr>
    </w:div>
    <w:div w:id="319234805">
      <w:bodyDiv w:val="1"/>
      <w:marLeft w:val="0"/>
      <w:marRight w:val="0"/>
      <w:marTop w:val="0"/>
      <w:marBottom w:val="0"/>
      <w:divBdr>
        <w:top w:val="none" w:sz="0" w:space="0" w:color="auto"/>
        <w:left w:val="none" w:sz="0" w:space="0" w:color="auto"/>
        <w:bottom w:val="none" w:sz="0" w:space="0" w:color="auto"/>
        <w:right w:val="none" w:sz="0" w:space="0" w:color="auto"/>
      </w:divBdr>
    </w:div>
    <w:div w:id="424764623">
      <w:bodyDiv w:val="1"/>
      <w:marLeft w:val="0"/>
      <w:marRight w:val="0"/>
      <w:marTop w:val="0"/>
      <w:marBottom w:val="0"/>
      <w:divBdr>
        <w:top w:val="none" w:sz="0" w:space="0" w:color="auto"/>
        <w:left w:val="none" w:sz="0" w:space="0" w:color="auto"/>
        <w:bottom w:val="none" w:sz="0" w:space="0" w:color="auto"/>
        <w:right w:val="none" w:sz="0" w:space="0" w:color="auto"/>
      </w:divBdr>
    </w:div>
    <w:div w:id="471945965">
      <w:bodyDiv w:val="1"/>
      <w:marLeft w:val="0"/>
      <w:marRight w:val="0"/>
      <w:marTop w:val="0"/>
      <w:marBottom w:val="0"/>
      <w:divBdr>
        <w:top w:val="none" w:sz="0" w:space="0" w:color="auto"/>
        <w:left w:val="none" w:sz="0" w:space="0" w:color="auto"/>
        <w:bottom w:val="none" w:sz="0" w:space="0" w:color="auto"/>
        <w:right w:val="none" w:sz="0" w:space="0" w:color="auto"/>
      </w:divBdr>
    </w:div>
    <w:div w:id="507065405">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673075461">
      <w:bodyDiv w:val="1"/>
      <w:marLeft w:val="0"/>
      <w:marRight w:val="0"/>
      <w:marTop w:val="0"/>
      <w:marBottom w:val="0"/>
      <w:divBdr>
        <w:top w:val="none" w:sz="0" w:space="0" w:color="auto"/>
        <w:left w:val="none" w:sz="0" w:space="0" w:color="auto"/>
        <w:bottom w:val="none" w:sz="0" w:space="0" w:color="auto"/>
        <w:right w:val="none" w:sz="0" w:space="0" w:color="auto"/>
      </w:divBdr>
    </w:div>
    <w:div w:id="838235662">
      <w:bodyDiv w:val="1"/>
      <w:marLeft w:val="0"/>
      <w:marRight w:val="0"/>
      <w:marTop w:val="0"/>
      <w:marBottom w:val="0"/>
      <w:divBdr>
        <w:top w:val="none" w:sz="0" w:space="0" w:color="auto"/>
        <w:left w:val="none" w:sz="0" w:space="0" w:color="auto"/>
        <w:bottom w:val="none" w:sz="0" w:space="0" w:color="auto"/>
        <w:right w:val="none" w:sz="0" w:space="0" w:color="auto"/>
      </w:divBdr>
      <w:divsChild>
        <w:div w:id="1618831115">
          <w:marLeft w:val="0"/>
          <w:marRight w:val="0"/>
          <w:marTop w:val="0"/>
          <w:marBottom w:val="0"/>
          <w:divBdr>
            <w:top w:val="none" w:sz="0" w:space="0" w:color="auto"/>
            <w:left w:val="none" w:sz="0" w:space="0" w:color="auto"/>
            <w:bottom w:val="none" w:sz="0" w:space="0" w:color="auto"/>
            <w:right w:val="none" w:sz="0" w:space="0" w:color="auto"/>
          </w:divBdr>
        </w:div>
      </w:divsChild>
    </w:div>
    <w:div w:id="874272148">
      <w:bodyDiv w:val="1"/>
      <w:marLeft w:val="0"/>
      <w:marRight w:val="0"/>
      <w:marTop w:val="0"/>
      <w:marBottom w:val="0"/>
      <w:divBdr>
        <w:top w:val="none" w:sz="0" w:space="0" w:color="auto"/>
        <w:left w:val="none" w:sz="0" w:space="0" w:color="auto"/>
        <w:bottom w:val="none" w:sz="0" w:space="0" w:color="auto"/>
        <w:right w:val="none" w:sz="0" w:space="0" w:color="auto"/>
      </w:divBdr>
    </w:div>
    <w:div w:id="1039010296">
      <w:bodyDiv w:val="1"/>
      <w:marLeft w:val="0"/>
      <w:marRight w:val="0"/>
      <w:marTop w:val="0"/>
      <w:marBottom w:val="0"/>
      <w:divBdr>
        <w:top w:val="none" w:sz="0" w:space="0" w:color="auto"/>
        <w:left w:val="none" w:sz="0" w:space="0" w:color="auto"/>
        <w:bottom w:val="none" w:sz="0" w:space="0" w:color="auto"/>
        <w:right w:val="none" w:sz="0" w:space="0" w:color="auto"/>
      </w:divBdr>
    </w:div>
    <w:div w:id="1178928391">
      <w:bodyDiv w:val="1"/>
      <w:marLeft w:val="0"/>
      <w:marRight w:val="0"/>
      <w:marTop w:val="0"/>
      <w:marBottom w:val="0"/>
      <w:divBdr>
        <w:top w:val="none" w:sz="0" w:space="0" w:color="auto"/>
        <w:left w:val="none" w:sz="0" w:space="0" w:color="auto"/>
        <w:bottom w:val="none" w:sz="0" w:space="0" w:color="auto"/>
        <w:right w:val="none" w:sz="0" w:space="0" w:color="auto"/>
      </w:divBdr>
    </w:div>
    <w:div w:id="1332216749">
      <w:bodyDiv w:val="1"/>
      <w:marLeft w:val="0"/>
      <w:marRight w:val="0"/>
      <w:marTop w:val="0"/>
      <w:marBottom w:val="0"/>
      <w:divBdr>
        <w:top w:val="none" w:sz="0" w:space="0" w:color="auto"/>
        <w:left w:val="none" w:sz="0" w:space="0" w:color="auto"/>
        <w:bottom w:val="none" w:sz="0" w:space="0" w:color="auto"/>
        <w:right w:val="none" w:sz="0" w:space="0" w:color="auto"/>
      </w:divBdr>
    </w:div>
    <w:div w:id="1418791926">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699504680">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1957901779">
      <w:bodyDiv w:val="1"/>
      <w:marLeft w:val="0"/>
      <w:marRight w:val="0"/>
      <w:marTop w:val="0"/>
      <w:marBottom w:val="0"/>
      <w:divBdr>
        <w:top w:val="none" w:sz="0" w:space="0" w:color="auto"/>
        <w:left w:val="none" w:sz="0" w:space="0" w:color="auto"/>
        <w:bottom w:val="none" w:sz="0" w:space="0" w:color="auto"/>
        <w:right w:val="none" w:sz="0" w:space="0" w:color="auto"/>
      </w:divBdr>
    </w:div>
    <w:div w:id="2028553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s://azure.microsoft.com/en-gb/global-infrastructure/" TargetMode="External"/><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1.jpe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5.png"/><Relationship Id="rId53" Type="http://schemas.openxmlformats.org/officeDocument/2006/relationships/hyperlink" Target="https://powerbi.microsoft.com/en-us/pricing/" TargetMode="External"/><Relationship Id="rId74" Type="http://schemas.openxmlformats.org/officeDocument/2006/relationships/image" Target="media/image48.png"/><Relationship Id="rId128" Type="http://schemas.openxmlformats.org/officeDocument/2006/relationships/image" Target="media/image99.pn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hyperlink" Target="https://notepad-plus-plus.org/downloads/" TargetMode="External"/><Relationship Id="rId181" Type="http://schemas.openxmlformats.org/officeDocument/2006/relationships/image" Target="media/image145.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8.png"/><Relationship Id="rId118" Type="http://schemas.openxmlformats.org/officeDocument/2006/relationships/image" Target="media/image89.png"/><Relationship Id="rId139" Type="http://schemas.openxmlformats.org/officeDocument/2006/relationships/image" Target="media/image108.png"/><Relationship Id="rId85" Type="http://schemas.openxmlformats.org/officeDocument/2006/relationships/image" Target="media/image59.png"/><Relationship Id="rId150" Type="http://schemas.openxmlformats.org/officeDocument/2006/relationships/image" Target="media/image119.png"/><Relationship Id="rId171" Type="http://schemas.openxmlformats.org/officeDocument/2006/relationships/hyperlink" Target="https://portal.azure.com/" TargetMode="External"/><Relationship Id="rId192" Type="http://schemas.openxmlformats.org/officeDocument/2006/relationships/image" Target="cid:image016.jpg@01D5D2D8.576121D0" TargetMode="External"/><Relationship Id="rId12" Type="http://schemas.openxmlformats.org/officeDocument/2006/relationships/hyperlink" Target="https://azure.microsoft.com/" TargetMode="External"/><Relationship Id="rId33" Type="http://schemas.openxmlformats.org/officeDocument/2006/relationships/hyperlink" Target="https://github.com/microsoft/nonprofits"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69.emf"/><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hyperlink" Target="https://azure.microsoft.com/" TargetMode="Externa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1.png"/><Relationship Id="rId151" Type="http://schemas.openxmlformats.org/officeDocument/2006/relationships/image" Target="media/image120.png"/><Relationship Id="rId172" Type="http://schemas.openxmlformats.org/officeDocument/2006/relationships/image" Target="media/image138.png"/><Relationship Id="rId193" Type="http://schemas.openxmlformats.org/officeDocument/2006/relationships/header" Target="header1.xml"/><Relationship Id="rId13" Type="http://schemas.openxmlformats.org/officeDocument/2006/relationships/hyperlink" Target="https://www.microsoft.com/en-us/nonprofits/power-bi" TargetMode="External"/><Relationship Id="rId109" Type="http://schemas.openxmlformats.org/officeDocument/2006/relationships/image" Target="media/image80.png"/><Relationship Id="rId34" Type="http://schemas.openxmlformats.org/officeDocument/2006/relationships/image" Target="media/image16.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package" Target="embeddings/Microsoft_Visio_Drawing.vsdx"/><Relationship Id="rId120" Type="http://schemas.openxmlformats.org/officeDocument/2006/relationships/image" Target="media/image91.png"/><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image" Target="media/image139.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hyperlink" Target="https://docs.microsoft.com/en-us/power-query/power-query-quickstart-using-power-bi"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48.png"/><Relationship Id="rId189" Type="http://schemas.openxmlformats.org/officeDocument/2006/relationships/image" Target="cid:image014.png@01D5D2D8.576121D0" TargetMode="Externa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5.png"/><Relationship Id="rId41" Type="http://schemas.openxmlformats.org/officeDocument/2006/relationships/hyperlink" Target="http://whatismyip.host/"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hyperlink" Target="https://docs.microsoft.com/en-us/power-bi/service-dataflows-connect-azure-data-lake-storage-gen2" TargetMode="External"/><Relationship Id="rId153" Type="http://schemas.openxmlformats.org/officeDocument/2006/relationships/image" Target="media/image122.png"/><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footer" Target="footer1.xml"/><Relationship Id="rId190" Type="http://schemas.openxmlformats.org/officeDocument/2006/relationships/hyperlink" Target="https://nam06.safelinks.protection.outlook.com/?url=https%3A%2F%2Fdocs.microsoft.com%2Fen-us%2Fcommon-data-model%2F&amp;data=02%7C01%7CErin.Mchugh%40microsoft.com%7Cbfd9e729f84149fc859a08d7a0f0bb0a%7C72f988bf86f141af91ab2d7cd011db47%7C1%7C0%7C637154829121362552&amp;sdata=7q5WLZ6xYN5Fmxvs1tB829hNzuFasmnos0v2hcrtMJM%3D&amp;reserved=0" TargetMode="Externa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hyperlink" Target="https://portal.azure.com/"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powerbi.microsoft.com/en-us/desktop/"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package" Target="embeddings/Microsoft_Visio_Drawing1.vsdx"/><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docs.microsoft.com/en-us/common-data-model/model-json" TargetMode="External"/><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hyperlink" Target="https://azure.microsoft.com/" TargetMode="External"/><Relationship Id="rId196" Type="http://schemas.openxmlformats.org/officeDocument/2006/relationships/footer" Target="footer2.xml"/><Relationship Id="rId200" Type="http://schemas.microsoft.com/office/2011/relationships/people" Target="people.xml"/><Relationship Id="rId16" Type="http://schemas.openxmlformats.org/officeDocument/2006/relationships/image" Target="media/image2.png"/><Relationship Id="rId37" Type="http://schemas.openxmlformats.org/officeDocument/2006/relationships/image" Target="media/image19.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63.png"/><Relationship Id="rId165" Type="http://schemas.openxmlformats.org/officeDocument/2006/relationships/image" Target="media/image133.png"/><Relationship Id="rId186" Type="http://schemas.openxmlformats.org/officeDocument/2006/relationships/image" Target="cid:image013.jpg@01D5D2D8.576121D0" TargetMode="External"/><Relationship Id="rId27" Type="http://schemas.openxmlformats.org/officeDocument/2006/relationships/image" Target="media/image10.png"/><Relationship Id="rId48" Type="http://schemas.openxmlformats.org/officeDocument/2006/relationships/hyperlink" Target="https://powerbi.microsoft.com/en-us/pricing/" TargetMode="External"/><Relationship Id="rId69" Type="http://schemas.openxmlformats.org/officeDocument/2006/relationships/image" Target="media/image43.png"/><Relationship Id="rId113" Type="http://schemas.openxmlformats.org/officeDocument/2006/relationships/image" Target="media/image84.png"/><Relationship Id="rId134" Type="http://schemas.openxmlformats.org/officeDocument/2006/relationships/image" Target="media/image104.png"/><Relationship Id="rId80" Type="http://schemas.openxmlformats.org/officeDocument/2006/relationships/image" Target="media/image54.png"/><Relationship Id="rId155" Type="http://schemas.openxmlformats.org/officeDocument/2006/relationships/image" Target="media/image124.png"/><Relationship Id="rId176" Type="http://schemas.openxmlformats.org/officeDocument/2006/relationships/image" Target="media/image141.png"/><Relationship Id="rId197" Type="http://schemas.openxmlformats.org/officeDocument/2006/relationships/header" Target="header3.xml"/><Relationship Id="rId201"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4.png"/><Relationship Id="rId91" Type="http://schemas.openxmlformats.org/officeDocument/2006/relationships/image" Target="media/image64.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hyperlink" Target="https://[storageaccountname].[blob].core.windows.net"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app.powerbi.com/home" TargetMode="External"/><Relationship Id="rId114" Type="http://schemas.openxmlformats.org/officeDocument/2006/relationships/image" Target="media/image85.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hyperlink" Target="https://app.powerbi.com/home" TargetMode="External"/><Relationship Id="rId156" Type="http://schemas.openxmlformats.org/officeDocument/2006/relationships/image" Target="media/image125.png"/><Relationship Id="rId177" Type="http://schemas.openxmlformats.org/officeDocument/2006/relationships/hyperlink" Target="https://azure.microsoft.com/en-gb/pricing/calculator/" TargetMode="External"/><Relationship Id="rId198" Type="http://schemas.openxmlformats.org/officeDocument/2006/relationships/footer" Target="footer3.xml"/><Relationship Id="rId18" Type="http://schemas.openxmlformats.org/officeDocument/2006/relationships/hyperlink" Target="https://azure.microsoft.com/" TargetMode="External"/><Relationship Id="rId39" Type="http://schemas.openxmlformats.org/officeDocument/2006/relationships/hyperlink" Target="https://portal.azure.com/" TargetMode="External"/><Relationship Id="rId50" Type="http://schemas.openxmlformats.org/officeDocument/2006/relationships/image" Target="media/image27.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0.png"/><Relationship Id="rId71" Type="http://schemas.openxmlformats.org/officeDocument/2006/relationships/image" Target="media/image45.png"/><Relationship Id="rId92"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footer3.xml.rels><?xml version="1.0" encoding="UTF-8" standalone="yes"?>
<Relationships xmlns="http://schemas.openxmlformats.org/package/2006/relationships"><Relationship Id="rId1" Type="http://schemas.openxmlformats.org/officeDocument/2006/relationships/image" Target="media/image152.jpg"/></Relationships>
</file>

<file path=word/_rels/header3.xml.rels><?xml version="1.0" encoding="UTF-8" standalone="yes"?>
<Relationships xmlns="http://schemas.openxmlformats.org/package/2006/relationships"><Relationship Id="rId1" Type="http://schemas.openxmlformats.org/officeDocument/2006/relationships/image" Target="media/image153.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7D4DB9F-C74C-4DF1-A659-B4CFDD3F3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4.xml><?xml version="1.0" encoding="utf-8"?>
<ds:datastoreItem xmlns:ds="http://schemas.openxmlformats.org/officeDocument/2006/customXml" ds:itemID="{91385880-B577-4F5E-A8A5-3336C0F1E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97</Pages>
  <Words>16338</Words>
  <Characters>93127</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109247</CharactersWithSpaces>
  <SharedDoc>false</SharedDoc>
  <HLinks>
    <vt:vector size="582" baseType="variant">
      <vt:variant>
        <vt:i4>4784140</vt:i4>
      </vt:variant>
      <vt:variant>
        <vt:i4>504</vt:i4>
      </vt:variant>
      <vt:variant>
        <vt:i4>0</vt:i4>
      </vt:variant>
      <vt:variant>
        <vt:i4>5</vt:i4>
      </vt:variant>
      <vt:variant>
        <vt:lpwstr>https://azure.microsoft.com/en-gb/pricing/calculator/</vt:lpwstr>
      </vt:variant>
      <vt:variant>
        <vt:lpwstr/>
      </vt:variant>
      <vt:variant>
        <vt:i4>5701701</vt:i4>
      </vt:variant>
      <vt:variant>
        <vt:i4>501</vt:i4>
      </vt:variant>
      <vt:variant>
        <vt:i4>0</vt:i4>
      </vt:variant>
      <vt:variant>
        <vt:i4>5</vt:i4>
      </vt:variant>
      <vt:variant>
        <vt:lpwstr>https://azure.microsoft.com/</vt:lpwstr>
      </vt:variant>
      <vt:variant>
        <vt:lpwstr/>
      </vt:variant>
      <vt:variant>
        <vt:i4>4456571</vt:i4>
      </vt:variant>
      <vt:variant>
        <vt:i4>495</vt:i4>
      </vt:variant>
      <vt:variant>
        <vt:i4>0</vt:i4>
      </vt:variant>
      <vt:variant>
        <vt:i4>5</vt:i4>
      </vt:variant>
      <vt:variant>
        <vt:lpwstr/>
      </vt:variant>
      <vt:variant>
        <vt:lpwstr>_How_to_deploy</vt:lpwstr>
      </vt:variant>
      <vt:variant>
        <vt:i4>1245249</vt:i4>
      </vt:variant>
      <vt:variant>
        <vt:i4>489</vt:i4>
      </vt:variant>
      <vt:variant>
        <vt:i4>0</vt:i4>
      </vt:variant>
      <vt:variant>
        <vt:i4>5</vt:i4>
      </vt:variant>
      <vt:variant>
        <vt:lpwstr>https://portal.azure.com/</vt:lpwstr>
      </vt:variant>
      <vt:variant>
        <vt:lpwstr>home</vt:lpwstr>
      </vt:variant>
      <vt:variant>
        <vt:i4>5046307</vt:i4>
      </vt:variant>
      <vt:variant>
        <vt:i4>486</vt:i4>
      </vt:variant>
      <vt:variant>
        <vt:i4>0</vt:i4>
      </vt:variant>
      <vt:variant>
        <vt:i4>5</vt:i4>
      </vt:variant>
      <vt:variant>
        <vt:lpwstr/>
      </vt:variant>
      <vt:variant>
        <vt:lpwstr>_How_to_enable/disable</vt:lpwstr>
      </vt:variant>
      <vt:variant>
        <vt:i4>6553635</vt:i4>
      </vt:variant>
      <vt:variant>
        <vt:i4>483</vt:i4>
      </vt:variant>
      <vt:variant>
        <vt:i4>0</vt:i4>
      </vt:variant>
      <vt:variant>
        <vt:i4>5</vt:i4>
      </vt:variant>
      <vt:variant>
        <vt:lpwstr>https://docs.microsoft.com/en-us/power-query/power-query-quickstart-using-power-bi</vt:lpwstr>
      </vt:variant>
      <vt:variant>
        <vt:lpwstr/>
      </vt:variant>
      <vt:variant>
        <vt:i4>1769500</vt:i4>
      </vt:variant>
      <vt:variant>
        <vt:i4>480</vt:i4>
      </vt:variant>
      <vt:variant>
        <vt:i4>0</vt:i4>
      </vt:variant>
      <vt:variant>
        <vt:i4>5</vt:i4>
      </vt:variant>
      <vt:variant>
        <vt:lpwstr>https://notepad-plus-plus.org/downloads/</vt:lpwstr>
      </vt:variant>
      <vt:variant>
        <vt:lpwstr/>
      </vt:variant>
      <vt:variant>
        <vt:i4>4390982</vt:i4>
      </vt:variant>
      <vt:variant>
        <vt:i4>477</vt:i4>
      </vt:variant>
      <vt:variant>
        <vt:i4>0</vt:i4>
      </vt:variant>
      <vt:variant>
        <vt:i4>5</vt:i4>
      </vt:variant>
      <vt:variant>
        <vt:lpwstr>https://app.powerbi.com/home</vt:lpwstr>
      </vt:variant>
      <vt:variant>
        <vt:lpwstr/>
      </vt:variant>
      <vt:variant>
        <vt:i4>3145790</vt:i4>
      </vt:variant>
      <vt:variant>
        <vt:i4>474</vt:i4>
      </vt:variant>
      <vt:variant>
        <vt:i4>0</vt:i4>
      </vt:variant>
      <vt:variant>
        <vt:i4>5</vt:i4>
      </vt:variant>
      <vt:variant>
        <vt:lpwstr>https://docs.microsoft.com/en-us/power-bi/service-dataflows-connect-azure-data-lake-storage-gen2</vt:lpwstr>
      </vt:variant>
      <vt:variant>
        <vt:lpwstr>considerations-and-limitations</vt:lpwstr>
      </vt:variant>
      <vt:variant>
        <vt:i4>720925</vt:i4>
      </vt:variant>
      <vt:variant>
        <vt:i4>462</vt:i4>
      </vt:variant>
      <vt:variant>
        <vt:i4>0</vt:i4>
      </vt:variant>
      <vt:variant>
        <vt:i4>5</vt:i4>
      </vt:variant>
      <vt:variant>
        <vt:lpwstr>https://docs.microsoft.com/en-us/common-data-model/model-json</vt:lpwstr>
      </vt:variant>
      <vt:variant>
        <vt:lpwstr/>
      </vt:variant>
      <vt:variant>
        <vt:i4>2031681</vt:i4>
      </vt:variant>
      <vt:variant>
        <vt:i4>453</vt:i4>
      </vt:variant>
      <vt:variant>
        <vt:i4>0</vt:i4>
      </vt:variant>
      <vt:variant>
        <vt:i4>5</vt:i4>
      </vt:variant>
      <vt:variant>
        <vt:lpwstr>https://portal.azure.com/</vt:lpwstr>
      </vt:variant>
      <vt:variant>
        <vt:lpwstr>blade/HubsExtension/BrowseResourceGroups</vt:lpwstr>
      </vt:variant>
      <vt:variant>
        <vt:i4>6561831</vt:i4>
      </vt:variant>
      <vt:variant>
        <vt:i4>450</vt:i4>
      </vt:variant>
      <vt:variant>
        <vt:i4>0</vt:i4>
      </vt:variant>
      <vt:variant>
        <vt:i4>5</vt:i4>
      </vt:variant>
      <vt:variant>
        <vt:lpwstr/>
      </vt:variant>
      <vt:variant>
        <vt:lpwstr>_FAQ’s</vt:lpwstr>
      </vt:variant>
      <vt:variant>
        <vt:i4>6561831</vt:i4>
      </vt:variant>
      <vt:variant>
        <vt:i4>447</vt:i4>
      </vt:variant>
      <vt:variant>
        <vt:i4>0</vt:i4>
      </vt:variant>
      <vt:variant>
        <vt:i4>5</vt:i4>
      </vt:variant>
      <vt:variant>
        <vt:lpwstr/>
      </vt:variant>
      <vt:variant>
        <vt:lpwstr>_FAQ’s</vt:lpwstr>
      </vt:variant>
      <vt:variant>
        <vt:i4>5439492</vt:i4>
      </vt:variant>
      <vt:variant>
        <vt:i4>444</vt:i4>
      </vt:variant>
      <vt:variant>
        <vt:i4>0</vt:i4>
      </vt:variant>
      <vt:variant>
        <vt:i4>5</vt:i4>
      </vt:variant>
      <vt:variant>
        <vt:lpwstr>https://powerbi.microsoft.com/en-us/pricing/</vt:lpwstr>
      </vt:variant>
      <vt:variant>
        <vt:lpwstr/>
      </vt:variant>
      <vt:variant>
        <vt:i4>5046272</vt:i4>
      </vt:variant>
      <vt:variant>
        <vt:i4>441</vt:i4>
      </vt:variant>
      <vt:variant>
        <vt:i4>0</vt:i4>
      </vt:variant>
      <vt:variant>
        <vt:i4>5</vt:i4>
      </vt:variant>
      <vt:variant>
        <vt:lpwstr>https://powerbi.microsoft.com/en-us/desktop/</vt:lpwstr>
      </vt:variant>
      <vt:variant>
        <vt:lpwstr/>
      </vt:variant>
      <vt:variant>
        <vt:i4>4390982</vt:i4>
      </vt:variant>
      <vt:variant>
        <vt:i4>438</vt:i4>
      </vt:variant>
      <vt:variant>
        <vt:i4>0</vt:i4>
      </vt:variant>
      <vt:variant>
        <vt:i4>5</vt:i4>
      </vt:variant>
      <vt:variant>
        <vt:lpwstr>https://app.powerbi.com/home</vt:lpwstr>
      </vt:variant>
      <vt:variant>
        <vt:lpwstr/>
      </vt:variant>
      <vt:variant>
        <vt:i4>5439492</vt:i4>
      </vt:variant>
      <vt:variant>
        <vt:i4>435</vt:i4>
      </vt:variant>
      <vt:variant>
        <vt:i4>0</vt:i4>
      </vt:variant>
      <vt:variant>
        <vt:i4>5</vt:i4>
      </vt:variant>
      <vt:variant>
        <vt:lpwstr>https://powerbi.microsoft.com/en-us/pricing/</vt:lpwstr>
      </vt:variant>
      <vt:variant>
        <vt:lpwstr/>
      </vt:variant>
      <vt:variant>
        <vt:i4>6561831</vt:i4>
      </vt:variant>
      <vt:variant>
        <vt:i4>432</vt:i4>
      </vt:variant>
      <vt:variant>
        <vt:i4>0</vt:i4>
      </vt:variant>
      <vt:variant>
        <vt:i4>5</vt:i4>
      </vt:variant>
      <vt:variant>
        <vt:lpwstr/>
      </vt:variant>
      <vt:variant>
        <vt:lpwstr>_FAQ’s</vt:lpwstr>
      </vt:variant>
      <vt:variant>
        <vt:i4>5046307</vt:i4>
      </vt:variant>
      <vt:variant>
        <vt:i4>426</vt:i4>
      </vt:variant>
      <vt:variant>
        <vt:i4>0</vt:i4>
      </vt:variant>
      <vt:variant>
        <vt:i4>5</vt:i4>
      </vt:variant>
      <vt:variant>
        <vt:lpwstr/>
      </vt:variant>
      <vt:variant>
        <vt:lpwstr>_How_to_enable/disable</vt:lpwstr>
      </vt:variant>
      <vt:variant>
        <vt:i4>5570629</vt:i4>
      </vt:variant>
      <vt:variant>
        <vt:i4>423</vt:i4>
      </vt:variant>
      <vt:variant>
        <vt:i4>0</vt:i4>
      </vt:variant>
      <vt:variant>
        <vt:i4>5</vt:i4>
      </vt:variant>
      <vt:variant>
        <vt:lpwstr>https://azure.microsoft.com/en-gb/global-infrastructure/</vt:lpwstr>
      </vt:variant>
      <vt:variant>
        <vt:lpwstr/>
      </vt:variant>
      <vt:variant>
        <vt:i4>6619252</vt:i4>
      </vt:variant>
      <vt:variant>
        <vt:i4>420</vt:i4>
      </vt:variant>
      <vt:variant>
        <vt:i4>0</vt:i4>
      </vt:variant>
      <vt:variant>
        <vt:i4>5</vt:i4>
      </vt:variant>
      <vt:variant>
        <vt:lpwstr>http://whatismyip.host/</vt:lpwstr>
      </vt:variant>
      <vt:variant>
        <vt:lpwstr/>
      </vt:variant>
      <vt:variant>
        <vt:i4>1638482</vt:i4>
      </vt:variant>
      <vt:variant>
        <vt:i4>417</vt:i4>
      </vt:variant>
      <vt:variant>
        <vt:i4>0</vt:i4>
      </vt:variant>
      <vt:variant>
        <vt:i4>5</vt:i4>
      </vt:variant>
      <vt:variant>
        <vt:lpwstr>https://portal.azure.com/</vt:lpwstr>
      </vt:variant>
      <vt:variant>
        <vt:lpwstr>blade/Microsoft_Azure_Billing/SubscriptionsBlade</vt:lpwstr>
      </vt:variant>
      <vt:variant>
        <vt:i4>6684784</vt:i4>
      </vt:variant>
      <vt:variant>
        <vt:i4>414</vt:i4>
      </vt:variant>
      <vt:variant>
        <vt:i4>0</vt:i4>
      </vt:variant>
      <vt:variant>
        <vt:i4>5</vt:i4>
      </vt:variant>
      <vt:variant>
        <vt:lpwstr>https://github.com/microsoft/nonprofits</vt:lpwstr>
      </vt:variant>
      <vt:variant>
        <vt:lpwstr/>
      </vt:variant>
      <vt:variant>
        <vt:i4>1310805</vt:i4>
      </vt:variant>
      <vt:variant>
        <vt:i4>408</vt:i4>
      </vt:variant>
      <vt:variant>
        <vt:i4>0</vt:i4>
      </vt:variant>
      <vt:variant>
        <vt:i4>5</vt:i4>
      </vt:variant>
      <vt:variant>
        <vt:lpwstr>https://azure.microsoft.com/en-gb/global-infrastructure/geographies/)</vt:lpwstr>
      </vt:variant>
      <vt:variant>
        <vt:lpwstr/>
      </vt:variant>
      <vt:variant>
        <vt:i4>5701701</vt:i4>
      </vt:variant>
      <vt:variant>
        <vt:i4>405</vt:i4>
      </vt:variant>
      <vt:variant>
        <vt:i4>0</vt:i4>
      </vt:variant>
      <vt:variant>
        <vt:i4>5</vt:i4>
      </vt:variant>
      <vt:variant>
        <vt:lpwstr>https://azure.microsoft.com/</vt:lpwstr>
      </vt:variant>
      <vt:variant>
        <vt:lpwstr/>
      </vt:variant>
      <vt:variant>
        <vt:i4>5701701</vt:i4>
      </vt:variant>
      <vt:variant>
        <vt:i4>402</vt:i4>
      </vt:variant>
      <vt:variant>
        <vt:i4>0</vt:i4>
      </vt:variant>
      <vt:variant>
        <vt:i4>5</vt:i4>
      </vt:variant>
      <vt:variant>
        <vt:lpwstr>https://azure.microsoft.com/</vt:lpwstr>
      </vt:variant>
      <vt:variant>
        <vt:lpwstr/>
      </vt:variant>
      <vt:variant>
        <vt:i4>2097262</vt:i4>
      </vt:variant>
      <vt:variant>
        <vt:i4>393</vt:i4>
      </vt:variant>
      <vt:variant>
        <vt:i4>0</vt:i4>
      </vt:variant>
      <vt:variant>
        <vt:i4>5</vt:i4>
      </vt:variant>
      <vt:variant>
        <vt:lpwstr>https://powerapps.microsoft.com/en-us/pricing/</vt:lpwstr>
      </vt:variant>
      <vt:variant>
        <vt:lpwstr/>
      </vt:variant>
      <vt:variant>
        <vt:i4>6553678</vt:i4>
      </vt:variant>
      <vt:variant>
        <vt:i4>390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387</vt:i4>
      </vt:variant>
      <vt:variant>
        <vt:i4>0</vt:i4>
      </vt:variant>
      <vt:variant>
        <vt:i4>5</vt:i4>
      </vt:variant>
      <vt:variant>
        <vt:lpwstr>https://www.microsoft.com/en-us/nonprofits/power-bi</vt:lpwstr>
      </vt:variant>
      <vt:variant>
        <vt:lpwstr/>
      </vt:variant>
      <vt:variant>
        <vt:i4>5701701</vt:i4>
      </vt:variant>
      <vt:variant>
        <vt:i4>384</vt:i4>
      </vt:variant>
      <vt:variant>
        <vt:i4>0</vt:i4>
      </vt:variant>
      <vt:variant>
        <vt:i4>5</vt:i4>
      </vt:variant>
      <vt:variant>
        <vt:lpwstr>https://azure.microsoft.com/</vt:lpwstr>
      </vt:variant>
      <vt:variant>
        <vt:lpwstr/>
      </vt:variant>
      <vt:variant>
        <vt:i4>6684784</vt:i4>
      </vt:variant>
      <vt:variant>
        <vt:i4>381</vt:i4>
      </vt:variant>
      <vt:variant>
        <vt:i4>0</vt:i4>
      </vt:variant>
      <vt:variant>
        <vt:i4>5</vt:i4>
      </vt:variant>
      <vt:variant>
        <vt:lpwstr>https://github.com/microsoft/nonprofits</vt:lpwstr>
      </vt:variant>
      <vt:variant>
        <vt:lpwstr/>
      </vt:variant>
      <vt:variant>
        <vt:i4>1310783</vt:i4>
      </vt:variant>
      <vt:variant>
        <vt:i4>374</vt:i4>
      </vt:variant>
      <vt:variant>
        <vt:i4>0</vt:i4>
      </vt:variant>
      <vt:variant>
        <vt:i4>5</vt:i4>
      </vt:variant>
      <vt:variant>
        <vt:lpwstr/>
      </vt:variant>
      <vt:variant>
        <vt:lpwstr>_Toc30618725</vt:lpwstr>
      </vt:variant>
      <vt:variant>
        <vt:i4>1376319</vt:i4>
      </vt:variant>
      <vt:variant>
        <vt:i4>368</vt:i4>
      </vt:variant>
      <vt:variant>
        <vt:i4>0</vt:i4>
      </vt:variant>
      <vt:variant>
        <vt:i4>5</vt:i4>
      </vt:variant>
      <vt:variant>
        <vt:lpwstr/>
      </vt:variant>
      <vt:variant>
        <vt:lpwstr>_Toc30618724</vt:lpwstr>
      </vt:variant>
      <vt:variant>
        <vt:i4>1179711</vt:i4>
      </vt:variant>
      <vt:variant>
        <vt:i4>362</vt:i4>
      </vt:variant>
      <vt:variant>
        <vt:i4>0</vt:i4>
      </vt:variant>
      <vt:variant>
        <vt:i4>5</vt:i4>
      </vt:variant>
      <vt:variant>
        <vt:lpwstr/>
      </vt:variant>
      <vt:variant>
        <vt:lpwstr>_Toc30618723</vt:lpwstr>
      </vt:variant>
      <vt:variant>
        <vt:i4>1245247</vt:i4>
      </vt:variant>
      <vt:variant>
        <vt:i4>356</vt:i4>
      </vt:variant>
      <vt:variant>
        <vt:i4>0</vt:i4>
      </vt:variant>
      <vt:variant>
        <vt:i4>5</vt:i4>
      </vt:variant>
      <vt:variant>
        <vt:lpwstr/>
      </vt:variant>
      <vt:variant>
        <vt:lpwstr>_Toc30618722</vt:lpwstr>
      </vt:variant>
      <vt:variant>
        <vt:i4>1048639</vt:i4>
      </vt:variant>
      <vt:variant>
        <vt:i4>350</vt:i4>
      </vt:variant>
      <vt:variant>
        <vt:i4>0</vt:i4>
      </vt:variant>
      <vt:variant>
        <vt:i4>5</vt:i4>
      </vt:variant>
      <vt:variant>
        <vt:lpwstr/>
      </vt:variant>
      <vt:variant>
        <vt:lpwstr>_Toc30618721</vt:lpwstr>
      </vt:variant>
      <vt:variant>
        <vt:i4>1114175</vt:i4>
      </vt:variant>
      <vt:variant>
        <vt:i4>344</vt:i4>
      </vt:variant>
      <vt:variant>
        <vt:i4>0</vt:i4>
      </vt:variant>
      <vt:variant>
        <vt:i4>5</vt:i4>
      </vt:variant>
      <vt:variant>
        <vt:lpwstr/>
      </vt:variant>
      <vt:variant>
        <vt:lpwstr>_Toc30618720</vt:lpwstr>
      </vt:variant>
      <vt:variant>
        <vt:i4>1572924</vt:i4>
      </vt:variant>
      <vt:variant>
        <vt:i4>338</vt:i4>
      </vt:variant>
      <vt:variant>
        <vt:i4>0</vt:i4>
      </vt:variant>
      <vt:variant>
        <vt:i4>5</vt:i4>
      </vt:variant>
      <vt:variant>
        <vt:lpwstr/>
      </vt:variant>
      <vt:variant>
        <vt:lpwstr>_Toc30618719</vt:lpwstr>
      </vt:variant>
      <vt:variant>
        <vt:i4>1638460</vt:i4>
      </vt:variant>
      <vt:variant>
        <vt:i4>332</vt:i4>
      </vt:variant>
      <vt:variant>
        <vt:i4>0</vt:i4>
      </vt:variant>
      <vt:variant>
        <vt:i4>5</vt:i4>
      </vt:variant>
      <vt:variant>
        <vt:lpwstr/>
      </vt:variant>
      <vt:variant>
        <vt:lpwstr>_Toc30618718</vt:lpwstr>
      </vt:variant>
      <vt:variant>
        <vt:i4>1441852</vt:i4>
      </vt:variant>
      <vt:variant>
        <vt:i4>326</vt:i4>
      </vt:variant>
      <vt:variant>
        <vt:i4>0</vt:i4>
      </vt:variant>
      <vt:variant>
        <vt:i4>5</vt:i4>
      </vt:variant>
      <vt:variant>
        <vt:lpwstr/>
      </vt:variant>
      <vt:variant>
        <vt:lpwstr>_Toc30618717</vt:lpwstr>
      </vt:variant>
      <vt:variant>
        <vt:i4>1507388</vt:i4>
      </vt:variant>
      <vt:variant>
        <vt:i4>320</vt:i4>
      </vt:variant>
      <vt:variant>
        <vt:i4>0</vt:i4>
      </vt:variant>
      <vt:variant>
        <vt:i4>5</vt:i4>
      </vt:variant>
      <vt:variant>
        <vt:lpwstr/>
      </vt:variant>
      <vt:variant>
        <vt:lpwstr>_Toc30618716</vt:lpwstr>
      </vt:variant>
      <vt:variant>
        <vt:i4>1310780</vt:i4>
      </vt:variant>
      <vt:variant>
        <vt:i4>314</vt:i4>
      </vt:variant>
      <vt:variant>
        <vt:i4>0</vt:i4>
      </vt:variant>
      <vt:variant>
        <vt:i4>5</vt:i4>
      </vt:variant>
      <vt:variant>
        <vt:lpwstr/>
      </vt:variant>
      <vt:variant>
        <vt:lpwstr>_Toc30618715</vt:lpwstr>
      </vt:variant>
      <vt:variant>
        <vt:i4>1376316</vt:i4>
      </vt:variant>
      <vt:variant>
        <vt:i4>308</vt:i4>
      </vt:variant>
      <vt:variant>
        <vt:i4>0</vt:i4>
      </vt:variant>
      <vt:variant>
        <vt:i4>5</vt:i4>
      </vt:variant>
      <vt:variant>
        <vt:lpwstr/>
      </vt:variant>
      <vt:variant>
        <vt:lpwstr>_Toc30618714</vt:lpwstr>
      </vt:variant>
      <vt:variant>
        <vt:i4>1179708</vt:i4>
      </vt:variant>
      <vt:variant>
        <vt:i4>302</vt:i4>
      </vt:variant>
      <vt:variant>
        <vt:i4>0</vt:i4>
      </vt:variant>
      <vt:variant>
        <vt:i4>5</vt:i4>
      </vt:variant>
      <vt:variant>
        <vt:lpwstr/>
      </vt:variant>
      <vt:variant>
        <vt:lpwstr>_Toc30618713</vt:lpwstr>
      </vt:variant>
      <vt:variant>
        <vt:i4>1245244</vt:i4>
      </vt:variant>
      <vt:variant>
        <vt:i4>296</vt:i4>
      </vt:variant>
      <vt:variant>
        <vt:i4>0</vt:i4>
      </vt:variant>
      <vt:variant>
        <vt:i4>5</vt:i4>
      </vt:variant>
      <vt:variant>
        <vt:lpwstr/>
      </vt:variant>
      <vt:variant>
        <vt:lpwstr>_Toc30618712</vt:lpwstr>
      </vt:variant>
      <vt:variant>
        <vt:i4>1048636</vt:i4>
      </vt:variant>
      <vt:variant>
        <vt:i4>290</vt:i4>
      </vt:variant>
      <vt:variant>
        <vt:i4>0</vt:i4>
      </vt:variant>
      <vt:variant>
        <vt:i4>5</vt:i4>
      </vt:variant>
      <vt:variant>
        <vt:lpwstr/>
      </vt:variant>
      <vt:variant>
        <vt:lpwstr>_Toc30618711</vt:lpwstr>
      </vt:variant>
      <vt:variant>
        <vt:i4>1114172</vt:i4>
      </vt:variant>
      <vt:variant>
        <vt:i4>284</vt:i4>
      </vt:variant>
      <vt:variant>
        <vt:i4>0</vt:i4>
      </vt:variant>
      <vt:variant>
        <vt:i4>5</vt:i4>
      </vt:variant>
      <vt:variant>
        <vt:lpwstr/>
      </vt:variant>
      <vt:variant>
        <vt:lpwstr>_Toc30618710</vt:lpwstr>
      </vt:variant>
      <vt:variant>
        <vt:i4>1572925</vt:i4>
      </vt:variant>
      <vt:variant>
        <vt:i4>278</vt:i4>
      </vt:variant>
      <vt:variant>
        <vt:i4>0</vt:i4>
      </vt:variant>
      <vt:variant>
        <vt:i4>5</vt:i4>
      </vt:variant>
      <vt:variant>
        <vt:lpwstr/>
      </vt:variant>
      <vt:variant>
        <vt:lpwstr>_Toc30618709</vt:lpwstr>
      </vt:variant>
      <vt:variant>
        <vt:i4>1638461</vt:i4>
      </vt:variant>
      <vt:variant>
        <vt:i4>272</vt:i4>
      </vt:variant>
      <vt:variant>
        <vt:i4>0</vt:i4>
      </vt:variant>
      <vt:variant>
        <vt:i4>5</vt:i4>
      </vt:variant>
      <vt:variant>
        <vt:lpwstr/>
      </vt:variant>
      <vt:variant>
        <vt:lpwstr>_Toc30618708</vt:lpwstr>
      </vt:variant>
      <vt:variant>
        <vt:i4>1441853</vt:i4>
      </vt:variant>
      <vt:variant>
        <vt:i4>266</vt:i4>
      </vt:variant>
      <vt:variant>
        <vt:i4>0</vt:i4>
      </vt:variant>
      <vt:variant>
        <vt:i4>5</vt:i4>
      </vt:variant>
      <vt:variant>
        <vt:lpwstr/>
      </vt:variant>
      <vt:variant>
        <vt:lpwstr>_Toc30618707</vt:lpwstr>
      </vt:variant>
      <vt:variant>
        <vt:i4>1507389</vt:i4>
      </vt:variant>
      <vt:variant>
        <vt:i4>260</vt:i4>
      </vt:variant>
      <vt:variant>
        <vt:i4>0</vt:i4>
      </vt:variant>
      <vt:variant>
        <vt:i4>5</vt:i4>
      </vt:variant>
      <vt:variant>
        <vt:lpwstr/>
      </vt:variant>
      <vt:variant>
        <vt:lpwstr>_Toc30618706</vt:lpwstr>
      </vt:variant>
      <vt:variant>
        <vt:i4>1310781</vt:i4>
      </vt:variant>
      <vt:variant>
        <vt:i4>254</vt:i4>
      </vt:variant>
      <vt:variant>
        <vt:i4>0</vt:i4>
      </vt:variant>
      <vt:variant>
        <vt:i4>5</vt:i4>
      </vt:variant>
      <vt:variant>
        <vt:lpwstr/>
      </vt:variant>
      <vt:variant>
        <vt:lpwstr>_Toc30618705</vt:lpwstr>
      </vt:variant>
      <vt:variant>
        <vt:i4>1376317</vt:i4>
      </vt:variant>
      <vt:variant>
        <vt:i4>248</vt:i4>
      </vt:variant>
      <vt:variant>
        <vt:i4>0</vt:i4>
      </vt:variant>
      <vt:variant>
        <vt:i4>5</vt:i4>
      </vt:variant>
      <vt:variant>
        <vt:lpwstr/>
      </vt:variant>
      <vt:variant>
        <vt:lpwstr>_Toc30618704</vt:lpwstr>
      </vt:variant>
      <vt:variant>
        <vt:i4>1179709</vt:i4>
      </vt:variant>
      <vt:variant>
        <vt:i4>242</vt:i4>
      </vt:variant>
      <vt:variant>
        <vt:i4>0</vt:i4>
      </vt:variant>
      <vt:variant>
        <vt:i4>5</vt:i4>
      </vt:variant>
      <vt:variant>
        <vt:lpwstr/>
      </vt:variant>
      <vt:variant>
        <vt:lpwstr>_Toc30618703</vt:lpwstr>
      </vt:variant>
      <vt:variant>
        <vt:i4>1245245</vt:i4>
      </vt:variant>
      <vt:variant>
        <vt:i4>236</vt:i4>
      </vt:variant>
      <vt:variant>
        <vt:i4>0</vt:i4>
      </vt:variant>
      <vt:variant>
        <vt:i4>5</vt:i4>
      </vt:variant>
      <vt:variant>
        <vt:lpwstr/>
      </vt:variant>
      <vt:variant>
        <vt:lpwstr>_Toc30618702</vt:lpwstr>
      </vt:variant>
      <vt:variant>
        <vt:i4>1048637</vt:i4>
      </vt:variant>
      <vt:variant>
        <vt:i4>230</vt:i4>
      </vt:variant>
      <vt:variant>
        <vt:i4>0</vt:i4>
      </vt:variant>
      <vt:variant>
        <vt:i4>5</vt:i4>
      </vt:variant>
      <vt:variant>
        <vt:lpwstr/>
      </vt:variant>
      <vt:variant>
        <vt:lpwstr>_Toc30618701</vt:lpwstr>
      </vt:variant>
      <vt:variant>
        <vt:i4>1114173</vt:i4>
      </vt:variant>
      <vt:variant>
        <vt:i4>224</vt:i4>
      </vt:variant>
      <vt:variant>
        <vt:i4>0</vt:i4>
      </vt:variant>
      <vt:variant>
        <vt:i4>5</vt:i4>
      </vt:variant>
      <vt:variant>
        <vt:lpwstr/>
      </vt:variant>
      <vt:variant>
        <vt:lpwstr>_Toc30618700</vt:lpwstr>
      </vt:variant>
      <vt:variant>
        <vt:i4>1638452</vt:i4>
      </vt:variant>
      <vt:variant>
        <vt:i4>218</vt:i4>
      </vt:variant>
      <vt:variant>
        <vt:i4>0</vt:i4>
      </vt:variant>
      <vt:variant>
        <vt:i4>5</vt:i4>
      </vt:variant>
      <vt:variant>
        <vt:lpwstr/>
      </vt:variant>
      <vt:variant>
        <vt:lpwstr>_Toc30618699</vt:lpwstr>
      </vt:variant>
      <vt:variant>
        <vt:i4>1572916</vt:i4>
      </vt:variant>
      <vt:variant>
        <vt:i4>212</vt:i4>
      </vt:variant>
      <vt:variant>
        <vt:i4>0</vt:i4>
      </vt:variant>
      <vt:variant>
        <vt:i4>5</vt:i4>
      </vt:variant>
      <vt:variant>
        <vt:lpwstr/>
      </vt:variant>
      <vt:variant>
        <vt:lpwstr>_Toc30618698</vt:lpwstr>
      </vt:variant>
      <vt:variant>
        <vt:i4>1507380</vt:i4>
      </vt:variant>
      <vt:variant>
        <vt:i4>206</vt:i4>
      </vt:variant>
      <vt:variant>
        <vt:i4>0</vt:i4>
      </vt:variant>
      <vt:variant>
        <vt:i4>5</vt:i4>
      </vt:variant>
      <vt:variant>
        <vt:lpwstr/>
      </vt:variant>
      <vt:variant>
        <vt:lpwstr>_Toc30618697</vt:lpwstr>
      </vt:variant>
      <vt:variant>
        <vt:i4>1441844</vt:i4>
      </vt:variant>
      <vt:variant>
        <vt:i4>200</vt:i4>
      </vt:variant>
      <vt:variant>
        <vt:i4>0</vt:i4>
      </vt:variant>
      <vt:variant>
        <vt:i4>5</vt:i4>
      </vt:variant>
      <vt:variant>
        <vt:lpwstr/>
      </vt:variant>
      <vt:variant>
        <vt:lpwstr>_Toc30618696</vt:lpwstr>
      </vt:variant>
      <vt:variant>
        <vt:i4>1376308</vt:i4>
      </vt:variant>
      <vt:variant>
        <vt:i4>194</vt:i4>
      </vt:variant>
      <vt:variant>
        <vt:i4>0</vt:i4>
      </vt:variant>
      <vt:variant>
        <vt:i4>5</vt:i4>
      </vt:variant>
      <vt:variant>
        <vt:lpwstr/>
      </vt:variant>
      <vt:variant>
        <vt:lpwstr>_Toc30618695</vt:lpwstr>
      </vt:variant>
      <vt:variant>
        <vt:i4>1310772</vt:i4>
      </vt:variant>
      <vt:variant>
        <vt:i4>188</vt:i4>
      </vt:variant>
      <vt:variant>
        <vt:i4>0</vt:i4>
      </vt:variant>
      <vt:variant>
        <vt:i4>5</vt:i4>
      </vt:variant>
      <vt:variant>
        <vt:lpwstr/>
      </vt:variant>
      <vt:variant>
        <vt:lpwstr>_Toc30618694</vt:lpwstr>
      </vt:variant>
      <vt:variant>
        <vt:i4>1245236</vt:i4>
      </vt:variant>
      <vt:variant>
        <vt:i4>182</vt:i4>
      </vt:variant>
      <vt:variant>
        <vt:i4>0</vt:i4>
      </vt:variant>
      <vt:variant>
        <vt:i4>5</vt:i4>
      </vt:variant>
      <vt:variant>
        <vt:lpwstr/>
      </vt:variant>
      <vt:variant>
        <vt:lpwstr>_Toc30618693</vt:lpwstr>
      </vt:variant>
      <vt:variant>
        <vt:i4>1179700</vt:i4>
      </vt:variant>
      <vt:variant>
        <vt:i4>176</vt:i4>
      </vt:variant>
      <vt:variant>
        <vt:i4>0</vt:i4>
      </vt:variant>
      <vt:variant>
        <vt:i4>5</vt:i4>
      </vt:variant>
      <vt:variant>
        <vt:lpwstr/>
      </vt:variant>
      <vt:variant>
        <vt:lpwstr>_Toc30618692</vt:lpwstr>
      </vt:variant>
      <vt:variant>
        <vt:i4>1114164</vt:i4>
      </vt:variant>
      <vt:variant>
        <vt:i4>170</vt:i4>
      </vt:variant>
      <vt:variant>
        <vt:i4>0</vt:i4>
      </vt:variant>
      <vt:variant>
        <vt:i4>5</vt:i4>
      </vt:variant>
      <vt:variant>
        <vt:lpwstr/>
      </vt:variant>
      <vt:variant>
        <vt:lpwstr>_Toc30618691</vt:lpwstr>
      </vt:variant>
      <vt:variant>
        <vt:i4>1048628</vt:i4>
      </vt:variant>
      <vt:variant>
        <vt:i4>164</vt:i4>
      </vt:variant>
      <vt:variant>
        <vt:i4>0</vt:i4>
      </vt:variant>
      <vt:variant>
        <vt:i4>5</vt:i4>
      </vt:variant>
      <vt:variant>
        <vt:lpwstr/>
      </vt:variant>
      <vt:variant>
        <vt:lpwstr>_Toc30618690</vt:lpwstr>
      </vt:variant>
      <vt:variant>
        <vt:i4>1638453</vt:i4>
      </vt:variant>
      <vt:variant>
        <vt:i4>158</vt:i4>
      </vt:variant>
      <vt:variant>
        <vt:i4>0</vt:i4>
      </vt:variant>
      <vt:variant>
        <vt:i4>5</vt:i4>
      </vt:variant>
      <vt:variant>
        <vt:lpwstr/>
      </vt:variant>
      <vt:variant>
        <vt:lpwstr>_Toc30618689</vt:lpwstr>
      </vt:variant>
      <vt:variant>
        <vt:i4>1572917</vt:i4>
      </vt:variant>
      <vt:variant>
        <vt:i4>152</vt:i4>
      </vt:variant>
      <vt:variant>
        <vt:i4>0</vt:i4>
      </vt:variant>
      <vt:variant>
        <vt:i4>5</vt:i4>
      </vt:variant>
      <vt:variant>
        <vt:lpwstr/>
      </vt:variant>
      <vt:variant>
        <vt:lpwstr>_Toc30618688</vt:lpwstr>
      </vt:variant>
      <vt:variant>
        <vt:i4>1507381</vt:i4>
      </vt:variant>
      <vt:variant>
        <vt:i4>146</vt:i4>
      </vt:variant>
      <vt:variant>
        <vt:i4>0</vt:i4>
      </vt:variant>
      <vt:variant>
        <vt:i4>5</vt:i4>
      </vt:variant>
      <vt:variant>
        <vt:lpwstr/>
      </vt:variant>
      <vt:variant>
        <vt:lpwstr>_Toc30618687</vt:lpwstr>
      </vt:variant>
      <vt:variant>
        <vt:i4>1441845</vt:i4>
      </vt:variant>
      <vt:variant>
        <vt:i4>140</vt:i4>
      </vt:variant>
      <vt:variant>
        <vt:i4>0</vt:i4>
      </vt:variant>
      <vt:variant>
        <vt:i4>5</vt:i4>
      </vt:variant>
      <vt:variant>
        <vt:lpwstr/>
      </vt:variant>
      <vt:variant>
        <vt:lpwstr>_Toc30618686</vt:lpwstr>
      </vt:variant>
      <vt:variant>
        <vt:i4>1376309</vt:i4>
      </vt:variant>
      <vt:variant>
        <vt:i4>134</vt:i4>
      </vt:variant>
      <vt:variant>
        <vt:i4>0</vt:i4>
      </vt:variant>
      <vt:variant>
        <vt:i4>5</vt:i4>
      </vt:variant>
      <vt:variant>
        <vt:lpwstr/>
      </vt:variant>
      <vt:variant>
        <vt:lpwstr>_Toc30618685</vt:lpwstr>
      </vt:variant>
      <vt:variant>
        <vt:i4>1310773</vt:i4>
      </vt:variant>
      <vt:variant>
        <vt:i4>128</vt:i4>
      </vt:variant>
      <vt:variant>
        <vt:i4>0</vt:i4>
      </vt:variant>
      <vt:variant>
        <vt:i4>5</vt:i4>
      </vt:variant>
      <vt:variant>
        <vt:lpwstr/>
      </vt:variant>
      <vt:variant>
        <vt:lpwstr>_Toc30618684</vt:lpwstr>
      </vt:variant>
      <vt:variant>
        <vt:i4>1245237</vt:i4>
      </vt:variant>
      <vt:variant>
        <vt:i4>122</vt:i4>
      </vt:variant>
      <vt:variant>
        <vt:i4>0</vt:i4>
      </vt:variant>
      <vt:variant>
        <vt:i4>5</vt:i4>
      </vt:variant>
      <vt:variant>
        <vt:lpwstr/>
      </vt:variant>
      <vt:variant>
        <vt:lpwstr>_Toc30618683</vt:lpwstr>
      </vt:variant>
      <vt:variant>
        <vt:i4>1179701</vt:i4>
      </vt:variant>
      <vt:variant>
        <vt:i4>116</vt:i4>
      </vt:variant>
      <vt:variant>
        <vt:i4>0</vt:i4>
      </vt:variant>
      <vt:variant>
        <vt:i4>5</vt:i4>
      </vt:variant>
      <vt:variant>
        <vt:lpwstr/>
      </vt:variant>
      <vt:variant>
        <vt:lpwstr>_Toc30618682</vt:lpwstr>
      </vt:variant>
      <vt:variant>
        <vt:i4>1114165</vt:i4>
      </vt:variant>
      <vt:variant>
        <vt:i4>110</vt:i4>
      </vt:variant>
      <vt:variant>
        <vt:i4>0</vt:i4>
      </vt:variant>
      <vt:variant>
        <vt:i4>5</vt:i4>
      </vt:variant>
      <vt:variant>
        <vt:lpwstr/>
      </vt:variant>
      <vt:variant>
        <vt:lpwstr>_Toc30618681</vt:lpwstr>
      </vt:variant>
      <vt:variant>
        <vt:i4>1048629</vt:i4>
      </vt:variant>
      <vt:variant>
        <vt:i4>104</vt:i4>
      </vt:variant>
      <vt:variant>
        <vt:i4>0</vt:i4>
      </vt:variant>
      <vt:variant>
        <vt:i4>5</vt:i4>
      </vt:variant>
      <vt:variant>
        <vt:lpwstr/>
      </vt:variant>
      <vt:variant>
        <vt:lpwstr>_Toc30618680</vt:lpwstr>
      </vt:variant>
      <vt:variant>
        <vt:i4>1638458</vt:i4>
      </vt:variant>
      <vt:variant>
        <vt:i4>98</vt:i4>
      </vt:variant>
      <vt:variant>
        <vt:i4>0</vt:i4>
      </vt:variant>
      <vt:variant>
        <vt:i4>5</vt:i4>
      </vt:variant>
      <vt:variant>
        <vt:lpwstr/>
      </vt:variant>
      <vt:variant>
        <vt:lpwstr>_Toc30618679</vt:lpwstr>
      </vt:variant>
      <vt:variant>
        <vt:i4>1572922</vt:i4>
      </vt:variant>
      <vt:variant>
        <vt:i4>92</vt:i4>
      </vt:variant>
      <vt:variant>
        <vt:i4>0</vt:i4>
      </vt:variant>
      <vt:variant>
        <vt:i4>5</vt:i4>
      </vt:variant>
      <vt:variant>
        <vt:lpwstr/>
      </vt:variant>
      <vt:variant>
        <vt:lpwstr>_Toc30618678</vt:lpwstr>
      </vt:variant>
      <vt:variant>
        <vt:i4>1507386</vt:i4>
      </vt:variant>
      <vt:variant>
        <vt:i4>86</vt:i4>
      </vt:variant>
      <vt:variant>
        <vt:i4>0</vt:i4>
      </vt:variant>
      <vt:variant>
        <vt:i4>5</vt:i4>
      </vt:variant>
      <vt:variant>
        <vt:lpwstr/>
      </vt:variant>
      <vt:variant>
        <vt:lpwstr>_Toc30618677</vt:lpwstr>
      </vt:variant>
      <vt:variant>
        <vt:i4>1441850</vt:i4>
      </vt:variant>
      <vt:variant>
        <vt:i4>80</vt:i4>
      </vt:variant>
      <vt:variant>
        <vt:i4>0</vt:i4>
      </vt:variant>
      <vt:variant>
        <vt:i4>5</vt:i4>
      </vt:variant>
      <vt:variant>
        <vt:lpwstr/>
      </vt:variant>
      <vt:variant>
        <vt:lpwstr>_Toc30618676</vt:lpwstr>
      </vt:variant>
      <vt:variant>
        <vt:i4>1376314</vt:i4>
      </vt:variant>
      <vt:variant>
        <vt:i4>74</vt:i4>
      </vt:variant>
      <vt:variant>
        <vt:i4>0</vt:i4>
      </vt:variant>
      <vt:variant>
        <vt:i4>5</vt:i4>
      </vt:variant>
      <vt:variant>
        <vt:lpwstr/>
      </vt:variant>
      <vt:variant>
        <vt:lpwstr>_Toc30618675</vt:lpwstr>
      </vt:variant>
      <vt:variant>
        <vt:i4>1310778</vt:i4>
      </vt:variant>
      <vt:variant>
        <vt:i4>68</vt:i4>
      </vt:variant>
      <vt:variant>
        <vt:i4>0</vt:i4>
      </vt:variant>
      <vt:variant>
        <vt:i4>5</vt:i4>
      </vt:variant>
      <vt:variant>
        <vt:lpwstr/>
      </vt:variant>
      <vt:variant>
        <vt:lpwstr>_Toc30618674</vt:lpwstr>
      </vt:variant>
      <vt:variant>
        <vt:i4>1245242</vt:i4>
      </vt:variant>
      <vt:variant>
        <vt:i4>62</vt:i4>
      </vt:variant>
      <vt:variant>
        <vt:i4>0</vt:i4>
      </vt:variant>
      <vt:variant>
        <vt:i4>5</vt:i4>
      </vt:variant>
      <vt:variant>
        <vt:lpwstr/>
      </vt:variant>
      <vt:variant>
        <vt:lpwstr>_Toc30618673</vt:lpwstr>
      </vt:variant>
      <vt:variant>
        <vt:i4>1179706</vt:i4>
      </vt:variant>
      <vt:variant>
        <vt:i4>56</vt:i4>
      </vt:variant>
      <vt:variant>
        <vt:i4>0</vt:i4>
      </vt:variant>
      <vt:variant>
        <vt:i4>5</vt:i4>
      </vt:variant>
      <vt:variant>
        <vt:lpwstr/>
      </vt:variant>
      <vt:variant>
        <vt:lpwstr>_Toc30618672</vt:lpwstr>
      </vt:variant>
      <vt:variant>
        <vt:i4>1114170</vt:i4>
      </vt:variant>
      <vt:variant>
        <vt:i4>50</vt:i4>
      </vt:variant>
      <vt:variant>
        <vt:i4>0</vt:i4>
      </vt:variant>
      <vt:variant>
        <vt:i4>5</vt:i4>
      </vt:variant>
      <vt:variant>
        <vt:lpwstr/>
      </vt:variant>
      <vt:variant>
        <vt:lpwstr>_Toc30618671</vt:lpwstr>
      </vt:variant>
      <vt:variant>
        <vt:i4>1048634</vt:i4>
      </vt:variant>
      <vt:variant>
        <vt:i4>44</vt:i4>
      </vt:variant>
      <vt:variant>
        <vt:i4>0</vt:i4>
      </vt:variant>
      <vt:variant>
        <vt:i4>5</vt:i4>
      </vt:variant>
      <vt:variant>
        <vt:lpwstr/>
      </vt:variant>
      <vt:variant>
        <vt:lpwstr>_Toc30618670</vt:lpwstr>
      </vt:variant>
      <vt:variant>
        <vt:i4>1638459</vt:i4>
      </vt:variant>
      <vt:variant>
        <vt:i4>38</vt:i4>
      </vt:variant>
      <vt:variant>
        <vt:i4>0</vt:i4>
      </vt:variant>
      <vt:variant>
        <vt:i4>5</vt:i4>
      </vt:variant>
      <vt:variant>
        <vt:lpwstr/>
      </vt:variant>
      <vt:variant>
        <vt:lpwstr>_Toc30618669</vt:lpwstr>
      </vt:variant>
      <vt:variant>
        <vt:i4>1572923</vt:i4>
      </vt:variant>
      <vt:variant>
        <vt:i4>32</vt:i4>
      </vt:variant>
      <vt:variant>
        <vt:i4>0</vt:i4>
      </vt:variant>
      <vt:variant>
        <vt:i4>5</vt:i4>
      </vt:variant>
      <vt:variant>
        <vt:lpwstr/>
      </vt:variant>
      <vt:variant>
        <vt:lpwstr>_Toc30618668</vt:lpwstr>
      </vt:variant>
      <vt:variant>
        <vt:i4>1507387</vt:i4>
      </vt:variant>
      <vt:variant>
        <vt:i4>26</vt:i4>
      </vt:variant>
      <vt:variant>
        <vt:i4>0</vt:i4>
      </vt:variant>
      <vt:variant>
        <vt:i4>5</vt:i4>
      </vt:variant>
      <vt:variant>
        <vt:lpwstr/>
      </vt:variant>
      <vt:variant>
        <vt:lpwstr>_Toc30618667</vt:lpwstr>
      </vt:variant>
      <vt:variant>
        <vt:i4>1441851</vt:i4>
      </vt:variant>
      <vt:variant>
        <vt:i4>20</vt:i4>
      </vt:variant>
      <vt:variant>
        <vt:i4>0</vt:i4>
      </vt:variant>
      <vt:variant>
        <vt:i4>5</vt:i4>
      </vt:variant>
      <vt:variant>
        <vt:lpwstr/>
      </vt:variant>
      <vt:variant>
        <vt:lpwstr>_Toc30618666</vt:lpwstr>
      </vt:variant>
      <vt:variant>
        <vt:i4>1376315</vt:i4>
      </vt:variant>
      <vt:variant>
        <vt:i4>14</vt:i4>
      </vt:variant>
      <vt:variant>
        <vt:i4>0</vt:i4>
      </vt:variant>
      <vt:variant>
        <vt:i4>5</vt:i4>
      </vt:variant>
      <vt:variant>
        <vt:lpwstr/>
      </vt:variant>
      <vt:variant>
        <vt:lpwstr>_Toc30618665</vt:lpwstr>
      </vt:variant>
      <vt:variant>
        <vt:i4>1310779</vt:i4>
      </vt:variant>
      <vt:variant>
        <vt:i4>8</vt:i4>
      </vt:variant>
      <vt:variant>
        <vt:i4>0</vt:i4>
      </vt:variant>
      <vt:variant>
        <vt:i4>5</vt:i4>
      </vt:variant>
      <vt:variant>
        <vt:lpwstr/>
      </vt:variant>
      <vt:variant>
        <vt:lpwstr>_Toc30618664</vt:lpwstr>
      </vt:variant>
      <vt:variant>
        <vt:i4>1245243</vt:i4>
      </vt:variant>
      <vt:variant>
        <vt:i4>2</vt:i4>
      </vt:variant>
      <vt:variant>
        <vt:i4>0</vt:i4>
      </vt:variant>
      <vt:variant>
        <vt:i4>5</vt:i4>
      </vt:variant>
      <vt:variant>
        <vt:lpwstr/>
      </vt:variant>
      <vt:variant>
        <vt:lpwstr>_Toc30618663</vt:lpwstr>
      </vt:variant>
      <vt:variant>
        <vt:i4>524326</vt:i4>
      </vt:variant>
      <vt:variant>
        <vt:i4>6</vt:i4>
      </vt:variant>
      <vt:variant>
        <vt:i4>0</vt:i4>
      </vt:variant>
      <vt:variant>
        <vt:i4>5</vt:i4>
      </vt:variant>
      <vt:variant>
        <vt:lpwstr>mailto:fmuglia@microsoft.com</vt:lpwstr>
      </vt:variant>
      <vt:variant>
        <vt:lpwstr/>
      </vt:variant>
      <vt:variant>
        <vt:i4>458812</vt:i4>
      </vt:variant>
      <vt:variant>
        <vt:i4>3</vt:i4>
      </vt:variant>
      <vt:variant>
        <vt:i4>0</vt:i4>
      </vt:variant>
      <vt:variant>
        <vt:i4>5</vt:i4>
      </vt:variant>
      <vt:variant>
        <vt:lpwstr>mailto:raving@microsoft.com</vt:lpwstr>
      </vt:variant>
      <vt:variant>
        <vt:lpwstr/>
      </vt:variant>
      <vt:variant>
        <vt:i4>5832773</vt:i4>
      </vt:variant>
      <vt:variant>
        <vt:i4>0</vt:i4>
      </vt:variant>
      <vt:variant>
        <vt:i4>0</vt:i4>
      </vt:variant>
      <vt:variant>
        <vt:i4>5</vt:i4>
      </vt:variant>
      <vt:variant>
        <vt:lpwstr>https://docs.microsoft.com/en-us/power-platform/admin/api-request-limits-allocations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4774</cp:revision>
  <dcterms:created xsi:type="dcterms:W3CDTF">2019-12-16T21:14:00Z</dcterms:created>
  <dcterms:modified xsi:type="dcterms:W3CDTF">2020-04-10T21:11:00Z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2020-02-12T12:58:22.5440886Z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1e96ffb9-dd2d-4b7c-92c0-aeb1d6d91360</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